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6489F944"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http://www.mendeley.com/documents/?uuid=c9f06b35-95fd-4868-a6ed-5df195fa25fc"]},{"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http://www.mendeley.com/documents/?uuid=b008d5a4-126f-4007-9cce-6aaa0cb66f3a"]},{"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http://www.mendeley.com/documents/?uuid=ed2e9fd6-b6b8-4f2b-9eef-799f6e534b4f"]},{"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http://www.mendeley.com/documents/?uuid=15a3b82e-668c-471f-bce4-99d5633dd7e7"]},{"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http://www.mendeley.com/documents/?uuid=95e60aea-09d3-4ec7-9019-d3f45268e79f"]},{"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http://www.mendeley.com/documents/?uuid=de807f5b-9ed7-43b2-a03b-50ff67d88e4a"]}],"mendeley":{"formattedCitation":"[1–6]","plainTextFormattedCitation":"[1–6]","previouslyFormattedCitation":"[1–6]"},"properties":{"noteIndex":0},"schema":"https://github.com/citation-style-language/schema/raw/master/csl-citation.json"}</w:instrText>
      </w:r>
      <w:r w:rsidR="001E2025">
        <w:fldChar w:fldCharType="separate"/>
      </w:r>
      <w:r w:rsidR="00E90B8D" w:rsidRPr="00E90B8D">
        <w:rPr>
          <w:noProof/>
        </w:rPr>
        <w:t>[1–6]</w:t>
      </w:r>
      <w:r w:rsidR="001E2025">
        <w:fldChar w:fldCharType="end"/>
      </w:r>
      <w:r w:rsidR="000424C0">
        <w:t>.</w:t>
      </w:r>
      <w:r>
        <w:t xml:space="preserve"> But as is the case for all viruses</w:t>
      </w:r>
      <w:r w:rsidR="00D616D7">
        <w:t xml:space="preserve"> </w:t>
      </w:r>
      <w:r w:rsidR="009B3375">
        <w:fldChar w:fldCharType="begin" w:fldLock="1"/>
      </w:r>
      <w:r w:rsidR="00E90B8D">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http://www.mendeley.com/documents/?uuid=b2f4d87d-7793-4ab2-bd24-de3453ab54cf"]},{"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http://www.mendeley.com/documents/?uuid=20d499bb-7300-47c5-88fd-c3a5d825f4d8"]},{"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http://www.mendeley.com/documents/?uuid=b3ef5848-b187-41e1-8f68-59b2414b3352"]},{"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http://www.mendeley.com/documents/?uuid=791960cf-be78-4b37-91b6-58c6edad5348"]}],"mendeley":{"formattedCitation":"[7–10]","plainTextFormattedCitation":"[7–10]","previouslyFormattedCitation":"[7–10]"},"properties":{"noteIndex":0},"schema":"https://github.com/citation-style-language/schema/raw/master/csl-citation.json"}</w:instrText>
      </w:r>
      <w:r w:rsidR="009B3375">
        <w:fldChar w:fldCharType="separate"/>
      </w:r>
      <w:r w:rsidR="00E90B8D" w:rsidRPr="00E90B8D">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E90B8D">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http://www.mendeley.com/documents/?uuid=203a959f-6506-4ed8-b496-6644588a8395"]},{"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http://www.mendeley.com/documents/?uuid=ec4ca400-36b8-491a-a2af-d28168e254af"]},{"id":"ITEM-3","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-3","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95e60aea-09d3-4ec7-9019-d3f45268e79f","http://www.mendeley.com/documents/?uuid=d7a1f272-dbf0-4bea-bf6b-4e76cf7d572a","http://www.mendeley.com/documents/?uuid=a05012b6-55f2-401c-899e-b3d68ef09b25"]}],"mendeley":{"formattedCitation":"[4,5,11,12]","plainTextFormattedCitation":"[4,5,11,12]","previouslyFormattedCitation":"[4,5,11,12]"},"properties":{"noteIndex":0},"schema":"https://github.com/citation-style-language/schema/raw/master/csl-citation.json"}</w:instrText>
      </w:r>
      <w:r w:rsidR="00FB7AF0">
        <w:fldChar w:fldCharType="separate"/>
      </w:r>
      <w:r w:rsidR="00E90B8D" w:rsidRPr="00E90B8D">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E90B8D">
        <w:instrText>ADDIN CSL_CITATION {"citationItems":[{"id":"ITEM-1","itemData":{"DOI":"10.1128/CVI.00081-12","ISSN":"15566811","abstract":"The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Immunology","id":"ITEM-1","issue":"7","issued":{"date-parts":[["2012"]]},"page":"1012-1018","title":"High titer and avidity of nonneutralizing antibodies against influenza vaccine antigen are associated with severe influenza","type":"article-journal","volume":"19"},"uris":["http://www.mendeley.com/documents/?uuid=81783864-7266-4560-88ac-71381ec2eb03","http://www.mendeley.com/documents/?uuid=713a5182-efcf-4c17-a764-9ab034d6a404"]},{"id":"ITEM-2","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Immunology","id":"ITEM-2","issue":"8","issued":{"date-parts":[["2014"]]},"page":"375-382","title":"Relationship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http://www.mendeley.com/documents/?uuid=55df84b1-5cb6-4ba0-b4ac-8eb6d0ce9cdf"]},{"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http://www.mendeley.com/documents/?uuid=6bc5bee1-6f02-4155-8c21-0c2fb4f755d9"]},{"id":"ITEM-4","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Pathogens","id":"ITEM-4","issue":"8","issued":{"date-parts":[["2017"]]},"title":"Protective capacity of neutralizing and non-neutralizing antibodies against glycoprotein B of cytomegalovirus","type":"article-journal","volume":"13"},"uris":["http://www.mendeley.com/documents/?uuid=b2f4d87d-7793-4ab2-bd24-de3453ab54cf","http://www.mendeley.com/documents/?uuid=f72d83cd-96ce-4997-9357-4b9e12fc5546"]},{"id":"ITEM-5","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Glezen","given":"W.","non-dropping-particle":"","parse-names":false,"suffix":""}],"container-title":"Vaccine","id":"ITEM-5","issue":"24","issued":{"date-parts":[["2003"]]},"page":"3479-3482","title":"Correlates of immunity to respiratory syncytial virus (RSV) associated-hospitalization: Establishment of minimum protective threshold levels of serum neutralizing antibodies","type":"article-journal","volume":"21"},"uris":["http://www.mendeley.com/documents/?uuid=20d499bb-7300-47c5-88fd-c3a5d825f4d8","http://www.mendeley.com/documents/?uuid=530da2f1-a5a2-4035-aea0-7e754159826f","http://www.mendeley.com/documents/?uuid=ca102cd9-91c9-41cd-9bd1-0a9213849f2c"]},{"id":"ITEM-6","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Microbiology","id":"ITEM-6","issued":{"date-parts":[["2008"]]},"page":"143-155","title":"The challenges of eliciting neutralizing antibodies to HIV-1 and to influenza virus","type":"article-journal","volume":"6"},"uris":["http://www.mendeley.com/documents/?uuid=b3ef5848-b187-41e1-8f68-59b2414b3352","http://www.mendeley.com/documents/?uuid=3db5fe53-79ad-4e6c-bc2e-7b1a10e8ae39","http://www.mendeley.com/documents/?uuid=95d58669-be9d-4bf8-a8a9-2ff1c44303b8"]},{"id":"ITEM-7","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Microbe","id":"ITEM-7","issue":"2","issued":{"date-parts":[["2018"]]},"page":"221-233","title":"A Role for Fc Function in Therapeutic Monoclonal Antibody-Mediated Protection against Ebola Virus","type":"article-journal","volume":"24"},"uris":["http://www.mendeley.com/documents/?uuid=791960cf-be78-4b37-91b6-58c6edad5348","http://www.mendeley.com/documents/?uuid=ae2bc844-2d8a-49e0-a443-577414c6c23f","http://www.mendeley.com/documents/?uuid=c4ffd457-29b9-4c77-88d3-965b3c675902"]}],"mendeley":{"formattedCitation":"[7–10,13–15]","plainTextFormattedCitation":"[7–10,13–15]","previouslyFormattedCitation":"[7–10,13–15]"},"properties":{"noteIndex":0},"schema":"https://github.com/citation-style-language/schema/raw/master/csl-citation.json"}</w:instrText>
      </w:r>
      <w:r w:rsidR="004B4C67">
        <w:fldChar w:fldCharType="separate"/>
      </w:r>
      <w:r w:rsidR="00E90B8D" w:rsidRPr="00E90B8D">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E90B8D">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http://www.mendeley.com/documents/?uuid=6d75c2a7-8550-4455-b787-7d971ab1e514"]},{"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http://www.mendeley.com/documents/?uuid=7d0b1a4c-a13f-46fa-aff6-ed10e7dfddb9"]},{"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http://www.mendeley.com/documents/?uuid=03c4432a-7234-4779-9715-b6aa9487aa5f"]},{"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http://www.mendeley.com/documents/?uuid=e906f46c-a2e9-4dd4-ae3e-c40dddbca92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E90B8D">
        <w:rPr>
          <w:rFonts w:ascii="Cambria Math" w:hAnsi="Cambria Math" w:cs="Cambria Math"/>
        </w:rPr>
        <w:instrText>∼</w:instrText>
      </w:r>
      <w:r w:rsidR="00E90B8D">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http://www.mendeley.com/documents/?uuid=354736fd-6434-4606-90d8-6db22d8527e2"]}],"mendeley":{"formattedCitation":"[16–20]","plainTextFormattedCitation":"[16–20]","previouslyFormattedCitation":"[16–20]"},"properties":{"noteIndex":0},"schema":"https://github.com/citation-style-language/schema/raw/master/csl-citation.json"}</w:instrText>
      </w:r>
      <w:r w:rsidR="005B75E8">
        <w:fldChar w:fldCharType="separate"/>
      </w:r>
      <w:r w:rsidR="00E90B8D" w:rsidRPr="00E90B8D">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E90B8D">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http://www.mendeley.com/documents/?uuid=8d413ffd-b091-468c-8f4f-99fb748d6b09"]},{"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http://www.mendeley.com/documents/?uuid=1d9fdc3f-706d-4593-8a7d-a7621849c468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6bc5bee1-6f02-4155-8c21-0c2fb4f755d9","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E90B8D" w:rsidRPr="00E90B8D">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E90B8D">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http://www.mendeley.com/documents/?uuid=ac0a4395-96d6-407f-b7af-ab8661364aac"]},{"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http://www.mendeley.com/documents/?uuid=7be0c712-cddd-4eeb-83f6-157998288d54"]},{"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http://www.mendeley.com/documents/?uuid=297acdce-eb4c-4dbc-9b22-19b63ec7134b"]}],"mendeley":{"formattedCitation":"[23–25]","plainTextFormattedCitation":"[23–25]","previouslyFormattedCitation":"[23–25]"},"properties":{"noteIndex":0},"schema":"https://github.com/citation-style-language/schema/raw/master/csl-citation.json"}</w:instrText>
      </w:r>
      <w:r w:rsidR="00497686">
        <w:fldChar w:fldCharType="separate"/>
      </w:r>
      <w:r w:rsidR="00E90B8D" w:rsidRPr="00E90B8D">
        <w:rPr>
          <w:noProof/>
        </w:rPr>
        <w:t>[23–25]</w:t>
      </w:r>
      <w:r w:rsidR="00497686">
        <w:fldChar w:fldCharType="end"/>
      </w:r>
      <w:r w:rsidR="00A57F20">
        <w:t>.</w:t>
      </w:r>
    </w:p>
    <w:p w14:paraId="4229AAB5" w14:textId="57720C15" w:rsidR="00784F31" w:rsidRDefault="00784F31" w:rsidP="00D957F4">
      <w:pPr>
        <w:pStyle w:val="MDPI31text"/>
        <w:ind w:firstLine="420"/>
      </w:pPr>
      <w:r>
        <w:lastRenderedPageBreak/>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90B8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humans","type":"article-journal"},"uris":["http://www.mendeley.com/documents/?uuid=7b62980a-95bf-41ef-8b2e-e97983265768","http://www.mendeley.com/documents/?uuid=81dcf84f-04b0-4f36-bff4-55b09355c627"]},{"id":"ITEM-2","itemData":{"DOI":"10.1101/2020.03.24.006544","abstract":"The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b008d5a4-126f-4007-9cce-6aaa0cb66f3a","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23231b82-07e4-412a-9a0c-271d55416d2b"]}],"mendeley":{"formattedCitation":"[2,6,26]","plainTextFormattedCitation":"[2,6,26]","previouslyFormattedCitation":"[2,6,26]"},"properties":{"noteIndex":0},"schema":"https://github.com/citation-style-language/schema/raw/master/csl-citation.json"}</w:instrText>
      </w:r>
      <w:r w:rsidR="007B05C3">
        <w:fldChar w:fldCharType="separate"/>
      </w:r>
      <w:r w:rsidR="00E90B8D" w:rsidRPr="00E90B8D">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E90B8D">
        <w:instrText>ADDIN CSL_CITATION {"citationItems":[{"id":"ITEM-1","itemData":{"DOI":"https://doi.org/10.1101/2020.04.06.20055475","author":[{"dropping-particle":"","family":"Chen,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2","type":"article-journal"},"uris":["http://www.mendeley.com/documents/?uuid=d3723b5b-3ab9-48f5-8122-14e3351efdee","http://www.mendeley.com/documents/?uuid=0a9d3b90-d267-4d57-a739-c4e7450067fb"]},{"id":"ITEM-2","itemData":{"DOI":"10.1101/2020.03.21.990770","abstract":"The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c9f06b35-95fd-4868-a6ed-5df195fa25fc","http://www.mendeley.com/documents/?uuid=d2c3e79e-8af8-465a-83ad-7f47334b7ab8"]},{"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2ba6dd6d-5a63-4d1a-970c-01fda52c63d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48d96093-6a03-4e8d-9854-893725f17ebe"]}],"mendeley":{"formattedCitation":"[1,6,12,27]","plainTextFormattedCitation":"[1,6,12,27]","previouslyFormattedCitation":"[1,6,12,27]"},"properties":{"noteIndex":0},"schema":"https://github.com/citation-style-language/schema/raw/master/csl-citation.json"}</w:instrText>
      </w:r>
      <w:r w:rsidR="0089415F">
        <w:fldChar w:fldCharType="separate"/>
      </w:r>
      <w:r w:rsidR="00E90B8D" w:rsidRPr="00E90B8D">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05B93FB"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E90B8D">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ec4ca400-36b8-491a-a2af-d28168e254af","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0c0aec47-45eb-4f20-9cbd-73fffc825c13"]},{"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c9f06b35-95fd-4868-a6ed-5df195fa25fc","http://www.mendeley.com/documents/?uuid=d2c3e79e-8af8-465a-83ad-7f47334b7ab8","http://www.mendeley.com/documents/?uuid=907f0fe1-3011-4fb5-b906-86dd151f2d7b"]}],"mendeley":{"formattedCitation":"[1,12,27]","plainTextFormattedCitation":"[1,12,27]","previouslyFormattedCitation":"[1,12,27]"},"properties":{"noteIndex":0},"schema":"https://github.com/citation-style-language/schema/raw/master/csl-citation.json"}</w:instrText>
      </w:r>
      <w:r w:rsidR="00244487">
        <w:fldChar w:fldCharType="separate"/>
      </w:r>
      <w:r w:rsidR="00E90B8D" w:rsidRPr="00E90B8D">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E90B8D">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http://www.mendeley.com/documents/?uuid=211f84ea-cf68-46b3-bf77-da828d5e9098"]}],"mendeley":{"formattedCitation":"[28]","plainTextFormattedCitation":"[28]","previouslyFormattedCitation":"[28]"},"properties":{"noteIndex":0},"schema":"https://github.com/citation-style-language/schema/raw/master/csl-citation.json"}</w:instrText>
      </w:r>
      <w:r w:rsidR="00AD3F6A">
        <w:fldChar w:fldCharType="separate"/>
      </w:r>
      <w:r w:rsidR="00E90B8D" w:rsidRPr="00E90B8D">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E90B8D">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http://www.mendeley.com/documents/?uuid=faa1e21f-c3b7-4d33-8576-6c311c76bf78"]},{"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http://www.mendeley.com/documents/?uuid=26a6425a-b040-41c4-9678-e1bb5b2033e5"]},{"id":"ITEM-3","itemData":{"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A","non-dropping-particle":"","parse-names":false,"suffix":""}],"id":"ITEM-3","issue":"3","issued":{"date-parts":[["2005"]]},"page":"411-416","title":"Longitudinally Profiling Neutralizing Antibody Response to SARS Coronavirus with Pseudotypes","type":"article-journal","volume":"11"},"uris":["http://www.mendeley.com/documents/?uuid=5a28dc22-e310-4b6f-aef7-1f65c8f2e08f"]},{"id":"ITEM-4","itemData":{"DOI":"10.21769/bioprotoc.2514","ISSN":"2331-8325","abstract":"The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http://www.mendeley.com/documents/?uuid=12b9f9b8-d0ab-4f3c-97c4-b807b8943b71"]},{"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http://www.mendeley.com/documents/?uuid=46a3875a-144e-4f10-bf10-3e6ff2d60757"]},{"id":"ITEM-6","itemData":{"DOI":"10.1016/j.mex.2015.09.003","ISSN":"2215-0161","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publisher":"Elsevier B.V.","title":"MethodsX An optimised method for the production of MERS-CoV spike expressing viral pseudotypes","type":"article-journal","volume":"2"},"uris":["http://www.mendeley.com/documents/?uuid=c2031193-dac3-47a2-a973-658c5f8c447e"]},{"id":"ITEM-7","itemData":{"DOI":"10.1099/acmi.0.000057","abstract":"Middle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http://www.mendeley.com/documents/?uuid=7f029a55-d00e-4a91-be15-294c24501034"]},{"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http://www.mendeley.com/documents/?uuid=d224616d-a3a7-41ab-9091-603d3069accf"]}],"mendeley":{"formattedCitation":"[29–36]","plainTextFormattedCitation":"[29–36]","previouslyFormattedCitation":"[29–36]"},"properties":{"noteIndex":0},"schema":"https://github.com/citation-style-language/schema/raw/master/csl-citation.json"}</w:instrText>
      </w:r>
      <w:r w:rsidR="003E48E4">
        <w:fldChar w:fldCharType="separate"/>
      </w:r>
      <w:r w:rsidR="00E90B8D" w:rsidRPr="00E90B8D">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E90B8D">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115289a9-5528-4cf9-b89a-56e5c4a81305"]}],"mendeley":{"formattedCitation":"[4,27,37]","plainTextFormattedCitation":"[4,27,37]","previouslyFormattedCitation":"[4,27,37]"},"properties":{"noteIndex":0},"schema":"https://github.com/citation-style-language/schema/raw/master/csl-citation.json"}</w:instrText>
      </w:r>
      <w:r w:rsidR="003C0B18">
        <w:fldChar w:fldCharType="separate"/>
      </w:r>
      <w:r w:rsidR="00E90B8D" w:rsidRPr="00E90B8D">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E90B8D">
        <w:instrText>ADDIN CSL_CITATION {"citationItems":[{"id":"ITEM-1","itemData":{"DOI":"10.1101/2020.04.10.036418","abstract":"The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-1","issued":{"date-parts":[["2020","1"]]},"page":"2020.04.10.036418","title":"The SARS-CoV-2 receptor-binding domain elicits a potent neutralizing response without antibody-dependent enhancement","type":"article-journal"},"uris":["http://www.mendeley.com/documents/?uuid=b5319170-3f5f-463c-946d-93445b9dc638","http://www.mendeley.com/documents/?uuid=9a2fc88e-fdd4-4904-9f3b-b26b51c888eb"]},{"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mendeley":{"formattedCitation":"[12,38]","plainTextFormattedCitation":"[12,38]","previouslyFormattedCitation":"[12,38]"},"properties":{"noteIndex":0},"schema":"https://github.com/citation-style-language/schema/raw/master/csl-citation.json"}</w:instrText>
      </w:r>
      <w:r w:rsidR="002C2BCD">
        <w:fldChar w:fldCharType="separate"/>
      </w:r>
      <w:r w:rsidR="00E90B8D" w:rsidRPr="00E90B8D">
        <w:rPr>
          <w:noProof/>
        </w:rPr>
        <w:t>[12,38]</w:t>
      </w:r>
      <w:r w:rsidR="002C2BCD">
        <w:fldChar w:fldCharType="end"/>
      </w:r>
      <w:r w:rsidR="00862C22">
        <w:t xml:space="preserve">, and VSV </w:t>
      </w:r>
      <w:r w:rsidR="00C4130C">
        <w:fldChar w:fldCharType="begin" w:fldLock="1"/>
      </w:r>
      <w:r w:rsidR="00E90B8D">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page":"2020.04.08.026948","title":"Robust neutralization assay based on SARS-CoV-2 S-bearing vesicular stomatitis virus (VSV) pseudovirus and ACE2-overexpressed BHK21 cells","type":"article-journal"},"uris":["http://www.mendeley.com/documents/?uuid=a06e4ee9-08d6-46ff-9c63-f12a153086bf","http://www.mendeley.com/documents/?uuid=1ccade13-51f0-44dc-a8df-78a4e8be880e"]},{"id":"ITEM-2","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Infections","id":"ITEM-2","issue":"1","issued":{"date-parts":[["2020"]]},"page":"680-686","title":"Establishment and validation of a pseudovirus neutralization assay for SARS-CoV-2","type":"article-journal","volume":"9"},"uris":["http://www.mendeley.com/documents/?uuid=71653f30-328b-463b-8a21-075bd8637d40","http://www.mendeley.com/documents/?uuid=72a4d63c-848b-4446-aae0-10991dcbbcdb"]},{"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13ffa7a3-9ed9-4189-8f8e-784010e3f756","http://www.mendeley.com/documents/?uuid=73e9c8cf-1ff9-4ced-991b-5b4a4b219a06"]},{"id":"ITEM-4","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Microbiology","id":"ITEM-4","issued":{"date-parts":[["2020"]]},"page":"562-569","title":"Functional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mendeley":{"formattedCitation":"[29,39–41]","plainTextFormattedCitation":"[29,39–41]","previouslyFormattedCitation":"[29,39–41]"},"properties":{"noteIndex":0},"schema":"https://github.com/citation-style-language/schema/raw/master/csl-citation.json"}</w:instrText>
      </w:r>
      <w:r w:rsidR="00C4130C">
        <w:fldChar w:fldCharType="separate"/>
      </w:r>
      <w:r w:rsidR="00E90B8D" w:rsidRPr="00E90B8D">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c9f06b35-95fd-4868-a6ed-5df195fa25fc","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bdcb3151-6422-4526-9f3d-e91c76672bd6"]},{"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fb0f78f-7c01-4c68-b683-fd39ea3d447a"]},{"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ee4a9a68-f9bb-4a39-b04b-37d579fcab37"]}],"mendeley":{"formattedCitation":"[1,12,27,39]","plainTextFormattedCitation":"[1,12,27,39]","previouslyFormattedCitation":"[1,12,27,39]"},"properties":{"noteIndex":0},"schema":"https://github.com/citation-style-language/schema/raw/master/csl-citation.json"}</w:instrText>
      </w:r>
      <w:r w:rsidR="00500FF4">
        <w:fldChar w:fldCharType="separate"/>
      </w:r>
      <w:r w:rsidR="00E90B8D" w:rsidRPr="00E90B8D">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BB36285"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E90B8D">
        <w:instrText>ADDIN CSL_CITATION {"citationItems":[{"id":"ITEM-1","itemData":{"DOI":"10.1126/science.abb2507","ISSN":"10959203","PMID":"32075877","abstract":"The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S.","non-dropping-particle":"","parse-names":false,"suffix":""}],"container-title":"Science","id":"ITEM-1","issue":"6483","issued":{"date-parts":[["2020"]]},"page":"1260-1263","title":"Cryo-EM structure of the 2019-nCoV spike in the prefusion conformation","type":"article-journal","volume":"367"},"uris":["http://www.mendeley.com/documents/?uuid=84de6526-fe85-4f0b-8f6a-60c279608ba2","http://www.mendeley.com/documents/?uuid=9f7b2cd3-bc2a-4b4f-8bef-c658f10264a1"]},{"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21fed086-8207-4c65-a326-093aa93c2c77"]},{"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211f84ea-cf68-46b3-bf77-da828d5e9098","http://www.mendeley.com/documents/?uuid=0d2a4024-10f0-4582-b52c-0d4048f0d8eb","http://www.mendeley.com/documents/?uuid=4644e037-9d89-43f9-b108-c31f10d6b4fd"]}],"mendeley":{"formattedCitation":"[28,29,41,42]","plainTextFormattedCitation":"[28,29,41,42]","previouslyFormattedCitation":"[28,29,41,42]"},"properties":{"noteIndex":0},"schema":"https://github.com/citation-style-language/schema/raw/master/csl-citation.json"}</w:instrText>
      </w:r>
      <w:r>
        <w:fldChar w:fldCharType="separate"/>
      </w:r>
      <w:r w:rsidR="00E90B8D" w:rsidRPr="00E90B8D">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lastRenderedPageBreak/>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093A3FD2"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E90B8D">
        <w:instrText>ADDIN CSL_CITATION {"citationItems":[{"id":"ITEM-1","itemData":{"DOI":"10.1080/22221751.2020.1729069","abstract":"The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 ARTICLE HISTORY","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id":"ITEM-1","issued":{"date-parts":[["2020"]]},"title":"Potent binding of 2019 novel coronavirus spike protein by a SARS coronavirus-specific human monoclonal antibody","type":"article-journal"},"uris":["http://www.mendeley.com/documents/?uuid=1dc33548-06dc-3cfa-a7b1-bc525a7b9812"]},{"id":"ITEM-2","itemData":{"DOI":"10.1126/science.abb7269","ISSN":"0036-8075","PMID":"32245784","abstract":"The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http://www.mendeley.com/documents/?uuid=4c2d6243-1e38-494b-a25c-4806e6041ffd"]},{"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http://www.mendeley.com/documents/?uuid=b0b20126-7a76-4d66-a1b1-3180e8e3ebc9"]}],"mendeley":{"formattedCitation":"[43–45]","plainTextFormattedCitation":"[43–45]","previouslyFormattedCitation":"[43–45]"},"properties":{"noteIndex":0},"schema":"https://github.com/citation-style-language/schema/raw/master/csl-citation.json"}</w:instrText>
      </w:r>
      <w:r w:rsidR="007D58E1">
        <w:fldChar w:fldCharType="separate"/>
      </w:r>
      <w:r w:rsidR="00E90B8D" w:rsidRPr="00E90B8D">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1A6599C4"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E90B8D">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http://www.mendeley.com/documents/?uuid=a026374d-9dc1-44b3-a64f-4c60be842724"]}],"mendeley":{"formattedCitation":"[46]","plainTextFormattedCitation":"[46]","previouslyFormattedCitation":"[46]"},"properties":{"noteIndex":0},"schema":"https://github.com/citation-style-language/schema/raw/master/csl-citation.json"}</w:instrText>
      </w:r>
      <w:r w:rsidR="00865550">
        <w:rPr>
          <w:i w:val="0"/>
          <w:iCs/>
        </w:rPr>
        <w:fldChar w:fldCharType="separate"/>
      </w:r>
      <w:r w:rsidR="00E90B8D" w:rsidRPr="00E90B8D">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E90B8D">
        <w:rPr>
          <w:i w:val="0"/>
          <w:iCs/>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http://www.mendeley.com/documents/?uuid=ae25b16c-d802-485b-80ff-e9492a34c1e7"]}],"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E90B8D" w:rsidRPr="00E90B8D">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90B8D">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http://www.mendeley.com/documents/?uuid=4ef2247a-5aa7-44b7-9cb0-6239886aa144"]},{"id":"ITEM-2","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Virology","id":"ITEM-2","issue":"7","issued":{"date-parts":[["2009"]]},"page":"1724-1729","title":"Comparison of vesicular stomatitis virus pseudotyped with the S proteins from a porcine and a human coronavirus","type":"article-journal","volume":"90"},"uris":["http://www.mendeley.com/documents/?uuid=bacab9d1-32dc-4bae-91bd-d708298f9c68","http://www.mendeley.com/documents/?uuid=60b51045-7e32-40e9-a2a5-3e4b1b4a4cf3"]},{"id":"ITEM-3","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Virology","id":"ITEM-3","issue":"19","issued":{"date-parts":[["2004","10"]]},"page":"10628-10635","title":"Retroviruses Pseudotyped with the Severe Acute Respiratory Syndrome Coronavirus Spike Protein Efficiently Infect Cells Expressing Angiotensin-Converting Enzyme 2","type":"article-journal","volume":"78"},"uris":["http://www.mendeley.com/documents/?uuid=ab0f67e5-f5f9-4c12-81f2-f5beb2e5830f","http://www.mendeley.com/documents/?uuid=53c28176-5a59-4cfb-a2a9-8d085e8e3091"]},{"id":"ITEM-4","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Virology","id":"ITEM-4","issue":"8","issued":{"date-parts":[["2005"]]},"page":"2269-2274","title":"Vesicular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E90B8D" w:rsidRPr="00E90B8D">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lastRenderedPageBreak/>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48231CED"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w:t>
      </w:r>
      <w:r w:rsidR="00082F47">
        <w:t>5</w:t>
      </w:r>
      <w:r w:rsidR="004814AC">
        <w:t>.2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774C58ED"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E90B8D">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E90B8D">
        <w:rPr>
          <w:rFonts w:ascii="Cambria Math" w:hAnsi="Cambria Math" w:cs="Cambria Math"/>
          <w:i w:val="0"/>
          <w:iCs/>
        </w:rPr>
        <w:instrText>≊</w:instrText>
      </w:r>
      <w:r w:rsidR="00E90B8D">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http://www.mendeley.com/documents/?uuid=e7028f82-1b08-409f-a8fb-02da46b8a65b"]},{"id":"ITEM-2","itemData":{"DOI":"10.1186/1472-6750-13-98","ISBN":"1472-6750 (Electronic)\\r1472-6750 (Linking)","ISSN":"14726750","PMID":"24215295","abstract":"BACKGROUND: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time-consuming.\\n\\nRESULTS: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conjunction.\\n\\nCONCLUSION: The optimised protocol described here is easy to implement and should facilitate the production of high-titre lentivirus with superior transduction efficiency in primary human T cells without the need for further purification methods.","author":[{"dropping-particle":"","family":"Cribbs","given":"Adam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Biotechnology","id":"ITEM-2","issued":{"date-parts":[["2013"]]},"page":"1-8","title":"Simplified production and concentration of lentiviral vectors to achieve high transduction in primary human T cells","type":"article-journal","volume":"13"},"uris":["http://www.mendeley.com/documents/?uuid=60b9169b-5615-49cf-aa5d-ac1f51ab397f"]}],"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E90B8D" w:rsidRPr="00E90B8D">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w:t>
      </w:r>
      <w:r w:rsidR="00DC668E">
        <w:rPr>
          <w:i w:val="0"/>
          <w:iCs/>
        </w:rPr>
        <w:lastRenderedPageBreak/>
        <w:t>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33B4365"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90B8D">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http://www.mendeley.com/documents/?uuid=936dce9e-1d14-4cfb-936f-f80ca5706d72"]}],"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E90B8D" w:rsidRPr="00E90B8D">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lastRenderedPageBreak/>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4BAB11E5"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E90B8D">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15a3b82e-668c-471f-bce4-99d5633dd7e7","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E90B8D" w:rsidRPr="00E90B8D">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E90B8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936dce9e-1d14-4cfb-936f-f80ca5706d72","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E90B8D" w:rsidRPr="00E90B8D">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e suspect that the difference could be because our 293T-ACE2 target cells express high levels of ACE2 making them more resistant to neutralization 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7AA7F7A7" w14:textId="560F226B" w:rsidR="00F0081E" w:rsidRDefault="00F85C43" w:rsidP="001C2AFA">
      <w:pPr>
        <w:pStyle w:val="MDPI21heading1"/>
        <w:spacing w:before="0" w:after="0"/>
        <w:jc w:val="both"/>
        <w:rPr>
          <w:b w:val="0"/>
          <w:bCs/>
          <w:color w:val="000000" w:themeColor="text1"/>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w:t>
      </w:r>
      <w:r w:rsidR="004E4555">
        <w:rPr>
          <w:b w:val="0"/>
          <w:bCs/>
          <w:color w:val="000000" w:themeColor="text1"/>
        </w:rPr>
        <w:lastRenderedPageBreak/>
        <w:t xml:space="preserve">binding domains </w:t>
      </w:r>
      <w:r w:rsidR="002D2E15">
        <w:rPr>
          <w:b w:val="0"/>
          <w:bCs/>
          <w:color w:val="000000" w:themeColor="text1"/>
        </w:rPr>
        <w:fldChar w:fldCharType="begin" w:fldLock="1"/>
      </w:r>
      <w:r w:rsidR="00E90B8D">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E90B8D" w:rsidRPr="00E90B8D">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37033B67" w14:textId="77777777" w:rsidR="00082F47" w:rsidRPr="00325902" w:rsidRDefault="00082F47" w:rsidP="00082F47">
      <w:pPr>
        <w:pStyle w:val="MDPI21heading1"/>
      </w:pPr>
      <w:r>
        <w:t>3</w:t>
      </w:r>
      <w:r w:rsidRPr="00325902">
        <w:t>. Discussion</w:t>
      </w:r>
    </w:p>
    <w:p w14:paraId="120AAB86" w14:textId="77777777" w:rsidR="00082F47" w:rsidRDefault="00082F47" w:rsidP="00082F47">
      <w:pPr>
        <w:pStyle w:val="MDPI21heading1"/>
        <w:spacing w:before="0" w:after="0"/>
        <w:jc w:val="both"/>
        <w:rPr>
          <w:b w:val="0"/>
          <w:bCs/>
          <w:lang w:eastAsia="zh-CN"/>
        </w:rPr>
      </w:pPr>
      <w:r>
        <w:rPr>
          <w:b w:val="0"/>
          <w:bCs/>
          <w:lang w:eastAsia="zh-CN"/>
        </w:rPr>
        <w:t>We describe a detailed protocol for producing SARS-CoV-2 Spike-</w:t>
      </w:r>
      <w:proofErr w:type="spellStart"/>
      <w:r>
        <w:rPr>
          <w:b w:val="0"/>
          <w:bCs/>
          <w:lang w:eastAsia="zh-CN"/>
        </w:rPr>
        <w:t>pseudotyped</w:t>
      </w:r>
      <w:proofErr w:type="spellEnd"/>
      <w:r>
        <w:rPr>
          <w:b w:val="0"/>
          <w:bCs/>
          <w:lang w:eastAsia="zh-CN"/>
        </w:rPr>
        <w:t xml:space="preserve"> lentiviral particles and performing neutralization assays</w:t>
      </w:r>
      <w:r>
        <w:rPr>
          <w:b w:val="0"/>
          <w:bCs/>
          <w:szCs w:val="20"/>
          <w:lang w:eastAsia="zh-CN"/>
        </w:rPr>
        <w:t>.</w:t>
      </w:r>
      <w:r w:rsidRPr="00D34A8B">
        <w:rPr>
          <w:b w:val="0"/>
          <w:bCs/>
          <w:szCs w:val="20"/>
          <w:lang w:eastAsia="zh-CN"/>
        </w:rPr>
        <w:t xml:space="preserve"> </w:t>
      </w:r>
      <w:r>
        <w:rPr>
          <w:b w:val="0"/>
          <w:bCs/>
          <w:lang w:eastAsia="zh-CN"/>
        </w:rPr>
        <w:t xml:space="preserve">Although this basic </w:t>
      </w:r>
      <w:proofErr w:type="spellStart"/>
      <w:r>
        <w:rPr>
          <w:b w:val="0"/>
          <w:bCs/>
          <w:lang w:eastAsia="zh-CN"/>
        </w:rPr>
        <w:t>pseudotyping</w:t>
      </w:r>
      <w:proofErr w:type="spellEnd"/>
      <w:r>
        <w:rPr>
          <w:b w:val="0"/>
          <w:bCs/>
          <w:lang w:eastAsia="zh-CN"/>
        </w:rPr>
        <w:t xml:space="preserve"> approach has been described previously </w:t>
      </w:r>
      <w:r>
        <w:rPr>
          <w:b w:val="0"/>
          <w:bCs/>
        </w:rPr>
        <w:fldChar w:fldCharType="begin" w:fldLock="1"/>
      </w:r>
      <w:r>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http://www.mendeley.com/documents/?uuid=3394b1f9-f798-4467-b447-3e4aac5fac0f"]},{"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de251be-33e4-4b56-bcd0-cfd0e7d24a77"]},{"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1a29a48d-8934-44cb-96e3-f65cda93b778"]},{"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page":"2020.04.10.036418","title":"The SARS-CoV-2 receptor-binding domain elicits a potent neutralizing response without antibody-dependent enhancement","type":"article-journal"},"uris":["http://www.mendeley.com/documents/?uuid=9a2fc88e-fdd4-4904-9f3b-b26b51c888eb","http://www.mendeley.com/documents/?uuid=b5319170-3f5f-463c-946d-93445b9dc638","http://www.mendeley.com/documents/?uuid=2dc72b9a-42de-49a8-bcab-f17c0ad92e5e"]},{"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f7d3bd61-ff1a-48eb-8dba-bd438e68b801"]},{"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http://www.mendeley.com/documents/?uuid=6c443382-8412-442c-935f-5b122d8cc163"]},{"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72a4d63c-848b-4446-aae0-10991dcbbcdb","http://www.mendeley.com/documents/?uuid=71653f30-328b-463b-8a21-075bd8637d40","http://www.mendeley.com/documents/?uuid=f2804161-3413-4f1b-916b-5b3cd11c675b"]},{"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2557db11-a9af-42b4-808d-e880a9011f3f"]}],"mendeley":{"formattedCitation":"[4,12,27,29,37–41]","plainTextFormattedCitation":"[4,12,27,29,37–41]","previouslyFormattedCitation":"[4,12,27,29,37–41]"},"properties":{"noteIndex":0},"schema":"https://github.com/citation-style-language/schema/raw/master/csl-citation.json"}</w:instrText>
      </w:r>
      <w:r>
        <w:rPr>
          <w:b w:val="0"/>
          <w:bCs/>
        </w:rPr>
        <w:fldChar w:fldCharType="separate"/>
      </w:r>
      <w:r w:rsidRPr="00E90B8D">
        <w:rPr>
          <w:b w:val="0"/>
          <w:bCs/>
          <w:noProof/>
        </w:rPr>
        <w:t>[4,12,27,29,37–41]</w:t>
      </w:r>
      <w:r>
        <w:rPr>
          <w:b w:val="0"/>
          <w:bCs/>
        </w:rPr>
        <w:fldChar w:fldCharType="end"/>
      </w:r>
      <w:r>
        <w:rPr>
          <w:b w:val="0"/>
          <w:bCs/>
        </w:rPr>
        <w:t>,</w:t>
      </w:r>
      <w:r>
        <w:rPr>
          <w:b w:val="0"/>
          <w:bCs/>
          <w:lang w:eastAsia="zh-CN"/>
        </w:rPr>
        <w:t xml:space="preserve"> we provide the first detailed protocol that makes all reagents available in a public repository </w:t>
      </w:r>
      <w:r w:rsidRPr="00D34A8B">
        <w:rPr>
          <w:b w:val="0"/>
          <w:bCs/>
          <w:szCs w:val="20"/>
        </w:rPr>
        <w:t>(</w:t>
      </w:r>
      <w:hyperlink r:id="rId27" w:history="1">
        <w:r w:rsidRPr="00D34A8B">
          <w:rPr>
            <w:rStyle w:val="Hyperlink"/>
            <w:b w:val="0"/>
            <w:bCs/>
            <w:szCs w:val="20"/>
          </w:rPr>
          <w:t>https://www.beiresources.org/</w:t>
        </w:r>
      </w:hyperlink>
      <w:r>
        <w:rPr>
          <w:b w:val="0"/>
          <w:bCs/>
          <w:szCs w:val="20"/>
          <w:lang w:eastAsia="zh-CN"/>
        </w:rPr>
        <w:t xml:space="preserve">). We hope this protocol and reagents will </w:t>
      </w:r>
      <w:r>
        <w:rPr>
          <w:b w:val="0"/>
          <w:bCs/>
          <w:lang w:eastAsia="zh-CN"/>
        </w:rPr>
        <w:t xml:space="preserve">more easily enable others to assess the neutralizing activity of antibodies and sera reactive to SARS-CoV-2. </w:t>
      </w:r>
    </w:p>
    <w:p w14:paraId="3E62E3A2" w14:textId="0F0C4EB5" w:rsidR="00082F47" w:rsidRDefault="00082F47" w:rsidP="00082F47">
      <w:pPr>
        <w:pStyle w:val="MDPI21heading1"/>
        <w:spacing w:before="0" w:after="0"/>
        <w:ind w:firstLine="420"/>
        <w:jc w:val="both"/>
        <w:rPr>
          <w:b w:val="0"/>
          <w:bCs/>
          <w:lang w:eastAsia="zh-CN"/>
        </w:rPr>
      </w:pPr>
      <w:commentRangeStart w:id="2"/>
      <w:r>
        <w:rPr>
          <w:b w:val="0"/>
          <w:bCs/>
          <w:lang w:eastAsia="zh-CN"/>
        </w:rPr>
        <w:t xml:space="preserve">We also found </w:t>
      </w:r>
      <w:del w:id="3" w:author="Dusenbury Crawford, Katharine H" w:date="2020-07-10T12:22:00Z">
        <w:r w:rsidDel="005F25EE">
          <w:rPr>
            <w:b w:val="0"/>
            <w:bCs/>
            <w:lang w:eastAsia="zh-CN"/>
          </w:rPr>
          <w:delText>that modifying</w:delText>
        </w:r>
      </w:del>
      <w:ins w:id="4" w:author="Dusenbury Crawford, Katharine H" w:date="2020-07-10T12:22:00Z">
        <w:r w:rsidR="005F25EE">
          <w:rPr>
            <w:b w:val="0"/>
            <w:bCs/>
            <w:lang w:eastAsia="zh-CN"/>
          </w:rPr>
          <w:t>that, although our initial cytoplasmic tail modifications</w:t>
        </w:r>
      </w:ins>
      <w:ins w:id="5" w:author="Dusenbury Crawford, Katharine H" w:date="2020-07-10T12:28:00Z">
        <w:r w:rsidR="005F25EE">
          <w:rPr>
            <w:b w:val="0"/>
            <w:bCs/>
            <w:lang w:eastAsia="zh-CN"/>
          </w:rPr>
          <w:t xml:space="preserve"> to SARS-CoV-2 Spike </w:t>
        </w:r>
      </w:ins>
      <w:del w:id="6" w:author="Dusenbury Crawford, Katharine H" w:date="2020-07-10T12:28:00Z">
        <w:r w:rsidDel="005F25EE">
          <w:rPr>
            <w:b w:val="0"/>
            <w:bCs/>
            <w:lang w:eastAsia="zh-CN"/>
          </w:rPr>
          <w:delText xml:space="preserve"> the cytoplasmic tail of SARS-CoV-2 Spike </w:delText>
        </w:r>
      </w:del>
      <w:r>
        <w:rPr>
          <w:b w:val="0"/>
          <w:bCs/>
          <w:lang w:eastAsia="zh-CN"/>
        </w:rPr>
        <w:t>did not greatly improve titers of Spike-</w:t>
      </w:r>
      <w:proofErr w:type="spellStart"/>
      <w:r>
        <w:rPr>
          <w:b w:val="0"/>
          <w:bCs/>
          <w:lang w:eastAsia="zh-CN"/>
        </w:rPr>
        <w:t>pseudotyped</w:t>
      </w:r>
      <w:proofErr w:type="spellEnd"/>
      <w:r>
        <w:rPr>
          <w:b w:val="0"/>
          <w:bCs/>
          <w:lang w:eastAsia="zh-CN"/>
        </w:rPr>
        <w:t xml:space="preserve"> lentiviral particles</w:t>
      </w:r>
      <w:ins w:id="7" w:author="Dusenbury Crawford, Katharine H" w:date="2020-07-10T12:28:00Z">
        <w:r w:rsidR="005F25EE">
          <w:rPr>
            <w:b w:val="0"/>
            <w:bCs/>
            <w:lang w:eastAsia="zh-CN"/>
          </w:rPr>
          <w:t xml:space="preserve">, truncating the cytoplasmic tail </w:t>
        </w:r>
      </w:ins>
      <w:ins w:id="8" w:author="Dusenbury Crawford, Katharine H" w:date="2020-07-10T12:29:00Z">
        <w:r w:rsidR="00814B2A">
          <w:rPr>
            <w:b w:val="0"/>
            <w:bCs/>
            <w:lang w:eastAsia="zh-CN"/>
          </w:rPr>
          <w:t>does increase titers</w:t>
        </w:r>
      </w:ins>
      <w:ins w:id="9" w:author="Dusenbury Crawford, Katharine H" w:date="2020-07-10T12:30:00Z">
        <w:r w:rsidR="00814B2A">
          <w:rPr>
            <w:b w:val="0"/>
            <w:bCs/>
            <w:lang w:eastAsia="zh-CN"/>
          </w:rPr>
          <w:t xml:space="preserve"> (</w:t>
        </w:r>
        <w:r w:rsidR="00814B2A" w:rsidRPr="00814B2A">
          <w:rPr>
            <w:lang w:eastAsia="zh-CN"/>
            <w:rPrChange w:id="10" w:author="Dusenbury Crawford, Katharine H" w:date="2020-07-10T12:31:00Z">
              <w:rPr>
                <w:b w:val="0"/>
                <w:bCs/>
                <w:lang w:eastAsia="zh-CN"/>
              </w:rPr>
            </w:rPrChange>
          </w:rPr>
          <w:t>Addendum</w:t>
        </w:r>
      </w:ins>
      <w:ins w:id="11" w:author="Dusenbury Crawford, Katharine H" w:date="2020-07-10T12:31:00Z">
        <w:r w:rsidR="00814B2A">
          <w:rPr>
            <w:b w:val="0"/>
            <w:bCs/>
            <w:lang w:eastAsia="zh-CN"/>
          </w:rPr>
          <w:t xml:space="preserve">, </w:t>
        </w:r>
        <w:r w:rsidR="00814B2A">
          <w:rPr>
            <w:bCs/>
            <w:lang w:eastAsia="zh-CN"/>
          </w:rPr>
          <w:t>Fig. A1</w:t>
        </w:r>
      </w:ins>
      <w:ins w:id="12" w:author="Dusenbury Crawford, Katharine H" w:date="2020-07-10T12:30:00Z">
        <w:r w:rsidR="00814B2A">
          <w:rPr>
            <w:b w:val="0"/>
            <w:bCs/>
            <w:lang w:eastAsia="zh-CN"/>
          </w:rPr>
          <w:t>)</w:t>
        </w:r>
      </w:ins>
      <w:r>
        <w:rPr>
          <w:b w:val="0"/>
          <w:bCs/>
          <w:lang w:eastAsia="zh-CN"/>
        </w:rPr>
        <w:t xml:space="preserve">. </w:t>
      </w:r>
      <w:del w:id="13" w:author="Dusenbury Crawford, Katharine H" w:date="2020-07-10T12:29:00Z">
        <w:r w:rsidDel="00814B2A">
          <w:rPr>
            <w:b w:val="0"/>
            <w:bCs/>
            <w:lang w:eastAsia="zh-CN"/>
          </w:rPr>
          <w:delText>Indeed, o</w:delText>
        </w:r>
      </w:del>
      <w:ins w:id="14" w:author="Dusenbury Crawford, Katharine H" w:date="2020-07-10T12:29:00Z">
        <w:r w:rsidR="00814B2A">
          <w:rPr>
            <w:b w:val="0"/>
            <w:bCs/>
            <w:lang w:eastAsia="zh-CN"/>
          </w:rPr>
          <w:t>O</w:t>
        </w:r>
      </w:ins>
      <w:r>
        <w:rPr>
          <w:b w:val="0"/>
          <w:bCs/>
          <w:lang w:eastAsia="zh-CN"/>
        </w:rPr>
        <w:t>ne cytoplasmic tail modification we tested</w:t>
      </w:r>
      <w:ins w:id="15" w:author="Dusenbury Crawford, Katharine H" w:date="2020-07-10T12:29:00Z">
        <w:r w:rsidR="00814B2A">
          <w:rPr>
            <w:b w:val="0"/>
            <w:bCs/>
            <w:lang w:eastAsia="zh-CN"/>
          </w:rPr>
          <w:t>–Spike, HA tail–</w:t>
        </w:r>
      </w:ins>
      <w:del w:id="16" w:author="Dusenbury Crawford, Katharine H" w:date="2020-07-10T12:29:00Z">
        <w:r w:rsidDel="00814B2A">
          <w:rPr>
            <w:b w:val="0"/>
            <w:bCs/>
            <w:lang w:eastAsia="zh-CN"/>
          </w:rPr>
          <w:delText xml:space="preserve"> </w:delText>
        </w:r>
      </w:del>
      <w:r>
        <w:rPr>
          <w:b w:val="0"/>
          <w:bCs/>
          <w:lang w:eastAsia="zh-CN"/>
        </w:rPr>
        <w:t xml:space="preserve">potentially altered the neutralization sensitivity of the </w:t>
      </w:r>
      <w:proofErr w:type="spellStart"/>
      <w:r>
        <w:rPr>
          <w:b w:val="0"/>
          <w:bCs/>
          <w:lang w:eastAsia="zh-CN"/>
        </w:rPr>
        <w:t>pseudotyped</w:t>
      </w:r>
      <w:proofErr w:type="spellEnd"/>
      <w:r>
        <w:rPr>
          <w:b w:val="0"/>
          <w:bCs/>
          <w:lang w:eastAsia="zh-CN"/>
        </w:rPr>
        <w:t xml:space="preserve"> lentiviral particles, suggesting it may be undesirable.</w:t>
      </w:r>
      <w:ins w:id="17" w:author="Dusenbury Crawford, Katharine H" w:date="2020-07-10T12:37:00Z">
        <w:r w:rsidR="00814B2A">
          <w:rPr>
            <w:b w:val="0"/>
            <w:bCs/>
            <w:lang w:eastAsia="zh-CN"/>
          </w:rPr>
          <w:t xml:space="preserve"> </w:t>
        </w:r>
      </w:ins>
      <w:del w:id="18" w:author="Dusenbury Crawford, Katharine H" w:date="2020-07-10T12:37:00Z">
        <w:r w:rsidDel="00814B2A">
          <w:rPr>
            <w:b w:val="0"/>
            <w:bCs/>
            <w:lang w:eastAsia="zh-CN"/>
          </w:rPr>
          <w:delText xml:space="preserve"> </w:delText>
        </w:r>
      </w:del>
      <w:r>
        <w:rPr>
          <w:b w:val="0"/>
          <w:bCs/>
          <w:lang w:eastAsia="zh-CN"/>
        </w:rPr>
        <w:t xml:space="preserve">While we did not test the full suite of cytoplasmic tail modifications that have been used for </w:t>
      </w:r>
      <w:proofErr w:type="spellStart"/>
      <w:r>
        <w:rPr>
          <w:b w:val="0"/>
          <w:bCs/>
          <w:lang w:eastAsia="zh-CN"/>
        </w:rPr>
        <w:t>pseudotyping</w:t>
      </w:r>
      <w:proofErr w:type="spellEnd"/>
      <w:r>
        <w:rPr>
          <w:b w:val="0"/>
          <w:bCs/>
          <w:lang w:eastAsia="zh-CN"/>
        </w:rPr>
        <w:t xml:space="preserve"> with Spike from the original SARS-</w:t>
      </w:r>
      <w:proofErr w:type="spellStart"/>
      <w:r>
        <w:rPr>
          <w:b w:val="0"/>
          <w:bCs/>
          <w:lang w:eastAsia="zh-CN"/>
        </w:rPr>
        <w:t>CoV</w:t>
      </w:r>
      <w:proofErr w:type="spellEnd"/>
      <w:r>
        <w:rPr>
          <w:b w:val="0"/>
          <w:bCs/>
          <w:lang w:eastAsia="zh-CN"/>
        </w:rPr>
        <w:t xml:space="preserve"> </w:t>
      </w:r>
      <w:r w:rsidRPr="00C949FF">
        <w:rPr>
          <w:b w:val="0"/>
          <w:bCs/>
          <w:i/>
          <w:iCs/>
        </w:rPr>
        <w:fldChar w:fldCharType="begin" w:fldLock="1"/>
      </w:r>
      <w:r>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4ef2247a-5aa7-44b7-9cb0-6239886aa144","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http://www.mendeley.com/documents/?uuid=1033f6a0-3807-4b1f-acdc-b684f6f69ec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60b51045-7e32-40e9-a2a5-3e4b1b4a4cf3","http://www.mendeley.com/documents/?uuid=bacab9d1-32dc-4bae-91bd-d708298f9c68","http://www.mendeley.com/documents/?uuid=075a45c7-bc36-4895-9ec3-2a23b109972c"]},{"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Virology","id":"ITEM-4","issue":"19","issued":{"date-parts":[["2004","10"]]},"page":"10628-10635","title":"Retroviruses Pseudotyped with the Severe Acute Respiratory Syndrome Coronavirus Spike Protein Efficiently Infect Cells Expressing Angiotensin-Converting Enzyme 2","type":"article-journal","volume":"78"},"uris":["http://www.mendeley.com/documents/?uuid=53c28176-5a59-4cfb-a2a9-8d085e8e3091","http://www.mendeley.com/documents/?uuid=ab0f67e5-f5f9-4c12-81f2-f5beb2e5830f","http://www.mendeley.com/documents/?uuid=c46b7a04-df83-45a7-8058-fd7959442733"]}],"mendeley":{"formattedCitation":"[30,49–51]","plainTextFormattedCitation":"[30,49–51]","previouslyFormattedCitation":"[30,49–51]"},"properties":{"noteIndex":0},"schema":"https://github.com/citation-style-language/schema/raw/master/csl-citation.json"}</w:instrText>
      </w:r>
      <w:r w:rsidRPr="00C949FF">
        <w:rPr>
          <w:b w:val="0"/>
          <w:bCs/>
          <w:i/>
          <w:iCs/>
        </w:rPr>
        <w:fldChar w:fldCharType="separate"/>
      </w:r>
      <w:r w:rsidRPr="00E90B8D">
        <w:rPr>
          <w:b w:val="0"/>
          <w:bCs/>
          <w:iCs/>
          <w:noProof/>
        </w:rPr>
        <w:t>[30,49–51]</w:t>
      </w:r>
      <w:r w:rsidRPr="00C949FF">
        <w:rPr>
          <w:b w:val="0"/>
          <w:bCs/>
          <w:i/>
          <w:iCs/>
        </w:rPr>
        <w:fldChar w:fldCharType="end"/>
      </w:r>
      <w:r w:rsidRPr="00C949FF">
        <w:rPr>
          <w:b w:val="0"/>
          <w:bCs/>
          <w:lang w:eastAsia="zh-CN"/>
        </w:rPr>
        <w:t>,</w:t>
      </w:r>
      <w:r>
        <w:rPr>
          <w:b w:val="0"/>
          <w:bCs/>
          <w:lang w:eastAsia="zh-CN"/>
        </w:rPr>
        <w:t xml:space="preserve"> our results suggest that</w:t>
      </w:r>
      <w:ins w:id="19" w:author="Dusenbury Crawford, Katharine H" w:date="2020-07-10T12:33:00Z">
        <w:r w:rsidR="00814B2A">
          <w:rPr>
            <w:b w:val="0"/>
            <w:bCs/>
            <w:lang w:eastAsia="zh-CN"/>
          </w:rPr>
          <w:t xml:space="preserve"> simply truncating the </w:t>
        </w:r>
      </w:ins>
      <w:del w:id="20" w:author="Dusenbury Crawford, Katharine H" w:date="2020-07-10T12:33:00Z">
        <w:r w:rsidDel="00814B2A">
          <w:rPr>
            <w:b w:val="0"/>
            <w:bCs/>
            <w:lang w:eastAsia="zh-CN"/>
          </w:rPr>
          <w:delText xml:space="preserve"> modifications to the </w:delText>
        </w:r>
      </w:del>
      <w:r>
        <w:rPr>
          <w:b w:val="0"/>
          <w:bCs/>
          <w:lang w:eastAsia="zh-CN"/>
        </w:rPr>
        <w:t>cytoplasmic tail of the SARS-CoV-2 Spike</w:t>
      </w:r>
      <w:ins w:id="21" w:author="Dusenbury Crawford, Katharine H" w:date="2020-07-10T12:33:00Z">
        <w:r w:rsidR="00814B2A">
          <w:rPr>
            <w:b w:val="0"/>
            <w:bCs/>
            <w:lang w:eastAsia="zh-CN"/>
          </w:rPr>
          <w:t xml:space="preserve"> is mos</w:t>
        </w:r>
      </w:ins>
      <w:ins w:id="22" w:author="Dusenbury Crawford, Katharine H" w:date="2020-07-10T12:34:00Z">
        <w:r w:rsidR="00814B2A">
          <w:rPr>
            <w:b w:val="0"/>
            <w:bCs/>
            <w:lang w:eastAsia="zh-CN"/>
          </w:rPr>
          <w:t>t beneficial, but also that cytoplasmic tail modifications</w:t>
        </w:r>
      </w:ins>
      <w:r>
        <w:rPr>
          <w:b w:val="0"/>
          <w:bCs/>
          <w:lang w:eastAsia="zh-CN"/>
        </w:rPr>
        <w:t xml:space="preserve"> should be tested </w:t>
      </w:r>
      <w:del w:id="23" w:author="Dusenbury Crawford, Katharine H" w:date="2020-07-10T12:38:00Z">
        <w:r w:rsidDel="00814B2A">
          <w:rPr>
            <w:b w:val="0"/>
            <w:bCs/>
            <w:lang w:eastAsia="zh-CN"/>
          </w:rPr>
          <w:delText>with caution</w:delText>
        </w:r>
      </w:del>
      <w:ins w:id="24" w:author="Dusenbury Crawford, Katharine H" w:date="2020-07-10T12:38:00Z">
        <w:r w:rsidR="00814B2A">
          <w:rPr>
            <w:b w:val="0"/>
            <w:bCs/>
            <w:lang w:eastAsia="zh-CN"/>
          </w:rPr>
          <w:t xml:space="preserve">for their effects on both the titer and neutralization sensitivity of the resulting </w:t>
        </w:r>
        <w:proofErr w:type="spellStart"/>
        <w:r w:rsidR="00814B2A">
          <w:rPr>
            <w:b w:val="0"/>
            <w:bCs/>
            <w:lang w:eastAsia="zh-CN"/>
          </w:rPr>
          <w:t>pseudotyped</w:t>
        </w:r>
        <w:proofErr w:type="spellEnd"/>
        <w:r w:rsidR="00814B2A">
          <w:rPr>
            <w:b w:val="0"/>
            <w:bCs/>
            <w:lang w:eastAsia="zh-CN"/>
          </w:rPr>
          <w:t xml:space="preserve"> lentiviral pa</w:t>
        </w:r>
      </w:ins>
      <w:ins w:id="25" w:author="Dusenbury Crawford, Katharine H" w:date="2020-07-10T12:39:00Z">
        <w:r w:rsidR="00814B2A">
          <w:rPr>
            <w:b w:val="0"/>
            <w:bCs/>
            <w:lang w:eastAsia="zh-CN"/>
          </w:rPr>
          <w:t>rticles</w:t>
        </w:r>
      </w:ins>
      <w:r>
        <w:rPr>
          <w:b w:val="0"/>
          <w:bCs/>
          <w:lang w:eastAsia="zh-CN"/>
        </w:rPr>
        <w:t xml:space="preserve">. </w:t>
      </w:r>
      <w:commentRangeEnd w:id="2"/>
      <w:r w:rsidR="00C56AA9">
        <w:rPr>
          <w:rStyle w:val="CommentReference"/>
          <w:rFonts w:ascii="Times New Roman" w:hAnsi="Times New Roman"/>
          <w:b w:val="0"/>
          <w:snapToGrid/>
          <w:lang w:bidi="ar-SA"/>
        </w:rPr>
        <w:commentReference w:id="2"/>
      </w:r>
    </w:p>
    <w:p w14:paraId="5D021B14" w14:textId="487F7B66" w:rsidR="00082F47" w:rsidRPr="00082F47" w:rsidRDefault="00082F47" w:rsidP="00082F47">
      <w:pPr>
        <w:pStyle w:val="MDPI21heading1"/>
        <w:spacing w:before="0" w:after="0"/>
        <w:ind w:firstLine="420"/>
        <w:jc w:val="both"/>
        <w:rPr>
          <w:b w:val="0"/>
          <w:bCs/>
          <w:lang w:eastAsia="zh-CN"/>
        </w:rPr>
      </w:pPr>
      <w:r>
        <w:rPr>
          <w:b w:val="0"/>
          <w:bCs/>
          <w:lang w:eastAsia="zh-CN"/>
        </w:rPr>
        <w:t xml:space="preserve">Overall, we have described an easily accessible assay to study neutralizing antibody responses to SARS-CoV-2 in a biosafety-level-2 laboratory. This assay allows human sera or plasma samples to be screened in a convenient 96-well format, which will help facilitate the testing of large numbers of patient samples to better understand the development of immunity and to potentially screen donors for passive transfer of convalescent plasma </w:t>
      </w:r>
      <w:r>
        <w:rPr>
          <w:b w:val="0"/>
          <w:bCs/>
          <w:lang w:eastAsia="zh-CN"/>
        </w:rPr>
        <w:fldChar w:fldCharType="begin" w:fldLock="1"/>
      </w:r>
      <w:r>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http://www.mendeley.com/documents/?uuid=b47f9c11-56f0-4c79-a322-1b4f79505e1f"]},{"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297acdce-eb4c-4dbc-9b22-19b63ec7134b","http://www.mendeley.com/documents/?uuid=56787edf-0a83-4f1a-adb8-35d089cc5caa"]}],"mendeley":{"formattedCitation":"[25,61]","plainTextFormattedCitation":"[25,61]","previouslyFormattedCitation":"[25,61]"},"properties":{"noteIndex":0},"schema":"https://github.com/citation-style-language/schema/raw/master/csl-citation.json"}</w:instrText>
      </w:r>
      <w:r>
        <w:rPr>
          <w:b w:val="0"/>
          <w:bCs/>
          <w:lang w:eastAsia="zh-CN"/>
        </w:rPr>
        <w:fldChar w:fldCharType="separate"/>
      </w:r>
      <w:r w:rsidRPr="00E90B8D">
        <w:rPr>
          <w:b w:val="0"/>
          <w:bCs/>
          <w:noProof/>
          <w:lang w:eastAsia="zh-CN"/>
        </w:rPr>
        <w:t>[25,61]</w:t>
      </w:r>
      <w:r>
        <w:rPr>
          <w:b w:val="0"/>
          <w:bCs/>
          <w:lang w:eastAsia="zh-CN"/>
        </w:rPr>
        <w:fldChar w:fldCharType="end"/>
      </w:r>
      <w:r>
        <w:rPr>
          <w:b w:val="0"/>
          <w:bCs/>
          <w:lang w:eastAsia="zh-CN"/>
        </w:rPr>
        <w:t xml:space="preserve">. </w:t>
      </w:r>
    </w:p>
    <w:p w14:paraId="039645DF" w14:textId="77777777" w:rsidR="00082F47" w:rsidRDefault="00082F47" w:rsidP="001C2AFA">
      <w:pPr>
        <w:pStyle w:val="MDPI21heading1"/>
        <w:spacing w:before="0" w:after="0"/>
        <w:jc w:val="both"/>
        <w:rPr>
          <w:b w:val="0"/>
          <w:bCs/>
          <w:color w:val="000000" w:themeColor="text1"/>
        </w:rPr>
      </w:pPr>
    </w:p>
    <w:p w14:paraId="618223AB" w14:textId="2B110F2A" w:rsidR="00347D39" w:rsidRPr="00082F47" w:rsidRDefault="00082F47" w:rsidP="001C2AFA">
      <w:pPr>
        <w:pStyle w:val="MDPI21heading1"/>
        <w:spacing w:before="0" w:after="0"/>
        <w:jc w:val="both"/>
        <w:rPr>
          <w:color w:val="000000" w:themeColor="text1"/>
        </w:rPr>
      </w:pPr>
      <w:r>
        <w:rPr>
          <w:color w:val="000000" w:themeColor="text1"/>
        </w:rPr>
        <w:t>4. Addendum</w:t>
      </w:r>
    </w:p>
    <w:p w14:paraId="793B7D88" w14:textId="4B882092" w:rsidR="00347D39" w:rsidRPr="00347D39" w:rsidRDefault="00347D39" w:rsidP="00347D39">
      <w:pPr>
        <w:pStyle w:val="MDPI21heading1"/>
        <w:jc w:val="both"/>
        <w:rPr>
          <w:b w:val="0"/>
          <w:bCs/>
          <w:color w:val="000000" w:themeColor="text1"/>
        </w:rPr>
      </w:pPr>
      <w:r w:rsidRPr="00347D39">
        <w:rPr>
          <w:b w:val="0"/>
          <w:bCs/>
          <w:color w:val="000000" w:themeColor="text1"/>
        </w:rPr>
        <w:t>Since the initial publication of our work,</w:t>
      </w:r>
      <w:ins w:id="26" w:author="Dusenbury Crawford, Katharine H" w:date="2020-07-10T12:19:00Z">
        <w:r w:rsidR="005F25EE">
          <w:rPr>
            <w:b w:val="0"/>
            <w:bCs/>
            <w:color w:val="000000" w:themeColor="text1"/>
          </w:rPr>
          <w:t xml:space="preserve"> several studies have reported that</w:t>
        </w:r>
      </w:ins>
      <w:r w:rsidRPr="00347D39">
        <w:rPr>
          <w:b w:val="0"/>
          <w:bCs/>
          <w:color w:val="000000" w:themeColor="text1"/>
        </w:rPr>
        <w:t xml:space="preserve"> </w:t>
      </w:r>
      <w:commentRangeStart w:id="27"/>
      <w:del w:id="28" w:author="Dusenbury Crawford, Katharine H" w:date="2020-07-10T12:19:00Z">
        <w:r w:rsidRPr="00347D39" w:rsidDel="005F25EE">
          <w:rPr>
            <w:b w:val="0"/>
            <w:bCs/>
            <w:color w:val="000000" w:themeColor="text1"/>
          </w:rPr>
          <w:delText xml:space="preserve">additional data have accumulated suggesting </w:delText>
        </w:r>
        <w:commentRangeEnd w:id="27"/>
        <w:r w:rsidR="00672206" w:rsidDel="005F25EE">
          <w:rPr>
            <w:rStyle w:val="CommentReference"/>
            <w:rFonts w:ascii="Times New Roman" w:hAnsi="Times New Roman"/>
            <w:b w:val="0"/>
            <w:snapToGrid/>
            <w:lang w:bidi="ar-SA"/>
          </w:rPr>
          <w:commentReference w:id="27"/>
        </w:r>
        <w:r w:rsidRPr="00347D39" w:rsidDel="005F25EE">
          <w:rPr>
            <w:b w:val="0"/>
            <w:bCs/>
            <w:color w:val="000000" w:themeColor="text1"/>
          </w:rPr>
          <w:delText xml:space="preserve">that </w:delText>
        </w:r>
      </w:del>
      <w:r w:rsidRPr="00347D39">
        <w:rPr>
          <w:b w:val="0"/>
          <w:bCs/>
          <w:color w:val="000000" w:themeColor="text1"/>
        </w:rPr>
        <w:t>deleting the cytoplasmic tail of SARS-CoV-2 Spike improves the titers of Spike-</w:t>
      </w:r>
      <w:proofErr w:type="spellStart"/>
      <w:r w:rsidRPr="00347D39">
        <w:rPr>
          <w:b w:val="0"/>
          <w:bCs/>
          <w:color w:val="000000" w:themeColor="text1"/>
        </w:rPr>
        <w:t>pseudotyped</w:t>
      </w:r>
      <w:proofErr w:type="spellEnd"/>
      <w:r w:rsidRPr="00347D39">
        <w:rPr>
          <w:b w:val="0"/>
          <w:bCs/>
          <w:color w:val="000000" w:themeColor="text1"/>
        </w:rPr>
        <w:t xml:space="preserve"> viruses</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{"citationItems":[{"id":"ITEM-1","itemData":{"DOI":"10.1101/2020.06.08.140871","abstract":"The emergence of SARS-CoV-2 and the ensuing explosive epidemic of COVID19 disease has generated a need for assays to rapidly and conveniently measure the antiviral activity of SARS-CoV-2-specific antibodies. Here, we describe a collection of approaches based on SARS-CoV-2 spike-pseudotyped, single-cycle, replication-defective human immunodeficiency virus type-1 (HIV-1) and vesicular stomatitis virus (VSV), as well as a replication-competent VSV/SARS-CoV-2 chimeric virus. While each surrogate virus exhibited subtle differences in the sensitivity with which neutralizing activity was detected, the neutralizing activity of both convalescent plasma and human monoclonal antibodies measured using each virus correlated quantitatively with neutralizing activity measured using an authentic SARS-CoV-2 neutralization assay. The assays described herein are adaptable to high throughput and are useful tools in the evaluation of serologic immunity conferred by vaccination or prior SARS-CoV-2 infection, as well as the potency of convalescent plasma or human monoclonal antibodies.Competing Interest StatementThe authors have declared no competing interest.","author":[{"dropping-particle":"","family":"Schmidt","given":"Fabian","non-dropping-particle":"","parse-names":false,"suffix":""},{"dropping-particle":"","family":"Weisblum","given":"Yiska","non-dropping-particle":"","parse-names":false,"suffix":""},{"dropping-particle":"","family":"Muecksch","given":"Frauke","non-dropping-particle":"","parse-names":false,"suffix":""},{"dropping-particle":"","family":"Hoffmann","given":"Hans-Heinrich","non-dropping-particle":"","parse-names":false,"suffix":""},{"dropping-particle":"","family":"Michailidis","given":"Eleftherios","non-dropping-particle":"","parse-names":false,"suffix":""},{"dropping-particle":"","family":"Lorenzi","given":"Julio C C","non-dropping-particle":"","parse-names":false,"suffix":""},{"dropping-particle":"","family":"Mendoza","given":"Pilar","non-dropping-particle":"","parse-names":false,"suffix":""},{"dropping-particle":"","family":"Rutkowska","given":"Magdalena","non-dropping-particle":"","parse-names":false,"suffix":""},{"dropping-particle":"","family":"Bednarski","given":"Eva","non-dropping-particle":"","parse-names":false,"suffix":""},{"dropping-particle":"","family":"Gaebler","given":"Christian","non-dropping-particle":"","parse-names":false,"suffix":""},{"dropping-particle":"","family":"Agudelo","given":"Marianna","non-dropping-particle":"","parse-names":false,"suffix":""},{"dropping-particle":"","family":"Cho","given":"Alice","non-dropping-particle":"","parse-names":false,"suffix":""},{"dropping-particle":"","family":"Wang","given":"Zijun","non-dropping-particle":"","parse-names":false,"suffix":""},{"dropping-particle":"","family":"Gazumyan","given":"Anna","non-dropping-particle":"","parse-names":false,"suffix":""},{"dropping-particle":"","family":"Cipolla","given":"Melissa","non-dropping-particle":"","parse-names":false,"suffix":""},{"dropping-particle":"","family":"Caskey","given":"Marina","non-dropping-particle":"","parse-names":false,"suffix":""},{"dropping-particle":"","family":"Robbiani","given":"Davide F","non-dropping-particle":"","parse-names":false,"suffix":""},{"dropping-particle":"","family":"Nussenzweig","given":"Michel C","non-dropping-particle":"","parse-names":false,"suffix":""},{"dropping-particle":"","family":"Rice","given":"Charles M","non-dropping-particle":"","parse-names":false,"suffix":""},{"dropping-particle":"","family":"Hatziioannou","given":"Theodora","non-dropping-particle":"","parse-names":false,"suffix":""},{"dropping-particle":"","family":"Bieniasz","given":"Paul D","non-dropping-particle":"","parse-names":false,"suffix":""}],"container-title":"bioRxiv","id":"ITEM-1","issued":{"date-parts":[["2020","1","1"]]},"page":"2020.06.08.140871","title":"Measuring SARS-CoV-2 neutralizing antibody activity using pseudotyped and chimeric viruses","type":"article-journal"},"uris":["http://www.mendeley.com/documents/?uuid=8df19524-a9cf-4c16-95c4-ce4ffa4ad85c"]},{"id":"ITEM-2","itemData":{"DOI":"10.1101/2020.05.20.105247","abstract":"There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R","non-dropping-particle":"","parse-names":false,"suffix":""}],"container-title":"bioRxiv","id":"ITEM-3","issued":{"date-parts":[["2020","1","1"]]},"page":"2020.05.11.088674","title":"Rapid isolation of potent SARS-CoV-2 neutralizing antibodies and protection in a small animal model","type":"article-journal"},"uris":["http://www.mendeley.com/documents/?uuid=1f91c484-6b05-46e4-973e-0c9b95b46ee1"]}],"mendeley":{"formattedCitation":"[55–57]","plainTextFormattedCitation":"[55–57]","previouslyFormattedCitation":"[55–57]"},"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[55–57]</w:t>
      </w:r>
      <w:r w:rsidRPr="00347D39">
        <w:rPr>
          <w:b w:val="0"/>
          <w:bCs/>
          <w:color w:val="000000" w:themeColor="text1"/>
          <w:vertAlign w:val="superscript"/>
        </w:rPr>
        <w:fldChar w:fldCharType="end"/>
      </w:r>
      <w:r w:rsidRPr="00347D39">
        <w:rPr>
          <w:b w:val="0"/>
          <w:bCs/>
          <w:color w:val="000000" w:themeColor="text1"/>
        </w:rPr>
        <w:t>. In our original work we tried several cytoplasmic tail modifications: Spike, HA</w:t>
      </w:r>
      <w:r w:rsidR="00281B2D">
        <w:rPr>
          <w:b w:val="0"/>
          <w:bCs/>
          <w:color w:val="000000" w:themeColor="text1"/>
        </w:rPr>
        <w:t xml:space="preserve"> </w:t>
      </w:r>
      <w:r w:rsidRPr="00347D39">
        <w:rPr>
          <w:b w:val="0"/>
          <w:bCs/>
          <w:color w:val="000000" w:themeColor="text1"/>
        </w:rPr>
        <w:t xml:space="preserve">Tail and Spike, ALAYT. However, we did not try simply deleting the tail. Given these additional data, we decided to test the effects of deleting the cytoplasmic tail from Spike in our </w:t>
      </w:r>
      <w:proofErr w:type="spellStart"/>
      <w:r w:rsidRPr="00347D39">
        <w:rPr>
          <w:b w:val="0"/>
          <w:bCs/>
          <w:color w:val="000000" w:themeColor="text1"/>
        </w:rPr>
        <w:t>pseudotyped</w:t>
      </w:r>
      <w:proofErr w:type="spellEnd"/>
      <w:r w:rsidRPr="00347D39">
        <w:rPr>
          <w:b w:val="0"/>
          <w:bCs/>
          <w:color w:val="000000" w:themeColor="text1"/>
        </w:rPr>
        <w:t xml:space="preserve"> lentivirus system. Other groups have tested deleting the last 18, 19, or 21 amino acids of Spike in VSV-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{"citationItems":[{"id":"ITEM-1","itemData":{"DOI":"10.1101/2020.05.18.102038","abstract":"Antibody-based interventions against SARS-CoV-2 could limit morbidity, mortality, and possibly disrupt epidemic transmission. An anticipated correlate of such countermeasures is the level of neutralizing antibodies against the SARS-CoV-2 spike protein, yet there is no consensus as to which assay should be used for such measurements. Using an infectious molecular clone of vesicular stomatitis virus (VSV) that expresses eGFP as a marker of infection, we replaced the glycoprotein gene (G) with the spike protein of SARS-CoV-2 (VSV-eGFP-SARS-CoV-2) and developed a high-throughput imaging-based neutralization assay at biosafety level 2. We also developed a focus reduction neutralization test with a clinical isolate of SARS-CoV-2 at biosafety level 3. We compared the neutralizing activities of monoclonal and polyclonal antibody preparations, as well as ACE2-Fc soluble decoy protein in both assays and find an exceptionally high degree of concordance. The two assays will help define correlates of protection for antibody-based countermeasures including therapeutic antibodies, immune γ-globulin or plasma preparations, and vaccines against SARS-CoV-2. Replication-competent VSV-eGFP-SARS-CoV-2 provides a rapid assay for testing inhibitors of SARS-CoV-2 mediated entry that can be performed in 7.5 hours under reduced biosafety containment.Competing Interest StatementM.S.D. is a consultant for Inbios, Vir Biotechnology, NGM Biopharmaceuticals, and on the Scientific Advisory Board of Moderna. D.C. and H.W.V. are employees of Vir Biotechnology Inc. and may hold shares in Vir Biotechnology Inc. S.P.J.W. and P.W.R. have filed a disclosure with Washington University for the recombinant VSV.","author":[{"dropping-particle":"","family":"Case","given":"James Brett","non-dropping-particle":"","parse-names":false,"suffix":""},{"dropping-particle":"","family":"Rothlauf","given":"Paul W","non-dropping-particle":"","parse-names":false,"suffix":""},{"dropping-particle":"","family":"Chen","given":"Rita E","non-dropping-particle":"","parse-names":false,"suffix":""},{"dropping-particle":"","family":"Liu","given":"Zhuoming","non-dropping-particle":"","parse-names":false,"suffix":""},{"dropping-particle":"","family":"Zhao","given":"Haiyan","non-dropping-particle":"","parse-names":false,"suffix":""},{"dropping-particle":"","family":"Kim","given":"Arthur S","non-dropping-particle":"","parse-names":false,"suffix":""},{"dropping-particle":"","family":"Bloyet","given":"Louis-Marie","non-dropping-particle":"","parse-names":false,"suffix":""},{"dropping-particle":"","family":"Zeng","given":"Qiru","non-dropping-particle":"","parse-names":false,"suffix":""},{"dropping-particle":"","family":"Tahan","given":"Stephen","non-dropping-particle":"","parse-names":false,"suffix":""},{"dropping-particle":"","family":"Droit","given":"Lindsay","non-dropping-particle":"","parse-names":false,"suffix":""},{"dropping-particle":"","family":"Ilagan","given":"Ma. Xenia G","non-dropping-particle":"","parse-names":false,"suffix":""},{"dropping-particle":"","family":"Tartell","given":"Michael A","non-dropping-particle":"","parse-names":false,"suffix":""},{"dropping-particle":"","family":"Amarasinghe","given":"Gaya","non-dropping-particle":"","parse-names":false,"suffix":""},{"dropping-particle":"","family":"Henderson","given":"Jeffrey P","non-dropping-particle":"","parse-names":false,"suffix":""},{"dropping-particle":"","family":"Miersch","given":"Shane","non-dropping-particle":"","parse-names":false,"suffix":""},{"dropping-particle":"","family":"Ustav","given":"Mart","non-dropping-particle":"","parse-names":false,"suffix":""},{"dropping-particle":"","family":"Sidhu","given":"Sachdev","non-dropping-particle":"","parse-names":false,"suffix":""},{"dropping-particle":"","family":"Virgin","given":"Herbert W","non-dropping-particle":"","parse-names":false,"suffix":""},{"dropping-particle":"","family":"Wang","given":"David","non-dropping-particle":"","parse-names":false,"suffix":""},{"dropping-particle":"","family":"Ding","given":"Siyuan","non-dropping-particle":"","parse-names":false,"suffix":""},{"dropping-particle":"","family":"Corti","given":"Davide","non-dropping-particle":"","parse-names":false,"suffix":""},{"dropping-particle":"","family":"Theel","given":"Elitza S","non-dropping-particle":"","parse-names":false,"suffix":""},{"dropping-particle":"","family":"Fremont","given":"Daved H","non-dropping-particle":"","parse-names":false,"suffix":""},{"dropping-particle":"","family":"Diamond","given":"Michael S","non-dropping-particle":"","parse-names":false,"suffix":""},{"dropping-particle":"","family":"Whelan","given":"Sean P J","non-dropping-particle":"","parse-names":false,"suffix":""}],"container-title":"bioRxiv","id":"ITEM-1","issued":{"date-parts":[["2020","1","1"]]},"page":"2020.05.18.102038","title":"Neutralizing antibody and soluble ACE2 inhibition of a replication-competent VSV-SARS-CoV-2 and a clinical isolate of SARS-CoV-2","type":"article-journal"},"uris":["http://www.mendeley.com/documents/?uuid=4836cc3f-705f-4f5c-a555-ef0b18ba7d43"]},{"id":"ITEM-2","itemData":{"DOI":"10.1101/2020.05.20.105247","abstract":"There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inhibition","type":"article-journal"},"uris":["http://www.mendeley.com/documents/?uuid=65709d60-aaac-4699-b73b-bd2c98dc2edc"]},{"id":"ITEM-3","itemData":{"DOI":"10.1038/s41467-020-16256-y","ISSN":"2041-1723","abstract":"The emergence of the novel human coronavirus SARS-CoV-2 in Wuhan, China has caused a worldwide epidemic of respiratory disease (COVID-19). Vaccines and targeted therapeutics for treatment of this disease are currently lacking. Here we report a human monoclonal antibody that neutralizes SARS-CoV-2 (and SARS-CoV) in cell culture. This cross-neutralizing antibody targets a communal epitope on these viruses and may offer potential for prevention and treatment of COVID-19.","author":[{"dropping-particle":"","family":"Wang","given":"Chunyan","non-dropping-particle":"","parse-names":false,"suffix":""},{"dropping-particle":"","family":"Li","given":"Wentao","non-dropping-particle":"","parse-names":false,"suffix":""},{"dropping-particle":"","family":"Drabek","given":"Dubravka","non-dropping-particle":"","parse-names":false,"suffix":""},{"dropping-particle":"","family":"Okba","given":"Nisreen M A","non-dropping-particle":"","parse-names":false,"suffix":""},{"dropping-particle":"","family":"Haperen","given":"Rien","non-dropping-particle":"van","parse-names":false,"suffix":""},{"dropping-particle":"","family":"Osterhaus","given":"Albert D M E","non-dropping-particle":"","parse-names":false,"suffix":""},{"dropping-particle":"","family":"Kuppeveld","given":"Frank J M","non-dropping-particle":"van","parse-names":false,"suffix":""},{"dropping-particle":"","family":"Haagmans","given":"Bart L","non-dropping-particle":"","parse-names":false,"suffix":""},{"dropping-particle":"","family":"Grosveld","given":"Frank","non-dropping-particle":"","parse-names":false,"suffix":""},{"dropping-particle":"","family":"Bosch","given":"Berend-Jan","non-dropping-particle":"","parse-names":false,"suffix":""}],"container-title":"Nature Communications","id":"ITEM-3","issue":"1","issued":{"date-parts":[["2020"]]},"page":"2251","title":"A human monoclonal antibody blocking SARS-CoV-2 infection","type":"article-journal","volume":"11"},"uris":["http://www.mendeley.com/documents/?uuid=e7784e0e-e6d4-4f92-bf77-3af55523dae1"]}],"mendeley":{"formattedCitation":"[56,58,59]","plainTextFormattedCitation":"[56,58,59]","previouslyFormattedCitation":"[56,58,59]"},"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[56,58,59]</w:t>
      </w:r>
      <w:r w:rsidRPr="00347D39">
        <w:rPr>
          <w:b w:val="0"/>
          <w:bCs/>
          <w:color w:val="000000" w:themeColor="text1"/>
        </w:rPr>
        <w:fldChar w:fldCharType="end"/>
      </w:r>
      <w:r w:rsidRPr="00347D39">
        <w:rPr>
          <w:b w:val="0"/>
          <w:bCs/>
          <w:color w:val="000000" w:themeColor="text1"/>
        </w:rPr>
        <w:t>, MLV-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R","non-dropping-particle":"","parse-names":false,"suffix":""}],"container-title":"bioRxiv","id":"ITEM-1","issued":{"date-parts":[["2020","1","1"]]},"page":"2020.05.11.088674","title":"Rapid isolation of potent SARS-CoV-2 neutralizing antibodies and protection in a small animal model","type":"article-journal"},"uris":["http://www.mendeley.com/documents/?uuid=1f91c484-6b05-46e4-973e-0c9b95b46ee1"]}],"mendeley":{"formattedCitation":"[57]","plainTextFormattedCitation":"[57]","previouslyFormattedCitation":"[57]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[57]</w:t>
      </w:r>
      <w:r w:rsidRPr="00347D39">
        <w:rPr>
          <w:b w:val="0"/>
          <w:bCs/>
          <w:color w:val="000000" w:themeColor="text1"/>
        </w:rPr>
        <w:fldChar w:fldCharType="end"/>
      </w:r>
      <w:r w:rsidRPr="00347D39">
        <w:rPr>
          <w:b w:val="0"/>
          <w:bCs/>
          <w:color w:val="000000" w:themeColor="text1"/>
        </w:rPr>
        <w:t>, or HIV-based</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SARS-CoV","type":"article-journal","volume":"11"},"uris":["http://www.mendeley.com/documents/?uuid=60c4e8d4-f293-4f33-8fb8-e2cd65d1b6ae"]},{"id":"ITEM-2","itemData":{"DOI":"10.1101/2020.04.14.042010","abstract":"Severe acute respiratory syndrome coronavirus 2 (SARS-CoV-2) has spread across more than 200 countries and regions, leading to an unprecedented medical burden and live lost. SARS-CoV-2 specific antivirals or prophylactic vaccines are not available. Neutralizing antibodies provide efficient blockade for viral infection and are a promising category of biological therapies. Using SARS-CoV-2 spike RBD as a bait, we have discovered a panel of humanized single domain antibodies (sdAbs). These sdAbs revealed binding kinetics with the equilibrium dissociation constant (KD) of 0.7~33 nM. The monomeric sdAbs showed half maximal inhibitory concentration (IC50) of 0.003~0.3 μg/mL in pseudotyped particle neutralization assay, and 0.23~0.50 μg/mL in authentic SARS-CoV-2 neutralization assay. Competitive ligand-binding data suggested that the sdAbs either completely blocked or significantly inhibited the association between SARS-CoV-2 RBD and viral entry receptor ACE2. Finally, we showed that fusion of the human IgG1 Fc to sdAbs improved their neutralization activity by tens of times. These results reveal the novel SARS-CoV-2 RBD targeting sdAbs and pave a road for antibody drug development.Competing Interest StatementThe authors have declared no competing interest.","author":[{"dropping-particle":"","family":"Chi","given":"Xiaojing","non-dropping-particle":"","parse-names":false,"suffix":""},{"dropping-particle":"","family":"Liu","given":"Xiuying","non-dropping-particle":"","parse-names":false,"suffix":""},{"dropping-particle":"","family":"Wang","given":"Conghui","non-dropping-particle":"","parse-names":false,"suffix":""},{"dropping-particle":"","family":"Zhang","given":"Xinhui","non-dropping-particle":"","parse-names":false,"suffix":""},{"dropping-particle":"","family":"Ren","given":"Lili","non-dropping-particle":"","parse-names":false,"suffix":""},{"dropping-particle":"","family":"Jin","given":"Qi","non-dropping-particle":"","parse-names":false,"suffix":""},{"dropping-particle":"","family":"Wang","given":"Jianwei","non-dropping-particle":"","parse-names":false,"suffix":""},{"dropping-particle":"","family":"Yang","given":"Wei","non-dropping-particle":"","parse-names":false,"suffix":""}],"container-title":"bioRxiv","id":"ITEM-2","issued":{"date-parts":[["2020","1","1"]]},"page":"2020.04.14.042010","title":"Humanized Single Domain Antibodies Neutralize SARS-CoV-2 by Targeting Spike Receptor Binding Domain","type":"article-journal"},"uris":["http://www.mendeley.com/documents/?uuid=dae5285d-8a5e-4a71-82e3-61774d7fb876"]}],"mendeley":{"formattedCitation":"[37,60]","plainTextFormattedCitation":"[37,60]","previouslyFormattedCitation":"[37,60]"},"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[37,60]</w:t>
      </w:r>
      <w:r w:rsidRPr="00347D39">
        <w:rPr>
          <w:b w:val="0"/>
          <w:bCs/>
          <w:color w:val="000000" w:themeColor="text1"/>
          <w:vertAlign w:val="superscript"/>
        </w:rPr>
        <w:fldChar w:fldCharType="end"/>
      </w:r>
      <w:r w:rsidRPr="00347D39">
        <w:rPr>
          <w:b w:val="0"/>
          <w:bCs/>
          <w:color w:val="000000" w:themeColor="text1"/>
        </w:rPr>
        <w:t xml:space="preserve"> </w:t>
      </w:r>
      <w:proofErr w:type="spellStart"/>
      <w:r w:rsidRPr="00347D39">
        <w:rPr>
          <w:b w:val="0"/>
          <w:bCs/>
          <w:color w:val="000000" w:themeColor="text1"/>
        </w:rPr>
        <w:t>pseudotyped</w:t>
      </w:r>
      <w:proofErr w:type="spellEnd"/>
      <w:r w:rsidRPr="00347D39">
        <w:rPr>
          <w:b w:val="0"/>
          <w:bCs/>
          <w:color w:val="000000" w:themeColor="text1"/>
        </w:rPr>
        <w:t xml:space="preserve"> virus systems. We chose to test the 18 and 21 amino acid truncations, hereafter referred to as Δ18 and Δ21. </w:t>
      </w:r>
    </w:p>
    <w:p w14:paraId="46780D90" w14:textId="56D29C4C" w:rsidR="00347D39" w:rsidRPr="00347D39" w:rsidRDefault="00347D39" w:rsidP="00347D39">
      <w:pPr>
        <w:pStyle w:val="MDPI21heading1"/>
        <w:jc w:val="both"/>
        <w:rPr>
          <w:b w:val="0"/>
          <w:bCs/>
          <w:color w:val="000000" w:themeColor="text1"/>
        </w:rPr>
      </w:pPr>
      <w:r w:rsidRPr="00347D39">
        <w:rPr>
          <w:b w:val="0"/>
          <w:bCs/>
          <w:color w:val="000000" w:themeColor="text1"/>
        </w:rPr>
        <w:t>We found that the cytoplasmic tail truncations increased Spike-</w:t>
      </w:r>
      <w:proofErr w:type="spellStart"/>
      <w:r w:rsidRPr="00347D39">
        <w:rPr>
          <w:b w:val="0"/>
          <w:bCs/>
          <w:color w:val="000000" w:themeColor="text1"/>
        </w:rPr>
        <w:t>pseudotyped</w:t>
      </w:r>
      <w:proofErr w:type="spellEnd"/>
      <w:r w:rsidRPr="00347D39">
        <w:rPr>
          <w:b w:val="0"/>
          <w:bCs/>
          <w:color w:val="000000" w:themeColor="text1"/>
        </w:rPr>
        <w:t xml:space="preserve"> lentiviral titers by ~10-fold compared to the full-length Spike without affecting neutralization sensitivity (</w:t>
      </w:r>
      <w:r w:rsidRPr="00347D39">
        <w:rPr>
          <w:color w:val="000000" w:themeColor="text1"/>
        </w:rPr>
        <w:t>Fig. A1</w:t>
      </w:r>
      <w:r w:rsidRPr="00347D39">
        <w:rPr>
          <w:b w:val="0"/>
          <w:bCs/>
          <w:color w:val="000000" w:themeColor="text1"/>
        </w:rPr>
        <w:t>). We also found that the Δ21 truncation resulted in slightly higher titers than the Δ18 Spike variant. We carried out these experiments according to the protocols in the original manuscript</w:t>
      </w:r>
      <w:r w:rsidR="00082F47">
        <w:rPr>
          <w:b w:val="0"/>
          <w:bCs/>
          <w:color w:val="000000" w:themeColor="text1"/>
        </w:rPr>
        <w:t xml:space="preserve"> detailed in the Methods below</w:t>
      </w:r>
      <w:r w:rsidR="005A44FF">
        <w:rPr>
          <w:b w:val="0"/>
          <w:bCs/>
          <w:color w:val="000000" w:themeColor="text1"/>
        </w:rPr>
        <w:t xml:space="preserve"> (section 5). M</w:t>
      </w:r>
      <w:r w:rsidRPr="00347D39">
        <w:rPr>
          <w:b w:val="0"/>
          <w:bCs/>
          <w:color w:val="000000" w:themeColor="text1"/>
        </w:rPr>
        <w:t xml:space="preserve">odifications </w:t>
      </w:r>
      <w:r w:rsidR="005A44FF">
        <w:rPr>
          <w:b w:val="0"/>
          <w:bCs/>
          <w:color w:val="000000" w:themeColor="text1"/>
        </w:rPr>
        <w:t xml:space="preserve">to these methods are </w:t>
      </w:r>
      <w:r w:rsidRPr="00347D39">
        <w:rPr>
          <w:b w:val="0"/>
          <w:bCs/>
          <w:color w:val="000000" w:themeColor="text1"/>
        </w:rPr>
        <w:t>noted in the figure legend.</w:t>
      </w:r>
      <w:r>
        <w:rPr>
          <w:b w:val="0"/>
          <w:bCs/>
          <w:color w:val="000000" w:themeColor="text1"/>
        </w:rPr>
        <w:t xml:space="preserve"> The plasmid for the </w:t>
      </w:r>
      <w:r w:rsidRPr="00347D39">
        <w:rPr>
          <w:b w:val="0"/>
          <w:bCs/>
          <w:color w:val="000000" w:themeColor="text1"/>
        </w:rPr>
        <w:t>Δ21</w:t>
      </w:r>
      <w:r>
        <w:rPr>
          <w:b w:val="0"/>
          <w:bCs/>
          <w:color w:val="000000" w:themeColor="text1"/>
        </w:rPr>
        <w:t xml:space="preserve"> truncation</w:t>
      </w:r>
      <w:ins w:id="29" w:author="Dusenbury Crawford, Katharine H" w:date="2020-07-10T12:50:00Z">
        <w:r w:rsidR="00CF3DEA">
          <w:rPr>
            <w:b w:val="0"/>
            <w:bCs/>
            <w:color w:val="000000" w:themeColor="text1"/>
          </w:rPr>
          <w:t>–HDM_</w:t>
        </w:r>
      </w:ins>
      <w:ins w:id="30" w:author="Dusenbury Crawford, Katharine H" w:date="2020-07-10T12:54:00Z">
        <w:r w:rsidR="00CF3DEA">
          <w:rPr>
            <w:b w:val="0"/>
            <w:bCs/>
            <w:color w:val="000000" w:themeColor="text1"/>
          </w:rPr>
          <w:t>SARS2_</w:t>
        </w:r>
      </w:ins>
      <w:ins w:id="31" w:author="Dusenbury Crawford, Katharine H" w:date="2020-07-10T12:50:00Z">
        <w:r w:rsidR="00CF3DEA">
          <w:rPr>
            <w:b w:val="0"/>
            <w:bCs/>
            <w:color w:val="000000" w:themeColor="text1"/>
          </w:rPr>
          <w:t>Spikedelta21–</w:t>
        </w:r>
      </w:ins>
      <w:del w:id="32" w:author="Dusenbury Crawford, Katharine H" w:date="2020-07-10T12:50:00Z">
        <w:r w:rsidDel="00CF3DEA">
          <w:rPr>
            <w:b w:val="0"/>
            <w:bCs/>
            <w:color w:val="000000" w:themeColor="text1"/>
          </w:rPr>
          <w:delText xml:space="preserve"> </w:delText>
        </w:r>
      </w:del>
      <w:r>
        <w:rPr>
          <w:b w:val="0"/>
          <w:bCs/>
          <w:color w:val="000000" w:themeColor="text1"/>
        </w:rPr>
        <w:t xml:space="preserve">is now available in </w:t>
      </w:r>
      <w:proofErr w:type="spellStart"/>
      <w:r>
        <w:rPr>
          <w:b w:val="0"/>
          <w:bCs/>
          <w:color w:val="000000" w:themeColor="text1"/>
        </w:rPr>
        <w:t>AddGene</w:t>
      </w:r>
      <w:proofErr w:type="spellEnd"/>
      <w:r>
        <w:rPr>
          <w:b w:val="0"/>
          <w:bCs/>
          <w:color w:val="000000" w:themeColor="text1"/>
        </w:rPr>
        <w:t xml:space="preserve"> as plasmid 151130</w:t>
      </w:r>
      <w:r w:rsidR="00BB32F2">
        <w:rPr>
          <w:b w:val="0"/>
          <w:bCs/>
          <w:color w:val="000000" w:themeColor="text1"/>
        </w:rPr>
        <w:t xml:space="preserve"> and will also be deposited in </w:t>
      </w:r>
      <w:commentRangeStart w:id="33"/>
      <w:commentRangeStart w:id="34"/>
      <w:r w:rsidR="00BB32F2">
        <w:rPr>
          <w:b w:val="0"/>
          <w:bCs/>
          <w:color w:val="000000" w:themeColor="text1"/>
        </w:rPr>
        <w:t>BEI</w:t>
      </w:r>
      <w:r w:rsidR="00C56AA9">
        <w:rPr>
          <w:b w:val="0"/>
          <w:bCs/>
          <w:color w:val="000000" w:themeColor="text1"/>
        </w:rPr>
        <w:t xml:space="preserve"> Resources</w:t>
      </w:r>
      <w:r>
        <w:rPr>
          <w:b w:val="0"/>
          <w:bCs/>
          <w:color w:val="000000" w:themeColor="text1"/>
        </w:rPr>
        <w:t>.</w:t>
      </w:r>
      <w:commentRangeEnd w:id="33"/>
      <w:r w:rsidR="00C56AA9">
        <w:rPr>
          <w:rStyle w:val="CommentReference"/>
          <w:rFonts w:ascii="Times New Roman" w:hAnsi="Times New Roman"/>
          <w:b w:val="0"/>
          <w:snapToGrid/>
          <w:lang w:bidi="ar-SA"/>
        </w:rPr>
        <w:commentReference w:id="33"/>
      </w:r>
      <w:commentRangeEnd w:id="34"/>
      <w:r w:rsidR="005F25EE">
        <w:rPr>
          <w:rStyle w:val="CommentReference"/>
          <w:rFonts w:ascii="Times New Roman" w:hAnsi="Times New Roman"/>
          <w:b w:val="0"/>
          <w:snapToGrid/>
          <w:lang w:bidi="ar-SA"/>
        </w:rPr>
        <w:commentReference w:id="34"/>
      </w:r>
    </w:p>
    <w:p w14:paraId="3FFF7A29" w14:textId="0E50D3EF" w:rsidR="00281B2D" w:rsidRDefault="00347D39" w:rsidP="00347D39">
      <w:pPr>
        <w:pStyle w:val="MDPI21heading1"/>
        <w:jc w:val="both"/>
        <w:rPr>
          <w:b w:val="0"/>
          <w:bCs/>
          <w:color w:val="000000" w:themeColor="text1"/>
        </w:rPr>
      </w:pPr>
      <w:r w:rsidRPr="00347D39">
        <w:rPr>
          <w:b w:val="0"/>
          <w:bCs/>
          <w:color w:val="000000" w:themeColor="text1"/>
        </w:rPr>
        <w:t>It is hypothesized that truncating Spike’s cytoplasmic tail increases titers by increasing Spike-incorporation into budding virions through removing the ER retrieval signal (</w:t>
      </w:r>
      <w:proofErr w:type="spellStart"/>
      <w:r w:rsidRPr="00347D39">
        <w:rPr>
          <w:b w:val="0"/>
          <w:bCs/>
          <w:color w:val="000000" w:themeColor="text1"/>
        </w:rPr>
        <w:t>KxHxx</w:t>
      </w:r>
      <w:proofErr w:type="spellEnd"/>
      <w:r w:rsidRPr="00347D39">
        <w:rPr>
          <w:b w:val="0"/>
          <w:bCs/>
          <w:color w:val="000000" w:themeColor="text1"/>
        </w:rPr>
        <w:t>) at the 3’ end of Spike</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mendeley":{"formattedCitation":"[47]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[47]</w:t>
      </w:r>
      <w:r w:rsidRPr="00347D39">
        <w:rPr>
          <w:b w:val="0"/>
          <w:bCs/>
          <w:color w:val="000000" w:themeColor="text1"/>
        </w:rPr>
        <w:fldChar w:fldCharType="end"/>
      </w:r>
      <w:r w:rsidRPr="00347D39">
        <w:rPr>
          <w:b w:val="0"/>
          <w:bCs/>
          <w:color w:val="000000" w:themeColor="text1"/>
        </w:rPr>
        <w:t xml:space="preserve">. In our initial work, we mutated this ER retrieval signal to </w:t>
      </w:r>
      <w:proofErr w:type="spellStart"/>
      <w:r w:rsidRPr="00347D39">
        <w:rPr>
          <w:b w:val="0"/>
          <w:bCs/>
          <w:color w:val="000000" w:themeColor="text1"/>
        </w:rPr>
        <w:t>AxAxx</w:t>
      </w:r>
      <w:proofErr w:type="spellEnd"/>
      <w:r w:rsidRPr="00347D39">
        <w:rPr>
          <w:b w:val="0"/>
          <w:bCs/>
          <w:color w:val="000000" w:themeColor="text1"/>
        </w:rPr>
        <w:t xml:space="preserve"> in our Spike-ALAYT construct. This targeted mutation did not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compared to full-length Spike</w:t>
      </w:r>
      <w:r w:rsidR="005A44FF">
        <w:rPr>
          <w:b w:val="0"/>
          <w:bCs/>
          <w:color w:val="000000" w:themeColor="text1"/>
        </w:rPr>
        <w:t xml:space="preserve"> (</w:t>
      </w:r>
      <w:r w:rsidR="005A44FF">
        <w:rPr>
          <w:color w:val="000000" w:themeColor="text1"/>
        </w:rPr>
        <w:t>Fig. 3A, B</w:t>
      </w:r>
      <w:r w:rsidR="005A44FF">
        <w:rPr>
          <w:b w:val="0"/>
          <w:bCs/>
          <w:color w:val="000000" w:themeColor="text1"/>
        </w:rPr>
        <w:t>)</w:t>
      </w:r>
      <w:r w:rsidRPr="00347D39">
        <w:rPr>
          <w:b w:val="0"/>
          <w:bCs/>
          <w:color w:val="000000" w:themeColor="text1"/>
        </w:rPr>
        <w:t xml:space="preserve">. However, as we </w:t>
      </w:r>
      <w:r w:rsidR="00C56AA9">
        <w:rPr>
          <w:b w:val="0"/>
          <w:bCs/>
          <w:color w:val="000000" w:themeColor="text1"/>
        </w:rPr>
        <w:t>describe</w:t>
      </w:r>
      <w:r w:rsidRPr="00347D39">
        <w:rPr>
          <w:b w:val="0"/>
          <w:bCs/>
          <w:color w:val="000000" w:themeColor="text1"/>
        </w:rPr>
        <w:t xml:space="preserve"> here, truncating the last 18 or 21 amino acids of the Spike cytoplasmic tail does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w:t>
      </w:r>
      <w:commentRangeStart w:id="35"/>
      <w:r w:rsidRPr="00347D39">
        <w:rPr>
          <w:b w:val="0"/>
          <w:bCs/>
          <w:color w:val="000000" w:themeColor="text1"/>
        </w:rPr>
        <w:t xml:space="preserve">indicating that </w:t>
      </w:r>
      <w:del w:id="36" w:author="Dusenbury Crawford, Katharine H" w:date="2020-07-10T12:20:00Z">
        <w:r w:rsidRPr="00347D39" w:rsidDel="005F25EE">
          <w:rPr>
            <w:b w:val="0"/>
            <w:bCs/>
            <w:color w:val="000000" w:themeColor="text1"/>
          </w:rPr>
          <w:delText xml:space="preserve">other portions of Spike’s cytoplasmic tail </w:delText>
        </w:r>
        <w:r w:rsidR="005A44FF" w:rsidDel="005F25EE">
          <w:rPr>
            <w:b w:val="0"/>
            <w:bCs/>
            <w:color w:val="000000" w:themeColor="text1"/>
          </w:rPr>
          <w:delText>potentially</w:delText>
        </w:r>
        <w:r w:rsidRPr="00347D39" w:rsidDel="005F25EE">
          <w:rPr>
            <w:b w:val="0"/>
            <w:bCs/>
            <w:color w:val="000000" w:themeColor="text1"/>
          </w:rPr>
          <w:delText xml:space="preserve"> play a role in Spike trafficking.</w:delText>
        </w:r>
        <w:commentRangeEnd w:id="35"/>
        <w:r w:rsidR="00C56AA9" w:rsidDel="005F25EE">
          <w:rPr>
            <w:rStyle w:val="CommentReference"/>
            <w:rFonts w:ascii="Times New Roman" w:hAnsi="Times New Roman"/>
            <w:b w:val="0"/>
            <w:snapToGrid/>
            <w:lang w:bidi="ar-SA"/>
          </w:rPr>
          <w:commentReference w:id="35"/>
        </w:r>
      </w:del>
      <w:ins w:id="37" w:author="Dusenbury Crawford, Katharine H" w:date="2020-07-10T12:20:00Z">
        <w:r w:rsidR="005F25EE">
          <w:rPr>
            <w:b w:val="0"/>
            <w:bCs/>
            <w:color w:val="000000" w:themeColor="text1"/>
          </w:rPr>
          <w:t>portions of the tail beyond the ER retrieval signal affect viral titers.</w:t>
        </w:r>
      </w:ins>
    </w:p>
    <w:p w14:paraId="7FFA6BD0" w14:textId="6968CCFC" w:rsidR="005A44FF" w:rsidRDefault="00281B2D" w:rsidP="00347D39">
      <w:pPr>
        <w:pStyle w:val="MDPI21heading1"/>
        <w:jc w:val="both"/>
        <w:rPr>
          <w:b w:val="0"/>
          <w:bCs/>
          <w:color w:val="000000" w:themeColor="text1"/>
        </w:rPr>
      </w:pPr>
      <w:r w:rsidRPr="00347D39">
        <w:rPr>
          <w:b w:val="0"/>
          <w:bCs/>
          <w:noProof/>
          <w:color w:val="000000" w:themeColor="text1"/>
        </w:rPr>
        <w:lastRenderedPageBreak/>
        <w:drawing>
          <wp:anchor distT="0" distB="0" distL="114300" distR="114300" simplePos="0" relativeHeight="251659264" behindDoc="0" locked="0" layoutInCell="1" allowOverlap="1" wp14:anchorId="0AB70ABC" wp14:editId="04CDBB0D">
            <wp:simplePos x="0" y="0"/>
            <wp:positionH relativeFrom="column">
              <wp:posOffset>-36558</wp:posOffset>
            </wp:positionH>
            <wp:positionV relativeFrom="paragraph">
              <wp:posOffset>1266190</wp:posOffset>
            </wp:positionV>
            <wp:extent cx="5716988" cy="410172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Addendum.pdf"/>
                    <pic:cNvPicPr/>
                  </pic:nvPicPr>
                  <pic:blipFill>
                    <a:blip r:embed="rId32">
                      <a:extLst>
                        <a:ext uri="{28A0092B-C50C-407E-A947-70E740481C1C}">
                          <a14:useLocalDpi xmlns:a14="http://schemas.microsoft.com/office/drawing/2010/main" val="0"/>
                        </a:ext>
                      </a:extLst>
                    </a:blip>
                    <a:stretch>
                      <a:fillRect/>
                    </a:stretch>
                  </pic:blipFill>
                  <pic:spPr>
                    <a:xfrm>
                      <a:off x="0" y="0"/>
                      <a:ext cx="5716988" cy="4101720"/>
                    </a:xfrm>
                    <a:prstGeom prst="rect">
                      <a:avLst/>
                    </a:prstGeom>
                  </pic:spPr>
                </pic:pic>
              </a:graphicData>
            </a:graphic>
            <wp14:sizeRelH relativeFrom="page">
              <wp14:pctWidth>0</wp14:pctWidth>
            </wp14:sizeRelH>
            <wp14:sizeRelV relativeFrom="page">
              <wp14:pctHeight>0</wp14:pctHeight>
            </wp14:sizeRelV>
          </wp:anchor>
        </w:drawing>
      </w:r>
      <w:r>
        <w:rPr>
          <w:b w:val="0"/>
          <w:bCs/>
          <w:color w:val="000000" w:themeColor="text1"/>
        </w:rPr>
        <w:t xml:space="preserve">In our original experiments, we found that lentiviruses </w:t>
      </w:r>
      <w:proofErr w:type="spellStart"/>
      <w:r>
        <w:rPr>
          <w:b w:val="0"/>
          <w:bCs/>
          <w:color w:val="000000" w:themeColor="text1"/>
        </w:rPr>
        <w:t>pseudotyped</w:t>
      </w:r>
      <w:proofErr w:type="spellEnd"/>
      <w:r>
        <w:rPr>
          <w:b w:val="0"/>
          <w:bCs/>
          <w:color w:val="000000" w:themeColor="text1"/>
        </w:rPr>
        <w:t xml:space="preserve"> with the Spike, HA Tail </w:t>
      </w:r>
      <w:r w:rsidR="005A44FF">
        <w:rPr>
          <w:b w:val="0"/>
          <w:bCs/>
          <w:color w:val="000000" w:themeColor="text1"/>
        </w:rPr>
        <w:t>variant</w:t>
      </w:r>
      <w:r>
        <w:rPr>
          <w:b w:val="0"/>
          <w:bCs/>
          <w:color w:val="000000" w:themeColor="text1"/>
        </w:rPr>
        <w:t xml:space="preserve"> potentially had </w:t>
      </w:r>
      <w:r w:rsidR="005A44FF">
        <w:rPr>
          <w:b w:val="0"/>
          <w:bCs/>
          <w:color w:val="000000" w:themeColor="text1"/>
        </w:rPr>
        <w:t>altered</w:t>
      </w:r>
      <w:r>
        <w:rPr>
          <w:b w:val="0"/>
          <w:bCs/>
          <w:color w:val="000000" w:themeColor="text1"/>
        </w:rPr>
        <w:t xml:space="preserve"> neutralization sensitivity </w:t>
      </w:r>
      <w:r w:rsidR="005A44FF">
        <w:rPr>
          <w:b w:val="0"/>
          <w:bCs/>
          <w:color w:val="000000" w:themeColor="text1"/>
        </w:rPr>
        <w:t xml:space="preserve">compared to </w:t>
      </w:r>
      <w:r>
        <w:rPr>
          <w:b w:val="0"/>
          <w:bCs/>
          <w:color w:val="000000" w:themeColor="text1"/>
        </w:rPr>
        <w:t xml:space="preserve">lentiviruses </w:t>
      </w:r>
      <w:proofErr w:type="spellStart"/>
      <w:r>
        <w:rPr>
          <w:b w:val="0"/>
          <w:bCs/>
          <w:color w:val="000000" w:themeColor="text1"/>
        </w:rPr>
        <w:t>pseudotyped</w:t>
      </w:r>
      <w:proofErr w:type="spellEnd"/>
      <w:r>
        <w:rPr>
          <w:b w:val="0"/>
          <w:bCs/>
          <w:color w:val="000000" w:themeColor="text1"/>
        </w:rPr>
        <w:t xml:space="preserve"> with full-length Spike. To confirm that the cytoplasmic tail truncations did not alter the </w:t>
      </w:r>
      <w:r w:rsidR="005A44FF">
        <w:rPr>
          <w:b w:val="0"/>
          <w:bCs/>
          <w:color w:val="000000" w:themeColor="text1"/>
        </w:rPr>
        <w:t>neutralization sensitivity of our Spike-</w:t>
      </w:r>
      <w:proofErr w:type="spellStart"/>
      <w:r w:rsidR="005A44FF">
        <w:rPr>
          <w:b w:val="0"/>
          <w:bCs/>
          <w:color w:val="000000" w:themeColor="text1"/>
        </w:rPr>
        <w:t>pseudotyped</w:t>
      </w:r>
      <w:proofErr w:type="spellEnd"/>
      <w:r w:rsidR="005A44FF">
        <w:rPr>
          <w:b w:val="0"/>
          <w:bCs/>
          <w:color w:val="000000" w:themeColor="text1"/>
        </w:rPr>
        <w:t xml:space="preserve"> lentiviruses, we conducted a neutralization assay with the full-length, </w:t>
      </w:r>
      <w:r w:rsidR="005A44FF" w:rsidRPr="00347D39">
        <w:rPr>
          <w:b w:val="0"/>
          <w:bCs/>
          <w:color w:val="000000" w:themeColor="text1"/>
        </w:rPr>
        <w:t>Δ18 and Δ21</w:t>
      </w:r>
      <w:r w:rsidR="005A44FF">
        <w:rPr>
          <w:b w:val="0"/>
          <w:bCs/>
          <w:color w:val="000000" w:themeColor="text1"/>
        </w:rPr>
        <w:t xml:space="preserve">, viruses. As seen in </w:t>
      </w:r>
      <w:r w:rsidR="005A44FF">
        <w:rPr>
          <w:color w:val="000000" w:themeColor="text1"/>
        </w:rPr>
        <w:t>Fig. A1C</w:t>
      </w:r>
      <w:r w:rsidR="005A44FF">
        <w:rPr>
          <w:b w:val="0"/>
          <w:bCs/>
          <w:color w:val="000000" w:themeColor="text1"/>
        </w:rPr>
        <w:t>, these cytoplasmic tail truncations do not affect the neutralization sensitivity of the resulting Spike-</w:t>
      </w:r>
      <w:proofErr w:type="spellStart"/>
      <w:r w:rsidR="005A44FF">
        <w:rPr>
          <w:b w:val="0"/>
          <w:bCs/>
          <w:color w:val="000000" w:themeColor="text1"/>
        </w:rPr>
        <w:t>pseudotyped</w:t>
      </w:r>
      <w:proofErr w:type="spellEnd"/>
      <w:r w:rsidR="005A44FF">
        <w:rPr>
          <w:b w:val="0"/>
          <w:bCs/>
          <w:color w:val="000000" w:themeColor="text1"/>
        </w:rPr>
        <w:t xml:space="preserve"> lentiviruses.</w:t>
      </w:r>
    </w:p>
    <w:p w14:paraId="6F84CF42" w14:textId="5F3240A4" w:rsidR="00347D39" w:rsidRPr="000F4411" w:rsidRDefault="00347D39" w:rsidP="00347D39">
      <w:pPr>
        <w:pStyle w:val="MDPI21heading1"/>
        <w:jc w:val="both"/>
        <w:rPr>
          <w:b w:val="0"/>
          <w:bCs/>
          <w:color w:val="000000" w:themeColor="text1"/>
        </w:rPr>
      </w:pPr>
      <w:commentRangeStart w:id="38"/>
      <w:r w:rsidRPr="00347D39">
        <w:rPr>
          <w:bCs/>
          <w:color w:val="000000" w:themeColor="text1"/>
        </w:rPr>
        <w:t>Figure A</w:t>
      </w:r>
      <w:commentRangeEnd w:id="38"/>
      <w:r w:rsidR="00C56AA9">
        <w:rPr>
          <w:rStyle w:val="CommentReference"/>
          <w:rFonts w:ascii="Times New Roman" w:hAnsi="Times New Roman"/>
          <w:b w:val="0"/>
          <w:snapToGrid/>
          <w:lang w:bidi="ar-SA"/>
        </w:rPr>
        <w:commentReference w:id="38"/>
      </w:r>
      <w:r w:rsidRPr="00347D39">
        <w:rPr>
          <w:bCs/>
          <w:color w:val="000000" w:themeColor="text1"/>
        </w:rPr>
        <w:t xml:space="preserve">1. </w:t>
      </w:r>
      <w:r w:rsidRPr="00347D39">
        <w:rPr>
          <w:b w:val="0"/>
          <w:bCs/>
          <w:color w:val="000000" w:themeColor="text1"/>
        </w:rPr>
        <w:t>Titers of Spike-</w:t>
      </w:r>
      <w:proofErr w:type="spellStart"/>
      <w:r w:rsidRPr="00347D39">
        <w:rPr>
          <w:b w:val="0"/>
          <w:bCs/>
          <w:color w:val="000000" w:themeColor="text1"/>
        </w:rPr>
        <w:t>pseudotyped</w:t>
      </w:r>
      <w:proofErr w:type="spellEnd"/>
      <w:r w:rsidRPr="00347D39">
        <w:rPr>
          <w:b w:val="0"/>
          <w:bCs/>
          <w:color w:val="000000" w:themeColor="text1"/>
        </w:rPr>
        <w:t xml:space="preserve"> lentiviral particles in 293T-ACE2 cells (A, B) and neutralization of these viruses with serum from an individual previously infected with SARS-CoV-2 (C). (A) Titers of </w:t>
      </w:r>
      <w:proofErr w:type="spellStart"/>
      <w:r w:rsidRPr="00347D39">
        <w:rPr>
          <w:b w:val="0"/>
          <w:bCs/>
          <w:color w:val="000000" w:themeColor="text1"/>
        </w:rPr>
        <w:t>pseudotyped</w:t>
      </w:r>
      <w:proofErr w:type="spellEnd"/>
      <w:r w:rsidRPr="00347D39">
        <w:rPr>
          <w:b w:val="0"/>
          <w:bCs/>
          <w:color w:val="000000" w:themeColor="text1"/>
        </w:rPr>
        <w:t xml:space="preserve"> lentivirus with the </w:t>
      </w:r>
      <w:proofErr w:type="spellStart"/>
      <w:r w:rsidRPr="00347D39">
        <w:rPr>
          <w:b w:val="0"/>
          <w:bCs/>
          <w:color w:val="000000" w:themeColor="text1"/>
        </w:rPr>
        <w:t>ZsGreen</w:t>
      </w:r>
      <w:proofErr w:type="spellEnd"/>
      <w:r w:rsidRPr="00347D39">
        <w:rPr>
          <w:b w:val="0"/>
          <w:bCs/>
          <w:color w:val="000000" w:themeColor="text1"/>
        </w:rPr>
        <w:t xml:space="preserve"> backbone </w:t>
      </w:r>
      <w:proofErr w:type="spellStart"/>
      <w:r w:rsidRPr="00347D39">
        <w:rPr>
          <w:b w:val="0"/>
          <w:bCs/>
          <w:color w:val="000000" w:themeColor="text1"/>
        </w:rPr>
        <w:t>pseudotyped</w:t>
      </w:r>
      <w:proofErr w:type="spellEnd"/>
      <w:r w:rsidRPr="00347D39">
        <w:rPr>
          <w:b w:val="0"/>
          <w:bCs/>
          <w:color w:val="000000" w:themeColor="text1"/>
        </w:rPr>
        <w:t xml:space="preserve"> with full-length Spike, Spike with either of the two truncations, VSV G, or no viral entry protein. Titers were determined as in Fig. 3 </w:t>
      </w:r>
      <w:ins w:id="39" w:author="Dusenbury Crawford, Katharine H" w:date="2020-07-10T13:07:00Z">
        <w:r w:rsidR="00821A62">
          <w:rPr>
            <w:b w:val="0"/>
            <w:bCs/>
            <w:color w:val="000000" w:themeColor="text1"/>
          </w:rPr>
          <w:t xml:space="preserve">and described in subsection 5.4. </w:t>
        </w:r>
      </w:ins>
      <w:del w:id="40" w:author="Dusenbury Crawford, Katharine H" w:date="2020-07-10T13:07:00Z">
        <w:r w:rsidRPr="00347D39" w:rsidDel="00821A62">
          <w:rPr>
            <w:b w:val="0"/>
            <w:bCs/>
            <w:color w:val="000000" w:themeColor="text1"/>
          </w:rPr>
          <w:delText>except p</w:delText>
        </w:r>
      </w:del>
      <w:ins w:id="41" w:author="Dusenbury Crawford, Katharine H" w:date="2020-07-10T13:07:00Z">
        <w:r w:rsidR="00821A62">
          <w:rPr>
            <w:b w:val="0"/>
            <w:bCs/>
            <w:color w:val="000000" w:themeColor="text1"/>
          </w:rPr>
          <w:t>P</w:t>
        </w:r>
      </w:ins>
      <w:r w:rsidRPr="00347D39">
        <w:rPr>
          <w:b w:val="0"/>
          <w:bCs/>
          <w:color w:val="000000" w:themeColor="text1"/>
        </w:rPr>
        <w:t>ositive cells were counted via flow cytometry at 60 h post-infection. The “n.d.” indicates that the titer was not detectable. Data shown are from a single representative example. (B) Titers of Luciferase-IRES-</w:t>
      </w:r>
      <w:proofErr w:type="spellStart"/>
      <w:r w:rsidRPr="00347D39">
        <w:rPr>
          <w:b w:val="0"/>
          <w:bCs/>
          <w:color w:val="000000" w:themeColor="text1"/>
        </w:rPr>
        <w:t>ZsGreen</w:t>
      </w:r>
      <w:proofErr w:type="spellEnd"/>
      <w:r w:rsidRPr="00347D39">
        <w:rPr>
          <w:b w:val="0"/>
          <w:bCs/>
          <w:color w:val="000000" w:themeColor="text1"/>
        </w:rPr>
        <w:t xml:space="preserve"> backbone virus </w:t>
      </w:r>
      <w:proofErr w:type="spellStart"/>
      <w:r w:rsidRPr="00347D39">
        <w:rPr>
          <w:b w:val="0"/>
          <w:bCs/>
          <w:color w:val="000000" w:themeColor="text1"/>
        </w:rPr>
        <w:t>pseudotyped</w:t>
      </w:r>
      <w:proofErr w:type="spellEnd"/>
      <w:r w:rsidRPr="00347D39">
        <w:rPr>
          <w:b w:val="0"/>
          <w:bCs/>
          <w:color w:val="000000" w:themeColor="text1"/>
        </w:rPr>
        <w:t xml:space="preserve"> with the specified viral entry proteins.</w:t>
      </w:r>
      <w:r w:rsidR="00082F47">
        <w:rPr>
          <w:b w:val="0"/>
          <w:bCs/>
          <w:color w:val="000000" w:themeColor="text1"/>
        </w:rPr>
        <w:t xml:space="preserve"> </w:t>
      </w:r>
      <w:commentRangeStart w:id="42"/>
      <w:commentRangeStart w:id="43"/>
      <w:del w:id="44" w:author="Dusenbury Crawford, Katharine H" w:date="2020-07-10T12:20:00Z">
        <w:r w:rsidR="00082F47" w:rsidDel="005F25EE">
          <w:rPr>
            <w:b w:val="0"/>
            <w:bCs/>
            <w:color w:val="000000" w:themeColor="text1"/>
          </w:rPr>
          <w:delText>The Luciferase-IRES-ZsGreen backbone used here has a few modifications in the LTRs compared to the backbone used in Fig. 3, but these two backbones behave similarly in our hands (data not shown).</w:delText>
        </w:r>
        <w:r w:rsidRPr="00347D39" w:rsidDel="005F25EE">
          <w:rPr>
            <w:b w:val="0"/>
            <w:bCs/>
            <w:color w:val="000000" w:themeColor="text1"/>
          </w:rPr>
          <w:delText xml:space="preserve"> </w:delText>
        </w:r>
        <w:commentRangeEnd w:id="42"/>
        <w:r w:rsidR="00082F47" w:rsidDel="005F25EE">
          <w:rPr>
            <w:rStyle w:val="CommentReference"/>
            <w:rFonts w:ascii="Times New Roman" w:hAnsi="Times New Roman"/>
            <w:b w:val="0"/>
            <w:snapToGrid/>
            <w:lang w:bidi="ar-SA"/>
          </w:rPr>
          <w:commentReference w:id="42"/>
        </w:r>
        <w:commentRangeEnd w:id="43"/>
        <w:r w:rsidR="00C56AA9" w:rsidDel="005F25EE">
          <w:rPr>
            <w:rStyle w:val="CommentReference"/>
            <w:rFonts w:ascii="Times New Roman" w:hAnsi="Times New Roman"/>
            <w:b w:val="0"/>
            <w:snapToGrid/>
            <w:lang w:bidi="ar-SA"/>
          </w:rPr>
          <w:commentReference w:id="43"/>
        </w:r>
      </w:del>
      <w:r w:rsidRPr="00347D39">
        <w:rPr>
          <w:b w:val="0"/>
          <w:bCs/>
          <w:color w:val="000000" w:themeColor="text1"/>
        </w:rPr>
        <w:t xml:space="preserve">Titers were determined by measuring relative luciferase units (RLUs) per mL and then normalizing to the titers of full-length Spike </w:t>
      </w:r>
      <w:proofErr w:type="spellStart"/>
      <w:r w:rsidRPr="00347D39">
        <w:rPr>
          <w:b w:val="0"/>
          <w:bCs/>
          <w:color w:val="000000" w:themeColor="text1"/>
        </w:rPr>
        <w:t>pseudotyped</w:t>
      </w:r>
      <w:proofErr w:type="spellEnd"/>
      <w:r w:rsidRPr="00347D39">
        <w:rPr>
          <w:b w:val="0"/>
          <w:bCs/>
          <w:color w:val="000000" w:themeColor="text1"/>
        </w:rPr>
        <w:t xml:space="preserve"> lentivirus. RLUs were determined at 52 h post-infection. The RLUs per mL for the Spike-</w:t>
      </w:r>
      <w:proofErr w:type="spellStart"/>
      <w:r w:rsidRPr="00347D39">
        <w:rPr>
          <w:b w:val="0"/>
          <w:bCs/>
          <w:color w:val="000000" w:themeColor="text1"/>
        </w:rPr>
        <w:t>pseudotyped</w:t>
      </w:r>
      <w:proofErr w:type="spellEnd"/>
      <w:r w:rsidRPr="00347D39">
        <w:rPr>
          <w:b w:val="0"/>
          <w:bCs/>
          <w:color w:val="000000" w:themeColor="text1"/>
        </w:rPr>
        <w:t xml:space="preserve"> viruses are the average of seven wells of a 1:3 dilution of virus in a total volume of 150 </w:t>
      </w:r>
      <w:proofErr w:type="spellStart"/>
      <w:r w:rsidRPr="00347D39">
        <w:rPr>
          <w:b w:val="0"/>
          <w:bCs/>
          <w:color w:val="000000" w:themeColor="text1"/>
        </w:rPr>
        <w:t>μL</w:t>
      </w:r>
      <w:proofErr w:type="spellEnd"/>
      <w:r w:rsidRPr="00347D39">
        <w:rPr>
          <w:b w:val="0"/>
          <w:bCs/>
          <w:color w:val="000000" w:themeColor="text1"/>
        </w:rPr>
        <w:t>. For the VSV G-</w:t>
      </w:r>
      <w:proofErr w:type="spellStart"/>
      <w:r w:rsidRPr="00347D39">
        <w:rPr>
          <w:b w:val="0"/>
          <w:bCs/>
          <w:color w:val="000000" w:themeColor="text1"/>
        </w:rPr>
        <w:t>pseudotyped</w:t>
      </w:r>
      <w:proofErr w:type="spellEnd"/>
      <w:r w:rsidRPr="00347D39">
        <w:rPr>
          <w:b w:val="0"/>
          <w:bCs/>
          <w:color w:val="000000" w:themeColor="text1"/>
        </w:rPr>
        <w:t xml:space="preserve"> virus, RLUs per mL were averaged from six three-fold dilutions starting at a 1:48 dilution in a total volume of 150 </w:t>
      </w:r>
      <w:proofErr w:type="spellStart"/>
      <w:r w:rsidRPr="00347D39">
        <w:rPr>
          <w:b w:val="0"/>
          <w:bCs/>
          <w:color w:val="000000" w:themeColor="text1"/>
        </w:rPr>
        <w:t>μL</w:t>
      </w:r>
      <w:proofErr w:type="spellEnd"/>
      <w:r w:rsidRPr="00347D39">
        <w:rPr>
          <w:b w:val="0"/>
          <w:bCs/>
          <w:color w:val="000000" w:themeColor="text1"/>
        </w:rPr>
        <w:t xml:space="preserve">. </w:t>
      </w:r>
      <w:del w:id="45" w:author="Dusenbury Crawford, Katharine H" w:date="2020-07-10T12:57:00Z">
        <w:r w:rsidRPr="00347D39" w:rsidDel="00CF3DEA">
          <w:rPr>
            <w:b w:val="0"/>
            <w:bCs/>
            <w:color w:val="000000" w:themeColor="text1"/>
          </w:rPr>
          <w:delText xml:space="preserve">The luciferase assay was carried out as described in the </w:delText>
        </w:r>
        <w:r w:rsidR="00A07DD3" w:rsidDel="00CF3DEA">
          <w:rPr>
            <w:b w:val="0"/>
            <w:bCs/>
            <w:color w:val="000000" w:themeColor="text1"/>
          </w:rPr>
          <w:delText>methods below</w:delText>
        </w:r>
        <w:r w:rsidRPr="00347D39" w:rsidDel="00CF3DEA">
          <w:rPr>
            <w:b w:val="0"/>
            <w:bCs/>
            <w:color w:val="000000" w:themeColor="text1"/>
          </w:rPr>
          <w:delText xml:space="preserve">, </w:delText>
        </w:r>
        <w:r w:rsidRPr="00347D39" w:rsidDel="00CF3DEA">
          <w:rPr>
            <w:b w:val="0"/>
            <w:bCs/>
            <w:i/>
            <w:iCs/>
            <w:color w:val="000000" w:themeColor="text1"/>
          </w:rPr>
          <w:delText>except</w:delText>
        </w:r>
        <w:r w:rsidRPr="00347D39" w:rsidDel="00CF3DEA">
          <w:rPr>
            <w:b w:val="0"/>
            <w:bCs/>
            <w:color w:val="000000" w:themeColor="text1"/>
          </w:rPr>
          <w:delText xml:space="preserve"> the assay was carried out in a black-walled, clear-bottom plate (Greiner, 655090) coated with poly-L-lysine and luciferase readings were measured in these plates without transferring to an opaque-bottom plate. These plates have slightly higher background than opaque plates, resulting in a very low, but detectable titer for viral particles produced without adding a viral entry protein. </w:delText>
        </w:r>
      </w:del>
      <w:r w:rsidRPr="00347D39">
        <w:rPr>
          <w:b w:val="0"/>
          <w:bCs/>
          <w:color w:val="000000" w:themeColor="text1"/>
        </w:rPr>
        <w:t>(C) Neutralization assay with serum collected from an individual previously infected with SARS-CoV-2, 43 days post-symptom onset (</w:t>
      </w:r>
      <w:proofErr w:type="spellStart"/>
      <w:r w:rsidRPr="00347D39">
        <w:rPr>
          <w:b w:val="0"/>
          <w:bCs/>
          <w:color w:val="000000" w:themeColor="text1"/>
        </w:rPr>
        <w:t>p.s.o</w:t>
      </w:r>
      <w:proofErr w:type="spellEnd"/>
      <w:r w:rsidRPr="00347D39">
        <w:rPr>
          <w:b w:val="0"/>
          <w:bCs/>
          <w:color w:val="000000" w:themeColor="text1"/>
        </w:rPr>
        <w:t xml:space="preserve">.). </w:t>
      </w:r>
      <w:del w:id="46" w:author="Dusenbury Crawford, Katharine H" w:date="2020-07-10T12:58:00Z">
        <w:r w:rsidRPr="00347D39" w:rsidDel="00CF3DEA">
          <w:rPr>
            <w:b w:val="0"/>
            <w:bCs/>
            <w:color w:val="000000" w:themeColor="text1"/>
          </w:rPr>
          <w:delText xml:space="preserve">The neutralization assay was carried out as described in the </w:delText>
        </w:r>
        <w:r w:rsidR="00A07DD3" w:rsidDel="00CF3DEA">
          <w:rPr>
            <w:b w:val="0"/>
            <w:bCs/>
            <w:color w:val="000000" w:themeColor="text1"/>
          </w:rPr>
          <w:delText>methods below</w:delText>
        </w:r>
        <w:r w:rsidRPr="00347D39" w:rsidDel="00CF3DEA">
          <w:rPr>
            <w:b w:val="0"/>
            <w:bCs/>
            <w:color w:val="000000" w:themeColor="text1"/>
          </w:rPr>
          <w:delText xml:space="preserve"> </w:delText>
        </w:r>
        <w:r w:rsidR="00281B2D" w:rsidDel="00CF3DEA">
          <w:rPr>
            <w:b w:val="0"/>
            <w:bCs/>
            <w:color w:val="000000" w:themeColor="text1"/>
          </w:rPr>
          <w:delText xml:space="preserve">with a few modifications. </w:delText>
        </w:r>
        <w:commentRangeStart w:id="47"/>
        <w:r w:rsidR="00281B2D" w:rsidDel="00CF3DEA">
          <w:rPr>
            <w:b w:val="0"/>
            <w:bCs/>
            <w:color w:val="000000" w:themeColor="text1"/>
          </w:rPr>
          <w:delText>First, an equal volume (50 uL) of each virus–</w:delText>
        </w:r>
        <w:r w:rsidR="00281B2D" w:rsidRPr="00281B2D" w:rsidDel="00CF3DEA">
          <w:rPr>
            <w:b w:val="0"/>
            <w:bCs/>
            <w:color w:val="000000" w:themeColor="text1"/>
          </w:rPr>
          <w:delText xml:space="preserve"> </w:delText>
        </w:r>
        <w:r w:rsidR="00281B2D" w:rsidDel="00CF3DEA">
          <w:rPr>
            <w:b w:val="0"/>
            <w:bCs/>
            <w:color w:val="000000" w:themeColor="text1"/>
          </w:rPr>
          <w:delText xml:space="preserve">full-length, </w:delText>
        </w:r>
        <w:r w:rsidR="00281B2D" w:rsidRPr="00347D39" w:rsidDel="00CF3DEA">
          <w:rPr>
            <w:b w:val="0"/>
            <w:bCs/>
            <w:color w:val="000000" w:themeColor="text1"/>
          </w:rPr>
          <w:delText>Δ18 and Δ21</w:delText>
        </w:r>
        <w:r w:rsidR="00281B2D" w:rsidDel="00CF3DEA">
          <w:rPr>
            <w:b w:val="0"/>
            <w:bCs/>
            <w:color w:val="000000" w:themeColor="text1"/>
          </w:rPr>
          <w:delText xml:space="preserve"> Spike-pseudotyped lentiviruses–was added to each well rather than normalizing the </w:delText>
        </w:r>
        <w:r w:rsidR="005A44FF" w:rsidDel="00CF3DEA">
          <w:rPr>
            <w:b w:val="0"/>
            <w:bCs/>
            <w:color w:val="000000" w:themeColor="text1"/>
          </w:rPr>
          <w:delText xml:space="preserve">amount of virus added to result in equivalent RLUs. </w:delText>
        </w:r>
        <w:commentRangeEnd w:id="47"/>
        <w:r w:rsidR="005A44FF" w:rsidDel="00CF3DEA">
          <w:rPr>
            <w:rStyle w:val="CommentReference"/>
            <w:rFonts w:ascii="Times New Roman" w:hAnsi="Times New Roman"/>
            <w:b w:val="0"/>
            <w:snapToGrid/>
            <w:lang w:bidi="ar-SA"/>
          </w:rPr>
          <w:commentReference w:id="47"/>
        </w:r>
        <w:r w:rsidR="005A44FF" w:rsidDel="00CF3DEA">
          <w:rPr>
            <w:b w:val="0"/>
            <w:bCs/>
            <w:color w:val="000000" w:themeColor="text1"/>
          </w:rPr>
          <w:delText>Additionally, we used a</w:delText>
        </w:r>
        <w:r w:rsidRPr="00347D39" w:rsidDel="00CF3DEA">
          <w:rPr>
            <w:b w:val="0"/>
            <w:bCs/>
            <w:color w:val="000000" w:themeColor="text1"/>
          </w:rPr>
          <w:delText xml:space="preserve"> black-walled, clear-bottom plates as mentioned in B. Here, we started with a 1:20 serum dilution and did 6, 3-fold dilutions to make the neutralization curve. </w:delText>
        </w:r>
      </w:del>
      <w:r w:rsidRPr="00347D39">
        <w:rPr>
          <w:b w:val="0"/>
          <w:bCs/>
          <w:color w:val="000000" w:themeColor="text1"/>
        </w:rPr>
        <w:t xml:space="preserve">The full-length neutralization curve shows data averaged from duplicate measurements. The Δ18 and Δ21 neutralization curves display data from a single replicate. The IC50s for the full-length, Δ18, and Δ21 viruses are 1:345, 1:345, and 1:370, respectively. These values all fall within the range of IC50 values we have measured previously for this same serum sample with virus </w:t>
      </w:r>
      <w:proofErr w:type="spellStart"/>
      <w:r w:rsidRPr="00347D39">
        <w:rPr>
          <w:b w:val="0"/>
          <w:bCs/>
          <w:color w:val="000000" w:themeColor="text1"/>
        </w:rPr>
        <w:t>pseudotyped</w:t>
      </w:r>
      <w:proofErr w:type="spellEnd"/>
      <w:r w:rsidRPr="00347D39">
        <w:rPr>
          <w:b w:val="0"/>
          <w:bCs/>
          <w:color w:val="000000" w:themeColor="text1"/>
        </w:rPr>
        <w:t xml:space="preserve"> with full-length Spike (1:320-1:375). </w:t>
      </w:r>
      <w:commentRangeStart w:id="48"/>
      <w:commentRangeStart w:id="49"/>
      <w:commentRangeStart w:id="50"/>
      <w:r w:rsidRPr="00347D39">
        <w:rPr>
          <w:b w:val="0"/>
          <w:bCs/>
          <w:color w:val="000000" w:themeColor="text1"/>
        </w:rPr>
        <w:t xml:space="preserve">We thank Dr. David </w:t>
      </w:r>
      <w:proofErr w:type="spellStart"/>
      <w:r w:rsidRPr="00347D39">
        <w:rPr>
          <w:b w:val="0"/>
          <w:bCs/>
          <w:color w:val="000000" w:themeColor="text1"/>
        </w:rPr>
        <w:t>Koelle</w:t>
      </w:r>
      <w:proofErr w:type="spellEnd"/>
      <w:r w:rsidRPr="00347D39">
        <w:rPr>
          <w:b w:val="0"/>
          <w:bCs/>
          <w:color w:val="000000" w:themeColor="text1"/>
        </w:rPr>
        <w:t xml:space="preserve"> and Dr. Anna Wald </w:t>
      </w:r>
      <w:r w:rsidR="00FA2E6B">
        <w:rPr>
          <w:b w:val="0"/>
          <w:bCs/>
          <w:color w:val="000000" w:themeColor="text1"/>
        </w:rPr>
        <w:t xml:space="preserve">at the University of Washington </w:t>
      </w:r>
      <w:r w:rsidRPr="00347D39">
        <w:rPr>
          <w:b w:val="0"/>
          <w:bCs/>
          <w:color w:val="000000" w:themeColor="text1"/>
        </w:rPr>
        <w:t>for sharing this sample with us.</w:t>
      </w:r>
      <w:commentRangeEnd w:id="48"/>
      <w:r w:rsidRPr="00347D39">
        <w:rPr>
          <w:b w:val="0"/>
          <w:bCs/>
          <w:color w:val="000000" w:themeColor="text1"/>
        </w:rPr>
        <w:commentReference w:id="48"/>
      </w:r>
      <w:commentRangeEnd w:id="49"/>
      <w:r w:rsidR="00C56AA9">
        <w:rPr>
          <w:rStyle w:val="CommentReference"/>
          <w:rFonts w:ascii="Times New Roman" w:hAnsi="Times New Roman"/>
          <w:b w:val="0"/>
          <w:snapToGrid/>
          <w:lang w:bidi="ar-SA"/>
        </w:rPr>
        <w:commentReference w:id="49"/>
      </w:r>
      <w:commentRangeEnd w:id="50"/>
      <w:r w:rsidR="005F25EE">
        <w:rPr>
          <w:rStyle w:val="CommentReference"/>
          <w:rFonts w:ascii="Times New Roman" w:hAnsi="Times New Roman"/>
          <w:b w:val="0"/>
          <w:snapToGrid/>
          <w:lang w:bidi="ar-SA"/>
        </w:rPr>
        <w:commentReference w:id="50"/>
      </w:r>
    </w:p>
    <w:p w14:paraId="754CD9CE" w14:textId="21DDDB04" w:rsidR="000F4411" w:rsidRDefault="000F4411" w:rsidP="007B5FA4">
      <w:pPr>
        <w:pStyle w:val="MDPI21heading1"/>
        <w:rPr>
          <w:ins w:id="51" w:author="Dusenbury Crawford, Katharine H" w:date="2020-07-10T12:39:00Z"/>
          <w:b w:val="0"/>
          <w:bCs/>
          <w:i/>
          <w:iCs/>
          <w:lang w:eastAsia="zh-CN"/>
        </w:rPr>
      </w:pPr>
      <w:ins w:id="52" w:author="Dusenbury Crawford, Katharine H" w:date="2020-07-10T12:39:00Z">
        <w:r>
          <w:rPr>
            <w:b w:val="0"/>
            <w:bCs/>
            <w:i/>
            <w:iCs/>
            <w:lang w:eastAsia="zh-CN"/>
          </w:rPr>
          <w:lastRenderedPageBreak/>
          <w:t>4.1 Addendum Materials and Methods</w:t>
        </w:r>
      </w:ins>
    </w:p>
    <w:p w14:paraId="70E6E11C" w14:textId="24F4E567" w:rsidR="000329C9" w:rsidRPr="00CF3DEA" w:rsidRDefault="00821A62" w:rsidP="000329C9">
      <w:pPr>
        <w:pStyle w:val="MDPI21heading1"/>
        <w:spacing w:before="0" w:after="0" w:line="240" w:lineRule="auto"/>
        <w:rPr>
          <w:ins w:id="53" w:author="Dusenbury Crawford, Katharine H" w:date="2020-07-10T12:48:00Z"/>
          <w:b w:val="0"/>
          <w:bCs/>
          <w:sz w:val="18"/>
          <w:szCs w:val="18"/>
          <w:lang w:eastAsia="zh-CN"/>
          <w:rPrChange w:id="54" w:author="Dusenbury Crawford, Katharine H" w:date="2020-07-10T12:58:00Z">
            <w:rPr>
              <w:ins w:id="55" w:author="Dusenbury Crawford, Katharine H" w:date="2020-07-10T12:48:00Z"/>
              <w:b w:val="0"/>
              <w:bCs/>
              <w:lang w:eastAsia="zh-CN"/>
            </w:rPr>
          </w:rPrChange>
        </w:rPr>
        <w:pPrChange w:id="56" w:author="Dusenbury Crawford, Katharine H" w:date="2020-07-10T12:48:00Z">
          <w:pPr>
            <w:pStyle w:val="MDPI21heading1"/>
          </w:pPr>
        </w:pPrChange>
      </w:pPr>
      <w:ins w:id="57" w:author="Dusenbury Crawford, Katharine H" w:date="2020-07-10T13:11:00Z">
        <w:r>
          <w:rPr>
            <w:b w:val="0"/>
            <w:bCs/>
            <w:i/>
            <w:iCs/>
            <w:sz w:val="18"/>
            <w:szCs w:val="18"/>
            <w:lang w:eastAsia="zh-CN"/>
          </w:rPr>
          <w:t xml:space="preserve">4.1.1 </w:t>
        </w:r>
      </w:ins>
      <w:ins w:id="58" w:author="Dusenbury Crawford, Katharine H" w:date="2020-07-10T12:40:00Z">
        <w:r w:rsidR="000329C9" w:rsidRPr="00CF3DEA">
          <w:rPr>
            <w:b w:val="0"/>
            <w:bCs/>
            <w:i/>
            <w:iCs/>
            <w:sz w:val="18"/>
            <w:szCs w:val="18"/>
            <w:lang w:eastAsia="zh-CN"/>
            <w:rPrChange w:id="59" w:author="Dusenbury Crawford, Katharine H" w:date="2020-07-10T12:58:00Z">
              <w:rPr>
                <w:b w:val="0"/>
                <w:bCs/>
                <w:i/>
                <w:iCs/>
                <w:lang w:eastAsia="zh-CN"/>
              </w:rPr>
            </w:rPrChange>
          </w:rPr>
          <w:t>Plasmids</w:t>
        </w:r>
      </w:ins>
      <w:ins w:id="60" w:author="Dusenbury Crawford, Katharine H" w:date="2020-07-10T12:57:00Z">
        <w:r w:rsidR="00CF3DEA" w:rsidRPr="00CF3DEA">
          <w:rPr>
            <w:b w:val="0"/>
            <w:bCs/>
            <w:i/>
            <w:iCs/>
            <w:sz w:val="18"/>
            <w:szCs w:val="18"/>
            <w:lang w:eastAsia="zh-CN"/>
            <w:rPrChange w:id="61" w:author="Dusenbury Crawford, Katharine H" w:date="2020-07-10T12:58:00Z">
              <w:rPr>
                <w:b w:val="0"/>
                <w:bCs/>
                <w:i/>
                <w:iCs/>
                <w:lang w:eastAsia="zh-CN"/>
              </w:rPr>
            </w:rPrChange>
          </w:rPr>
          <w:t>.</w:t>
        </w:r>
      </w:ins>
    </w:p>
    <w:p w14:paraId="2FA26C6A" w14:textId="37BB136A" w:rsidR="000329C9" w:rsidRDefault="000329C9" w:rsidP="000329C9">
      <w:pPr>
        <w:pStyle w:val="MDPI21heading1"/>
        <w:spacing w:before="0" w:after="0"/>
        <w:rPr>
          <w:ins w:id="62" w:author="Dusenbury Crawford, Katharine H" w:date="2020-07-10T12:55:00Z"/>
          <w:b w:val="0"/>
          <w:bCs/>
          <w:color w:val="000000" w:themeColor="text1"/>
          <w:sz w:val="18"/>
          <w:szCs w:val="18"/>
        </w:rPr>
      </w:pPr>
      <w:ins w:id="63" w:author="Dusenbury Crawford, Katharine H" w:date="2020-07-10T12:48:00Z">
        <w:r>
          <w:rPr>
            <w:b w:val="0"/>
            <w:bCs/>
            <w:sz w:val="18"/>
            <w:szCs w:val="18"/>
            <w:lang w:eastAsia="zh-CN"/>
          </w:rPr>
          <w:t>The sequence</w:t>
        </w:r>
      </w:ins>
      <w:ins w:id="64" w:author="Dusenbury Crawford, Katharine H" w:date="2020-07-10T12:49:00Z">
        <w:r>
          <w:rPr>
            <w:b w:val="0"/>
            <w:bCs/>
            <w:sz w:val="18"/>
            <w:szCs w:val="18"/>
            <w:lang w:eastAsia="zh-CN"/>
          </w:rPr>
          <w:t xml:space="preserve">s for the </w:t>
        </w:r>
        <w:r w:rsidRPr="000329C9">
          <w:rPr>
            <w:b w:val="0"/>
            <w:bCs/>
            <w:sz w:val="18"/>
            <w:szCs w:val="18"/>
            <w:lang w:eastAsia="zh-CN"/>
          </w:rPr>
          <w:t>Spike</w:t>
        </w:r>
        <w:r w:rsidRPr="000329C9">
          <w:rPr>
            <w:b w:val="0"/>
            <w:bCs/>
            <w:color w:val="000000" w:themeColor="text1"/>
            <w:sz w:val="18"/>
            <w:szCs w:val="18"/>
            <w:rPrChange w:id="65" w:author="Dusenbury Crawford, Katharine H" w:date="2020-07-10T12:49:00Z">
              <w:rPr>
                <w:b w:val="0"/>
                <w:bCs/>
                <w:color w:val="000000" w:themeColor="text1"/>
              </w:rPr>
            </w:rPrChange>
          </w:rPr>
          <w:t xml:space="preserve">Δ18 and </w:t>
        </w:r>
        <w:r>
          <w:rPr>
            <w:b w:val="0"/>
            <w:bCs/>
            <w:color w:val="000000" w:themeColor="text1"/>
            <w:sz w:val="18"/>
            <w:szCs w:val="18"/>
          </w:rPr>
          <w:t>Spike</w:t>
        </w:r>
        <w:r w:rsidRPr="000329C9">
          <w:rPr>
            <w:b w:val="0"/>
            <w:bCs/>
            <w:color w:val="000000" w:themeColor="text1"/>
            <w:sz w:val="18"/>
            <w:szCs w:val="18"/>
            <w:rPrChange w:id="66" w:author="Dusenbury Crawford, Katharine H" w:date="2020-07-10T12:49:00Z">
              <w:rPr>
                <w:b w:val="0"/>
                <w:bCs/>
                <w:color w:val="000000" w:themeColor="text1"/>
              </w:rPr>
            </w:rPrChange>
          </w:rPr>
          <w:t>Δ21</w:t>
        </w:r>
        <w:r>
          <w:rPr>
            <w:b w:val="0"/>
            <w:bCs/>
            <w:color w:val="000000" w:themeColor="text1"/>
            <w:sz w:val="18"/>
            <w:szCs w:val="18"/>
          </w:rPr>
          <w:t xml:space="preserve"> plasmids are available in </w:t>
        </w:r>
        <w:proofErr w:type="spellStart"/>
        <w:r>
          <w:rPr>
            <w:b w:val="0"/>
            <w:bCs/>
            <w:color w:val="000000" w:themeColor="text1"/>
            <w:sz w:val="18"/>
            <w:szCs w:val="18"/>
          </w:rPr>
          <w:t>Genbank</w:t>
        </w:r>
        <w:proofErr w:type="spellEnd"/>
        <w:r>
          <w:rPr>
            <w:b w:val="0"/>
            <w:bCs/>
            <w:color w:val="000000" w:themeColor="text1"/>
            <w:sz w:val="18"/>
            <w:szCs w:val="18"/>
          </w:rPr>
          <w:t xml:space="preserve"> format at </w:t>
        </w:r>
        <w:r w:rsidRPr="000329C9">
          <w:rPr>
            <w:b w:val="0"/>
            <w:bCs/>
            <w:color w:val="000000" w:themeColor="text1"/>
            <w:sz w:val="18"/>
            <w:szCs w:val="18"/>
          </w:rPr>
          <w:fldChar w:fldCharType="begin"/>
        </w:r>
        <w:r w:rsidRPr="000329C9">
          <w:rPr>
            <w:b w:val="0"/>
            <w:bCs/>
            <w:color w:val="000000" w:themeColor="text1"/>
            <w:sz w:val="18"/>
            <w:szCs w:val="18"/>
          </w:rPr>
          <w:instrText xml:space="preserve"> HYPERLINK "https://github.com/jbloomlab/SARS-CoV-2_lentiviral_pseudotype/tree/master/plasmid_maps" </w:instrText>
        </w:r>
        <w:r w:rsidRPr="000329C9">
          <w:rPr>
            <w:b w:val="0"/>
            <w:bCs/>
            <w:color w:val="000000" w:themeColor="text1"/>
            <w:sz w:val="18"/>
            <w:szCs w:val="18"/>
          </w:rPr>
          <w:fldChar w:fldCharType="separate"/>
        </w:r>
        <w:r w:rsidRPr="000329C9">
          <w:rPr>
            <w:rStyle w:val="Hyperlink"/>
            <w:b w:val="0"/>
            <w:bCs/>
            <w:sz w:val="18"/>
            <w:szCs w:val="18"/>
          </w:rPr>
          <w:t>https://github.com/jbloomlab/SARS-CoV-2_lentiviral_pseudotype/tree/master/plasmid_maps</w:t>
        </w:r>
        <w:r w:rsidRPr="000329C9">
          <w:rPr>
            <w:b w:val="0"/>
            <w:bCs/>
            <w:color w:val="000000" w:themeColor="text1"/>
            <w:sz w:val="18"/>
            <w:szCs w:val="18"/>
          </w:rPr>
          <w:fldChar w:fldCharType="end"/>
        </w:r>
        <w:r w:rsidRPr="000329C9">
          <w:rPr>
            <w:b w:val="0"/>
            <w:bCs/>
            <w:color w:val="000000" w:themeColor="text1"/>
            <w:sz w:val="18"/>
            <w:szCs w:val="18"/>
          </w:rPr>
          <w:t>.</w:t>
        </w:r>
        <w:r>
          <w:rPr>
            <w:b w:val="0"/>
            <w:bCs/>
            <w:color w:val="000000" w:themeColor="text1"/>
            <w:sz w:val="18"/>
            <w:szCs w:val="18"/>
          </w:rPr>
          <w:t xml:space="preserve"> The Spike</w:t>
        </w:r>
      </w:ins>
      <w:ins w:id="67" w:author="Dusenbury Crawford, Katharine H" w:date="2020-07-10T12:50:00Z">
        <w:r w:rsidRPr="005E48B5">
          <w:rPr>
            <w:b w:val="0"/>
            <w:bCs/>
            <w:color w:val="000000" w:themeColor="text1"/>
            <w:sz w:val="18"/>
            <w:szCs w:val="18"/>
          </w:rPr>
          <w:t>Δ21</w:t>
        </w:r>
      </w:ins>
      <w:ins w:id="68" w:author="Dusenbury Crawford, Katharine H" w:date="2020-07-10T12:51:00Z">
        <w:r w:rsidR="00CF3DEA">
          <w:rPr>
            <w:b w:val="0"/>
            <w:bCs/>
            <w:color w:val="000000" w:themeColor="text1"/>
            <w:sz w:val="18"/>
            <w:szCs w:val="18"/>
          </w:rPr>
          <w:t xml:space="preserve"> is also </w:t>
        </w:r>
      </w:ins>
      <w:ins w:id="69" w:author="Dusenbury Crawford, Katharine H" w:date="2020-07-10T12:54:00Z">
        <w:r w:rsidR="00CF3DEA">
          <w:rPr>
            <w:b w:val="0"/>
            <w:bCs/>
            <w:color w:val="000000" w:themeColor="text1"/>
            <w:sz w:val="18"/>
            <w:szCs w:val="18"/>
          </w:rPr>
          <w:t xml:space="preserve">deposited in </w:t>
        </w:r>
        <w:proofErr w:type="spellStart"/>
        <w:r w:rsidR="00CF3DEA">
          <w:rPr>
            <w:b w:val="0"/>
            <w:bCs/>
            <w:color w:val="000000" w:themeColor="text1"/>
            <w:sz w:val="18"/>
            <w:szCs w:val="18"/>
          </w:rPr>
          <w:t>Addgene</w:t>
        </w:r>
        <w:proofErr w:type="spellEnd"/>
        <w:r w:rsidR="00CF3DEA">
          <w:rPr>
            <w:b w:val="0"/>
            <w:bCs/>
            <w:color w:val="000000" w:themeColor="text1"/>
            <w:sz w:val="18"/>
            <w:szCs w:val="18"/>
          </w:rPr>
          <w:t xml:space="preserve"> as plasmid 155</w:t>
        </w:r>
      </w:ins>
      <w:ins w:id="70" w:author="Dusenbury Crawford, Katharine H" w:date="2020-07-10T12:55:00Z">
        <w:r w:rsidR="00CF3DEA">
          <w:rPr>
            <w:b w:val="0"/>
            <w:bCs/>
            <w:color w:val="000000" w:themeColor="text1"/>
            <w:sz w:val="18"/>
            <w:szCs w:val="18"/>
          </w:rPr>
          <w:t xml:space="preserve">130 and will also be </w:t>
        </w:r>
      </w:ins>
      <w:ins w:id="71" w:author="Dusenbury Crawford, Katharine H" w:date="2020-07-10T13:01:00Z">
        <w:r w:rsidR="00821A62">
          <w:rPr>
            <w:b w:val="0"/>
            <w:bCs/>
            <w:color w:val="000000" w:themeColor="text1"/>
            <w:sz w:val="18"/>
            <w:szCs w:val="18"/>
          </w:rPr>
          <w:t xml:space="preserve">made </w:t>
        </w:r>
      </w:ins>
      <w:ins w:id="72" w:author="Dusenbury Crawford, Katharine H" w:date="2020-07-10T12:55:00Z">
        <w:r w:rsidR="00CF3DEA">
          <w:rPr>
            <w:b w:val="0"/>
            <w:bCs/>
            <w:color w:val="000000" w:themeColor="text1"/>
            <w:sz w:val="18"/>
            <w:szCs w:val="18"/>
          </w:rPr>
          <w:t>available on BEI Resources.</w:t>
        </w:r>
      </w:ins>
    </w:p>
    <w:p w14:paraId="18CBF4BA" w14:textId="637839E4" w:rsidR="00CF3DEA" w:rsidRDefault="00CF3DEA" w:rsidP="000329C9">
      <w:pPr>
        <w:pStyle w:val="MDPI21heading1"/>
        <w:spacing w:before="0" w:after="0"/>
        <w:rPr>
          <w:ins w:id="73" w:author="Dusenbury Crawford, Katharine H" w:date="2020-07-10T12:55:00Z"/>
          <w:b w:val="0"/>
          <w:bCs/>
          <w:color w:val="000000" w:themeColor="text1"/>
          <w:sz w:val="18"/>
          <w:szCs w:val="18"/>
        </w:rPr>
      </w:pPr>
    </w:p>
    <w:p w14:paraId="1651D41F" w14:textId="7D0FEDF3" w:rsidR="00CF3DEA" w:rsidRDefault="00821A62" w:rsidP="000329C9">
      <w:pPr>
        <w:pStyle w:val="MDPI21heading1"/>
        <w:spacing w:before="0" w:after="0"/>
        <w:rPr>
          <w:ins w:id="74" w:author="Dusenbury Crawford, Katharine H" w:date="2020-07-10T13:03:00Z"/>
          <w:b w:val="0"/>
          <w:bCs/>
          <w:i/>
          <w:iCs/>
          <w:color w:val="000000" w:themeColor="text1"/>
          <w:sz w:val="18"/>
          <w:szCs w:val="18"/>
        </w:rPr>
      </w:pPr>
      <w:ins w:id="75" w:author="Dusenbury Crawford, Katharine H" w:date="2020-07-10T13:11:00Z">
        <w:r>
          <w:rPr>
            <w:b w:val="0"/>
            <w:bCs/>
            <w:i/>
            <w:iCs/>
            <w:color w:val="000000" w:themeColor="text1"/>
            <w:sz w:val="18"/>
            <w:szCs w:val="18"/>
          </w:rPr>
          <w:t xml:space="preserve">4.1.2 </w:t>
        </w:r>
      </w:ins>
      <w:ins w:id="76" w:author="Dusenbury Crawford, Katharine H" w:date="2020-07-10T13:03:00Z">
        <w:r>
          <w:rPr>
            <w:b w:val="0"/>
            <w:bCs/>
            <w:i/>
            <w:iCs/>
            <w:color w:val="000000" w:themeColor="text1"/>
            <w:sz w:val="18"/>
            <w:szCs w:val="18"/>
          </w:rPr>
          <w:t>Generation of lentivirus.</w:t>
        </w:r>
      </w:ins>
    </w:p>
    <w:p w14:paraId="75F60BCD" w14:textId="32BC5A81" w:rsidR="00821A62" w:rsidRDefault="00821A62" w:rsidP="000329C9">
      <w:pPr>
        <w:pStyle w:val="MDPI21heading1"/>
        <w:spacing w:before="0" w:after="0"/>
        <w:rPr>
          <w:ins w:id="77" w:author="Dusenbury Crawford, Katharine H" w:date="2020-07-10T13:04:00Z"/>
          <w:b w:val="0"/>
          <w:bCs/>
          <w:color w:val="000000" w:themeColor="text1"/>
          <w:sz w:val="18"/>
          <w:szCs w:val="18"/>
        </w:rPr>
      </w:pPr>
      <w:ins w:id="78" w:author="Dusenbury Crawford, Katharine H" w:date="2020-07-10T13:02:00Z">
        <w:r>
          <w:rPr>
            <w:b w:val="0"/>
            <w:bCs/>
            <w:color w:val="000000" w:themeColor="text1"/>
            <w:sz w:val="18"/>
            <w:szCs w:val="18"/>
          </w:rPr>
          <w:t xml:space="preserve">Lentivirus particles </w:t>
        </w:r>
        <w:proofErr w:type="spellStart"/>
        <w:r>
          <w:rPr>
            <w:b w:val="0"/>
            <w:bCs/>
            <w:color w:val="000000" w:themeColor="text1"/>
            <w:sz w:val="18"/>
            <w:szCs w:val="18"/>
          </w:rPr>
          <w:t>pseudotyped</w:t>
        </w:r>
        <w:proofErr w:type="spellEnd"/>
        <w:r>
          <w:rPr>
            <w:b w:val="0"/>
            <w:bCs/>
            <w:color w:val="000000" w:themeColor="text1"/>
            <w:sz w:val="18"/>
            <w:szCs w:val="18"/>
          </w:rPr>
          <w:t xml:space="preserve"> with full-length Spike, </w:t>
        </w:r>
        <w:r w:rsidRPr="000329C9">
          <w:rPr>
            <w:b w:val="0"/>
            <w:bCs/>
            <w:sz w:val="18"/>
            <w:szCs w:val="18"/>
            <w:lang w:eastAsia="zh-CN"/>
          </w:rPr>
          <w:t>Spike</w:t>
        </w:r>
        <w:r w:rsidRPr="005E48B5">
          <w:rPr>
            <w:b w:val="0"/>
            <w:bCs/>
            <w:color w:val="000000" w:themeColor="text1"/>
            <w:sz w:val="18"/>
            <w:szCs w:val="18"/>
          </w:rPr>
          <w:t>Δ18</w:t>
        </w:r>
        <w:r>
          <w:rPr>
            <w:b w:val="0"/>
            <w:bCs/>
            <w:color w:val="000000" w:themeColor="text1"/>
            <w:sz w:val="18"/>
            <w:szCs w:val="18"/>
          </w:rPr>
          <w:t>,</w:t>
        </w:r>
        <w:r w:rsidRPr="005E48B5">
          <w:rPr>
            <w:b w:val="0"/>
            <w:bCs/>
            <w:color w:val="000000" w:themeColor="text1"/>
            <w:sz w:val="18"/>
            <w:szCs w:val="18"/>
          </w:rPr>
          <w:t xml:space="preserve"> and </w:t>
        </w:r>
        <w:r>
          <w:rPr>
            <w:b w:val="0"/>
            <w:bCs/>
            <w:color w:val="000000" w:themeColor="text1"/>
            <w:sz w:val="18"/>
            <w:szCs w:val="18"/>
          </w:rPr>
          <w:t>Spike</w:t>
        </w:r>
        <w:r w:rsidRPr="005E48B5">
          <w:rPr>
            <w:b w:val="0"/>
            <w:bCs/>
            <w:color w:val="000000" w:themeColor="text1"/>
            <w:sz w:val="18"/>
            <w:szCs w:val="18"/>
          </w:rPr>
          <w:t>Δ21</w:t>
        </w:r>
        <w:r>
          <w:rPr>
            <w:b w:val="0"/>
            <w:bCs/>
            <w:color w:val="000000" w:themeColor="text1"/>
            <w:sz w:val="18"/>
            <w:szCs w:val="18"/>
          </w:rPr>
          <w:t xml:space="preserve"> </w:t>
        </w:r>
      </w:ins>
      <w:ins w:id="79" w:author="Dusenbury Crawford, Katharine H" w:date="2020-07-10T13:03:00Z">
        <w:r>
          <w:rPr>
            <w:b w:val="0"/>
            <w:bCs/>
            <w:color w:val="000000" w:themeColor="text1"/>
            <w:sz w:val="18"/>
            <w:szCs w:val="18"/>
          </w:rPr>
          <w:t xml:space="preserve">with the </w:t>
        </w:r>
        <w:proofErr w:type="spellStart"/>
        <w:r>
          <w:rPr>
            <w:b w:val="0"/>
            <w:bCs/>
            <w:color w:val="000000" w:themeColor="text1"/>
            <w:sz w:val="18"/>
            <w:szCs w:val="18"/>
          </w:rPr>
          <w:t>ZsGreen</w:t>
        </w:r>
        <w:proofErr w:type="spellEnd"/>
        <w:r>
          <w:rPr>
            <w:b w:val="0"/>
            <w:bCs/>
            <w:color w:val="000000" w:themeColor="text1"/>
            <w:sz w:val="18"/>
            <w:szCs w:val="18"/>
          </w:rPr>
          <w:t xml:space="preserve"> </w:t>
        </w:r>
      </w:ins>
      <w:ins w:id="80" w:author="Dusenbury Crawford, Katharine H" w:date="2020-07-10T13:05:00Z">
        <w:r>
          <w:rPr>
            <w:b w:val="0"/>
            <w:bCs/>
            <w:color w:val="000000" w:themeColor="text1"/>
            <w:sz w:val="18"/>
            <w:szCs w:val="18"/>
          </w:rPr>
          <w:t>or</w:t>
        </w:r>
      </w:ins>
      <w:ins w:id="81" w:author="Dusenbury Crawford, Katharine H" w:date="2020-07-10T13:03:00Z">
        <w:r>
          <w:rPr>
            <w:b w:val="0"/>
            <w:bCs/>
            <w:color w:val="000000" w:themeColor="text1"/>
            <w:sz w:val="18"/>
            <w:szCs w:val="18"/>
          </w:rPr>
          <w:t xml:space="preserve"> </w:t>
        </w:r>
        <w:proofErr w:type="spellStart"/>
        <w:r>
          <w:rPr>
            <w:b w:val="0"/>
            <w:bCs/>
            <w:color w:val="000000" w:themeColor="text1"/>
            <w:sz w:val="18"/>
            <w:szCs w:val="18"/>
          </w:rPr>
          <w:t>Luciferase_IRES_ZsGreen</w:t>
        </w:r>
        <w:proofErr w:type="spellEnd"/>
        <w:r>
          <w:rPr>
            <w:b w:val="0"/>
            <w:bCs/>
            <w:color w:val="000000" w:themeColor="text1"/>
            <w:sz w:val="18"/>
            <w:szCs w:val="18"/>
          </w:rPr>
          <w:t xml:space="preserve"> backbone were produced according to the protocol described in </w:t>
        </w:r>
      </w:ins>
      <w:ins w:id="82" w:author="Dusenbury Crawford, Katharine H" w:date="2020-07-10T13:04:00Z">
        <w:r>
          <w:rPr>
            <w:b w:val="0"/>
            <w:bCs/>
            <w:color w:val="000000" w:themeColor="text1"/>
            <w:sz w:val="18"/>
            <w:szCs w:val="18"/>
          </w:rPr>
          <w:t xml:space="preserve">subsection 5.3 below. </w:t>
        </w:r>
      </w:ins>
    </w:p>
    <w:p w14:paraId="514A19BC" w14:textId="555659AE" w:rsidR="00821A62" w:rsidRPr="00821A62" w:rsidRDefault="00821A62" w:rsidP="000329C9">
      <w:pPr>
        <w:pStyle w:val="MDPI21heading1"/>
        <w:spacing w:before="0" w:after="0"/>
        <w:rPr>
          <w:ins w:id="83" w:author="Dusenbury Crawford, Katharine H" w:date="2020-07-10T13:04:00Z"/>
          <w:b w:val="0"/>
          <w:bCs/>
          <w:i/>
          <w:iCs/>
          <w:color w:val="000000" w:themeColor="text1"/>
          <w:sz w:val="18"/>
          <w:szCs w:val="18"/>
          <w:rPrChange w:id="84" w:author="Dusenbury Crawford, Katharine H" w:date="2020-07-10T13:04:00Z">
            <w:rPr>
              <w:ins w:id="85" w:author="Dusenbury Crawford, Katharine H" w:date="2020-07-10T13:04:00Z"/>
              <w:b w:val="0"/>
              <w:bCs/>
              <w:color w:val="000000" w:themeColor="text1"/>
              <w:sz w:val="18"/>
              <w:szCs w:val="18"/>
            </w:rPr>
          </w:rPrChange>
        </w:rPr>
      </w:pPr>
    </w:p>
    <w:p w14:paraId="22F99628" w14:textId="15A99F1E" w:rsidR="00821A62" w:rsidRDefault="00821A62" w:rsidP="000329C9">
      <w:pPr>
        <w:pStyle w:val="MDPI21heading1"/>
        <w:spacing w:before="0" w:after="0"/>
        <w:rPr>
          <w:ins w:id="86" w:author="Dusenbury Crawford, Katharine H" w:date="2020-07-10T13:04:00Z"/>
          <w:b w:val="0"/>
          <w:bCs/>
          <w:i/>
          <w:iCs/>
          <w:color w:val="000000" w:themeColor="text1"/>
          <w:sz w:val="18"/>
          <w:szCs w:val="18"/>
        </w:rPr>
      </w:pPr>
      <w:ins w:id="87" w:author="Dusenbury Crawford, Katharine H" w:date="2020-07-10T13:11:00Z">
        <w:r>
          <w:rPr>
            <w:b w:val="0"/>
            <w:bCs/>
            <w:i/>
            <w:iCs/>
            <w:color w:val="000000" w:themeColor="text1"/>
            <w:sz w:val="18"/>
            <w:szCs w:val="18"/>
          </w:rPr>
          <w:t xml:space="preserve">4.1.3 </w:t>
        </w:r>
      </w:ins>
      <w:proofErr w:type="spellStart"/>
      <w:ins w:id="88" w:author="Dusenbury Crawford, Katharine H" w:date="2020-07-10T13:04:00Z">
        <w:r>
          <w:rPr>
            <w:b w:val="0"/>
            <w:bCs/>
            <w:i/>
            <w:iCs/>
            <w:color w:val="000000" w:themeColor="text1"/>
            <w:sz w:val="18"/>
            <w:szCs w:val="18"/>
          </w:rPr>
          <w:t>Titering</w:t>
        </w:r>
        <w:proofErr w:type="spellEnd"/>
        <w:r>
          <w:rPr>
            <w:b w:val="0"/>
            <w:bCs/>
            <w:i/>
            <w:iCs/>
            <w:color w:val="000000" w:themeColor="text1"/>
            <w:sz w:val="18"/>
            <w:szCs w:val="18"/>
          </w:rPr>
          <w:t>.</w:t>
        </w:r>
      </w:ins>
    </w:p>
    <w:p w14:paraId="7D438E15" w14:textId="72216DFD" w:rsidR="00CF3DEA" w:rsidRPr="00821A62" w:rsidRDefault="00821A62" w:rsidP="00821A62">
      <w:pPr>
        <w:pStyle w:val="MDPI21heading1"/>
        <w:spacing w:before="0" w:after="0"/>
        <w:rPr>
          <w:ins w:id="89" w:author="Dusenbury Crawford, Katharine H" w:date="2020-07-10T12:57:00Z"/>
          <w:b w:val="0"/>
          <w:bCs/>
          <w:i/>
          <w:iCs/>
          <w:color w:val="000000" w:themeColor="text1"/>
          <w:sz w:val="18"/>
          <w:szCs w:val="18"/>
          <w:rPrChange w:id="90" w:author="Dusenbury Crawford, Katharine H" w:date="2020-07-10T13:10:00Z">
            <w:rPr>
              <w:ins w:id="91" w:author="Dusenbury Crawford, Katharine H" w:date="2020-07-10T12:57:00Z"/>
              <w:b w:val="0"/>
              <w:bCs/>
              <w:color w:val="000000" w:themeColor="text1"/>
              <w:sz w:val="18"/>
              <w:szCs w:val="18"/>
            </w:rPr>
          </w:rPrChange>
        </w:rPr>
      </w:pPr>
      <w:ins w:id="92" w:author="Dusenbury Crawford, Katharine H" w:date="2020-07-10T13:04:00Z">
        <w:r>
          <w:rPr>
            <w:b w:val="0"/>
            <w:bCs/>
            <w:color w:val="000000" w:themeColor="text1"/>
            <w:sz w:val="18"/>
            <w:szCs w:val="18"/>
          </w:rPr>
          <w:t xml:space="preserve">Lentivirus particles </w:t>
        </w:r>
        <w:proofErr w:type="spellStart"/>
        <w:r>
          <w:rPr>
            <w:b w:val="0"/>
            <w:bCs/>
            <w:color w:val="000000" w:themeColor="text1"/>
            <w:sz w:val="18"/>
            <w:szCs w:val="18"/>
          </w:rPr>
          <w:t>pseudotyped</w:t>
        </w:r>
        <w:proofErr w:type="spellEnd"/>
        <w:r>
          <w:rPr>
            <w:b w:val="0"/>
            <w:bCs/>
            <w:color w:val="000000" w:themeColor="text1"/>
            <w:sz w:val="18"/>
            <w:szCs w:val="18"/>
          </w:rPr>
          <w:t xml:space="preserve"> with full-length Spike, </w:t>
        </w:r>
        <w:r w:rsidRPr="000329C9">
          <w:rPr>
            <w:b w:val="0"/>
            <w:bCs/>
            <w:sz w:val="18"/>
            <w:szCs w:val="18"/>
            <w:lang w:eastAsia="zh-CN"/>
          </w:rPr>
          <w:t>Spike</w:t>
        </w:r>
        <w:r w:rsidRPr="005E48B5">
          <w:rPr>
            <w:b w:val="0"/>
            <w:bCs/>
            <w:color w:val="000000" w:themeColor="text1"/>
            <w:sz w:val="18"/>
            <w:szCs w:val="18"/>
          </w:rPr>
          <w:t>Δ18</w:t>
        </w:r>
        <w:r>
          <w:rPr>
            <w:b w:val="0"/>
            <w:bCs/>
            <w:color w:val="000000" w:themeColor="text1"/>
            <w:sz w:val="18"/>
            <w:szCs w:val="18"/>
          </w:rPr>
          <w:t>,</w:t>
        </w:r>
        <w:r w:rsidRPr="005E48B5">
          <w:rPr>
            <w:b w:val="0"/>
            <w:bCs/>
            <w:color w:val="000000" w:themeColor="text1"/>
            <w:sz w:val="18"/>
            <w:szCs w:val="18"/>
          </w:rPr>
          <w:t xml:space="preserve"> and </w:t>
        </w:r>
        <w:r>
          <w:rPr>
            <w:b w:val="0"/>
            <w:bCs/>
            <w:color w:val="000000" w:themeColor="text1"/>
            <w:sz w:val="18"/>
            <w:szCs w:val="18"/>
          </w:rPr>
          <w:t>Spike</w:t>
        </w:r>
        <w:r w:rsidRPr="005E48B5">
          <w:rPr>
            <w:b w:val="0"/>
            <w:bCs/>
            <w:color w:val="000000" w:themeColor="text1"/>
            <w:sz w:val="18"/>
            <w:szCs w:val="18"/>
          </w:rPr>
          <w:t>Δ21</w:t>
        </w:r>
        <w:r>
          <w:rPr>
            <w:b w:val="0"/>
            <w:bCs/>
            <w:color w:val="000000" w:themeColor="text1"/>
            <w:sz w:val="18"/>
            <w:szCs w:val="18"/>
          </w:rPr>
          <w:t xml:space="preserve"> with the </w:t>
        </w:r>
        <w:proofErr w:type="spellStart"/>
        <w:r>
          <w:rPr>
            <w:b w:val="0"/>
            <w:bCs/>
            <w:color w:val="000000" w:themeColor="text1"/>
            <w:sz w:val="18"/>
            <w:szCs w:val="18"/>
          </w:rPr>
          <w:t>ZsGreen</w:t>
        </w:r>
      </w:ins>
      <w:proofErr w:type="spellEnd"/>
      <w:ins w:id="93" w:author="Dusenbury Crawford, Katharine H" w:date="2020-07-10T13:05:00Z">
        <w:r>
          <w:rPr>
            <w:b w:val="0"/>
            <w:bCs/>
            <w:color w:val="000000" w:themeColor="text1"/>
            <w:sz w:val="18"/>
            <w:szCs w:val="18"/>
          </w:rPr>
          <w:t xml:space="preserve"> or </w:t>
        </w:r>
        <w:proofErr w:type="spellStart"/>
        <w:r>
          <w:rPr>
            <w:b w:val="0"/>
            <w:bCs/>
            <w:color w:val="000000" w:themeColor="text1"/>
            <w:sz w:val="18"/>
            <w:szCs w:val="18"/>
          </w:rPr>
          <w:t>Luciferase_IRES_ZsGreen</w:t>
        </w:r>
      </w:ins>
      <w:proofErr w:type="spellEnd"/>
      <w:ins w:id="94" w:author="Dusenbury Crawford, Katharine H" w:date="2020-07-10T13:04:00Z">
        <w:r>
          <w:rPr>
            <w:b w:val="0"/>
            <w:bCs/>
            <w:color w:val="000000" w:themeColor="text1"/>
            <w:sz w:val="18"/>
            <w:szCs w:val="18"/>
          </w:rPr>
          <w:t xml:space="preserve"> </w:t>
        </w:r>
      </w:ins>
      <w:ins w:id="95" w:author="Dusenbury Crawford, Katharine H" w:date="2020-07-10T13:02:00Z">
        <w:r>
          <w:rPr>
            <w:b w:val="0"/>
            <w:bCs/>
            <w:color w:val="000000" w:themeColor="text1"/>
            <w:sz w:val="18"/>
            <w:szCs w:val="18"/>
          </w:rPr>
          <w:t xml:space="preserve">backbone were </w:t>
        </w:r>
        <w:proofErr w:type="spellStart"/>
        <w:r>
          <w:rPr>
            <w:b w:val="0"/>
            <w:bCs/>
            <w:color w:val="000000" w:themeColor="text1"/>
            <w:sz w:val="18"/>
            <w:szCs w:val="18"/>
          </w:rPr>
          <w:t>titered</w:t>
        </w:r>
        <w:proofErr w:type="spellEnd"/>
        <w:r>
          <w:rPr>
            <w:b w:val="0"/>
            <w:bCs/>
            <w:color w:val="000000" w:themeColor="text1"/>
            <w:sz w:val="18"/>
            <w:szCs w:val="18"/>
          </w:rPr>
          <w:t xml:space="preserve"> as described in</w:t>
        </w:r>
      </w:ins>
      <w:ins w:id="96" w:author="Dusenbury Crawford, Katharine H" w:date="2020-07-10T13:04:00Z">
        <w:r>
          <w:rPr>
            <w:b w:val="0"/>
            <w:bCs/>
            <w:color w:val="000000" w:themeColor="text1"/>
            <w:sz w:val="18"/>
            <w:szCs w:val="18"/>
          </w:rPr>
          <w:t xml:space="preserve"> subsection 5.4</w:t>
        </w:r>
      </w:ins>
      <w:ins w:id="97" w:author="Dusenbury Crawford, Katharine H" w:date="2020-07-10T13:05:00Z">
        <w:r>
          <w:rPr>
            <w:b w:val="0"/>
            <w:bCs/>
            <w:color w:val="000000" w:themeColor="text1"/>
            <w:sz w:val="18"/>
            <w:szCs w:val="18"/>
          </w:rPr>
          <w:t xml:space="preserve"> with </w:t>
        </w:r>
      </w:ins>
      <w:ins w:id="98" w:author="Dusenbury Crawford, Katharine H" w:date="2020-07-10T13:09:00Z">
        <w:r>
          <w:rPr>
            <w:b w:val="0"/>
            <w:bCs/>
            <w:color w:val="000000" w:themeColor="text1"/>
            <w:sz w:val="18"/>
            <w:szCs w:val="18"/>
          </w:rPr>
          <w:t>slight modifications to the luciferase assay. Specifically</w:t>
        </w:r>
      </w:ins>
      <w:ins w:id="99" w:author="Dusenbury Crawford, Katharine H" w:date="2020-07-10T13:10:00Z">
        <w:r>
          <w:rPr>
            <w:b w:val="0"/>
            <w:bCs/>
            <w:color w:val="000000" w:themeColor="text1"/>
            <w:sz w:val="18"/>
            <w:szCs w:val="18"/>
          </w:rPr>
          <w:t>, f</w:t>
        </w:r>
      </w:ins>
      <w:ins w:id="100" w:author="Dusenbury Crawford, Katharine H" w:date="2020-07-10T13:06:00Z">
        <w:r>
          <w:rPr>
            <w:b w:val="0"/>
            <w:bCs/>
            <w:color w:val="000000" w:themeColor="text1"/>
            <w:sz w:val="18"/>
            <w:szCs w:val="18"/>
          </w:rPr>
          <w:t>or</w:t>
        </w:r>
      </w:ins>
      <w:ins w:id="101" w:author="Dusenbury Crawford, Katharine H" w:date="2020-07-10T13:07:00Z">
        <w:r>
          <w:rPr>
            <w:b w:val="0"/>
            <w:bCs/>
            <w:color w:val="000000" w:themeColor="text1"/>
            <w:sz w:val="18"/>
            <w:szCs w:val="18"/>
          </w:rPr>
          <w:t xml:space="preserve"> </w:t>
        </w:r>
      </w:ins>
      <w:proofErr w:type="spellStart"/>
      <w:ins w:id="102" w:author="Dusenbury Crawford, Katharine H" w:date="2020-07-10T13:08:00Z">
        <w:r>
          <w:rPr>
            <w:b w:val="0"/>
            <w:bCs/>
            <w:color w:val="000000" w:themeColor="text1"/>
            <w:sz w:val="18"/>
            <w:szCs w:val="18"/>
          </w:rPr>
          <w:t>titering</w:t>
        </w:r>
        <w:proofErr w:type="spellEnd"/>
        <w:r>
          <w:rPr>
            <w:b w:val="0"/>
            <w:bCs/>
            <w:color w:val="000000" w:themeColor="text1"/>
            <w:sz w:val="18"/>
            <w:szCs w:val="18"/>
          </w:rPr>
          <w:t xml:space="preserve"> virus packaging the </w:t>
        </w:r>
        <w:proofErr w:type="spellStart"/>
        <w:r>
          <w:rPr>
            <w:b w:val="0"/>
            <w:bCs/>
            <w:color w:val="000000" w:themeColor="text1"/>
            <w:sz w:val="18"/>
            <w:szCs w:val="18"/>
          </w:rPr>
          <w:t>Luciferase_IRES_ZsGreen</w:t>
        </w:r>
        <w:proofErr w:type="spellEnd"/>
        <w:r>
          <w:rPr>
            <w:b w:val="0"/>
            <w:bCs/>
            <w:color w:val="000000" w:themeColor="text1"/>
            <w:sz w:val="18"/>
            <w:szCs w:val="18"/>
          </w:rPr>
          <w:t xml:space="preserve"> backbone, cells were plated in a</w:t>
        </w:r>
      </w:ins>
      <w:ins w:id="103" w:author="Dusenbury Crawford, Katharine H" w:date="2020-07-10T12:57:00Z">
        <w:r w:rsidR="00CF3DEA" w:rsidRPr="00CF3DEA">
          <w:rPr>
            <w:b w:val="0"/>
            <w:bCs/>
            <w:color w:val="000000" w:themeColor="text1"/>
            <w:sz w:val="18"/>
            <w:szCs w:val="18"/>
            <w:rPrChange w:id="104" w:author="Dusenbury Crawford, Katharine H" w:date="2020-07-10T12:57:00Z">
              <w:rPr>
                <w:b w:val="0"/>
                <w:bCs/>
                <w:color w:val="000000" w:themeColor="text1"/>
              </w:rPr>
            </w:rPrChange>
          </w:rPr>
          <w:t xml:space="preserve"> black-walled, clear-bottom plate (Greiner, 655090) coated with poly-L-lysine</w:t>
        </w:r>
      </w:ins>
      <w:ins w:id="105" w:author="Dusenbury Crawford, Katharine H" w:date="2020-07-10T13:08:00Z">
        <w:r>
          <w:rPr>
            <w:b w:val="0"/>
            <w:bCs/>
            <w:color w:val="000000" w:themeColor="text1"/>
            <w:sz w:val="18"/>
            <w:szCs w:val="18"/>
          </w:rPr>
          <w:t>. Lu</w:t>
        </w:r>
      </w:ins>
      <w:ins w:id="106" w:author="Dusenbury Crawford, Katharine H" w:date="2020-07-10T12:57:00Z">
        <w:r w:rsidR="00CF3DEA" w:rsidRPr="00CF3DEA">
          <w:rPr>
            <w:b w:val="0"/>
            <w:bCs/>
            <w:color w:val="000000" w:themeColor="text1"/>
            <w:sz w:val="18"/>
            <w:szCs w:val="18"/>
            <w:rPrChange w:id="107" w:author="Dusenbury Crawford, Katharine H" w:date="2020-07-10T12:57:00Z">
              <w:rPr>
                <w:b w:val="0"/>
                <w:bCs/>
                <w:color w:val="000000" w:themeColor="text1"/>
              </w:rPr>
            </w:rPrChange>
          </w:rPr>
          <w:t>ciferase readings were measured in these plates without transferring to an opaque-bottom plate. These plates have slightly higher background than opaque plates, resulting in a very low, but detectable titer for viral particles produced without adding a viral entry protein</w:t>
        </w:r>
      </w:ins>
      <w:ins w:id="108" w:author="Dusenbury Crawford, Katharine H" w:date="2020-07-10T13:09:00Z">
        <w:r>
          <w:rPr>
            <w:b w:val="0"/>
            <w:bCs/>
            <w:color w:val="000000" w:themeColor="text1"/>
            <w:sz w:val="18"/>
            <w:szCs w:val="18"/>
          </w:rPr>
          <w:t xml:space="preserve"> (</w:t>
        </w:r>
        <w:r>
          <w:rPr>
            <w:bCs/>
            <w:color w:val="000000" w:themeColor="text1"/>
            <w:sz w:val="18"/>
            <w:szCs w:val="18"/>
          </w:rPr>
          <w:t>Fig. A1B</w:t>
        </w:r>
        <w:r>
          <w:rPr>
            <w:b w:val="0"/>
            <w:color w:val="000000" w:themeColor="text1"/>
            <w:sz w:val="18"/>
            <w:szCs w:val="18"/>
          </w:rPr>
          <w:t>).</w:t>
        </w:r>
      </w:ins>
      <w:ins w:id="109" w:author="Dusenbury Crawford, Katharine H" w:date="2020-07-10T13:10:00Z">
        <w:r>
          <w:rPr>
            <w:b w:val="0"/>
            <w:color w:val="000000" w:themeColor="text1"/>
            <w:sz w:val="18"/>
            <w:szCs w:val="18"/>
          </w:rPr>
          <w:t xml:space="preserve"> </w:t>
        </w:r>
      </w:ins>
    </w:p>
    <w:p w14:paraId="67596A28" w14:textId="6C4A684E" w:rsidR="00CF3DEA" w:rsidRDefault="00CF3DEA" w:rsidP="000329C9">
      <w:pPr>
        <w:pStyle w:val="MDPI21heading1"/>
        <w:spacing w:before="0" w:after="0"/>
        <w:rPr>
          <w:ins w:id="110" w:author="Dusenbury Crawford, Katharine H" w:date="2020-07-10T12:57:00Z"/>
          <w:b w:val="0"/>
          <w:bCs/>
          <w:color w:val="000000" w:themeColor="text1"/>
          <w:sz w:val="18"/>
          <w:szCs w:val="18"/>
        </w:rPr>
      </w:pPr>
    </w:p>
    <w:p w14:paraId="7D906820" w14:textId="354D23A9" w:rsidR="00CF3DEA" w:rsidRDefault="00821A62" w:rsidP="000329C9">
      <w:pPr>
        <w:pStyle w:val="MDPI21heading1"/>
        <w:spacing w:before="0" w:after="0"/>
        <w:rPr>
          <w:ins w:id="111" w:author="Dusenbury Crawford, Katharine H" w:date="2020-07-10T12:58:00Z"/>
          <w:b w:val="0"/>
          <w:bCs/>
          <w:i/>
          <w:iCs/>
          <w:color w:val="000000" w:themeColor="text1"/>
          <w:sz w:val="18"/>
          <w:szCs w:val="18"/>
        </w:rPr>
      </w:pPr>
      <w:ins w:id="112" w:author="Dusenbury Crawford, Katharine H" w:date="2020-07-10T13:11:00Z">
        <w:r>
          <w:rPr>
            <w:b w:val="0"/>
            <w:bCs/>
            <w:i/>
            <w:iCs/>
            <w:color w:val="000000" w:themeColor="text1"/>
            <w:sz w:val="18"/>
            <w:szCs w:val="18"/>
          </w:rPr>
          <w:t xml:space="preserve">4.1.4 </w:t>
        </w:r>
      </w:ins>
      <w:ins w:id="113" w:author="Dusenbury Crawford, Katharine H" w:date="2020-07-10T12:57:00Z">
        <w:r w:rsidR="00CF3DEA">
          <w:rPr>
            <w:b w:val="0"/>
            <w:bCs/>
            <w:i/>
            <w:iCs/>
            <w:color w:val="000000" w:themeColor="text1"/>
            <w:sz w:val="18"/>
            <w:szCs w:val="18"/>
          </w:rPr>
          <w:t>Neutralization Assay</w:t>
        </w:r>
      </w:ins>
    </w:p>
    <w:p w14:paraId="5FB39490" w14:textId="2CEA419C" w:rsidR="00CF3DEA" w:rsidRPr="00CF3DEA" w:rsidRDefault="00CF3DEA" w:rsidP="000329C9">
      <w:pPr>
        <w:pStyle w:val="MDPI21heading1"/>
        <w:spacing w:before="0" w:after="0"/>
        <w:rPr>
          <w:ins w:id="114" w:author="Dusenbury Crawford, Katharine H" w:date="2020-07-10T12:39:00Z"/>
          <w:b w:val="0"/>
          <w:bCs/>
          <w:sz w:val="18"/>
          <w:szCs w:val="18"/>
          <w:lang w:eastAsia="zh-CN"/>
          <w:rPrChange w:id="115" w:author="Dusenbury Crawford, Katharine H" w:date="2020-07-10T12:58:00Z">
            <w:rPr>
              <w:ins w:id="116" w:author="Dusenbury Crawford, Katharine H" w:date="2020-07-10T12:39:00Z"/>
              <w:lang w:eastAsia="zh-CN"/>
            </w:rPr>
          </w:rPrChange>
        </w:rPr>
        <w:pPrChange w:id="117" w:author="Dusenbury Crawford, Katharine H" w:date="2020-07-10T12:48:00Z">
          <w:pPr>
            <w:pStyle w:val="MDPI21heading1"/>
          </w:pPr>
        </w:pPrChange>
      </w:pPr>
      <w:ins w:id="118" w:author="Dusenbury Crawford, Katharine H" w:date="2020-07-10T12:58:00Z">
        <w:r w:rsidRPr="00CF3DEA">
          <w:rPr>
            <w:b w:val="0"/>
            <w:bCs/>
            <w:sz w:val="18"/>
            <w:szCs w:val="18"/>
            <w:lang w:eastAsia="zh-CN"/>
            <w:rPrChange w:id="119" w:author="Dusenbury Crawford, Katharine H" w:date="2020-07-10T12:58:00Z">
              <w:rPr>
                <w:b w:val="0"/>
                <w:bCs/>
                <w:i/>
                <w:iCs/>
                <w:sz w:val="18"/>
                <w:szCs w:val="18"/>
                <w:lang w:eastAsia="zh-CN"/>
              </w:rPr>
            </w:rPrChange>
          </w:rPr>
          <w:t xml:space="preserve">The neutralization assay was carried out as described in the methods below with a few modifications. First, an equal volume (50 </w:t>
        </w:r>
        <w:proofErr w:type="spellStart"/>
        <w:r w:rsidRPr="00CF3DEA">
          <w:rPr>
            <w:b w:val="0"/>
            <w:bCs/>
            <w:sz w:val="18"/>
            <w:szCs w:val="18"/>
            <w:lang w:eastAsia="zh-CN"/>
            <w:rPrChange w:id="120" w:author="Dusenbury Crawford, Katharine H" w:date="2020-07-10T12:58:00Z">
              <w:rPr>
                <w:b w:val="0"/>
                <w:bCs/>
                <w:i/>
                <w:iCs/>
                <w:sz w:val="18"/>
                <w:szCs w:val="18"/>
                <w:lang w:eastAsia="zh-CN"/>
              </w:rPr>
            </w:rPrChange>
          </w:rPr>
          <w:t>uL</w:t>
        </w:r>
        <w:proofErr w:type="spellEnd"/>
        <w:r w:rsidRPr="00CF3DEA">
          <w:rPr>
            <w:b w:val="0"/>
            <w:bCs/>
            <w:sz w:val="18"/>
            <w:szCs w:val="18"/>
            <w:lang w:eastAsia="zh-CN"/>
            <w:rPrChange w:id="121" w:author="Dusenbury Crawford, Katharine H" w:date="2020-07-10T12:58:00Z">
              <w:rPr>
                <w:b w:val="0"/>
                <w:bCs/>
                <w:i/>
                <w:iCs/>
                <w:sz w:val="18"/>
                <w:szCs w:val="18"/>
                <w:lang w:eastAsia="zh-CN"/>
              </w:rPr>
            </w:rPrChange>
          </w:rPr>
          <w:t>) of each virus– full-length, Δ18 and Δ21 Spike-</w:t>
        </w:r>
        <w:proofErr w:type="spellStart"/>
        <w:r w:rsidRPr="00CF3DEA">
          <w:rPr>
            <w:b w:val="0"/>
            <w:bCs/>
            <w:sz w:val="18"/>
            <w:szCs w:val="18"/>
            <w:lang w:eastAsia="zh-CN"/>
            <w:rPrChange w:id="122" w:author="Dusenbury Crawford, Katharine H" w:date="2020-07-10T12:58:00Z">
              <w:rPr>
                <w:b w:val="0"/>
                <w:bCs/>
                <w:i/>
                <w:iCs/>
                <w:sz w:val="18"/>
                <w:szCs w:val="18"/>
                <w:lang w:eastAsia="zh-CN"/>
              </w:rPr>
            </w:rPrChange>
          </w:rPr>
          <w:t>pseudotyped</w:t>
        </w:r>
        <w:proofErr w:type="spellEnd"/>
        <w:r w:rsidRPr="00CF3DEA">
          <w:rPr>
            <w:b w:val="0"/>
            <w:bCs/>
            <w:sz w:val="18"/>
            <w:szCs w:val="18"/>
            <w:lang w:eastAsia="zh-CN"/>
            <w:rPrChange w:id="123" w:author="Dusenbury Crawford, Katharine H" w:date="2020-07-10T12:58:00Z">
              <w:rPr>
                <w:b w:val="0"/>
                <w:bCs/>
                <w:i/>
                <w:iCs/>
                <w:sz w:val="18"/>
                <w:szCs w:val="18"/>
                <w:lang w:eastAsia="zh-CN"/>
              </w:rPr>
            </w:rPrChange>
          </w:rPr>
          <w:t xml:space="preserve"> lentiviruses–was added to each well rather than normalizing the amount of virus added to result in equivalent RLUs. Additionally, we used a black-walled, clear-bottom plates as mentioned in </w:t>
        </w:r>
      </w:ins>
      <w:ins w:id="124" w:author="Dusenbury Crawford, Katharine H" w:date="2020-07-10T13:11:00Z">
        <w:r w:rsidR="00821A62">
          <w:rPr>
            <w:b w:val="0"/>
            <w:bCs/>
            <w:sz w:val="18"/>
            <w:szCs w:val="18"/>
            <w:lang w:eastAsia="zh-CN"/>
          </w:rPr>
          <w:t>subsection 4.1.3</w:t>
        </w:r>
      </w:ins>
      <w:ins w:id="125" w:author="Dusenbury Crawford, Katharine H" w:date="2020-07-10T12:58:00Z">
        <w:r w:rsidRPr="00CF3DEA">
          <w:rPr>
            <w:b w:val="0"/>
            <w:bCs/>
            <w:sz w:val="18"/>
            <w:szCs w:val="18"/>
            <w:lang w:eastAsia="zh-CN"/>
            <w:rPrChange w:id="126" w:author="Dusenbury Crawford, Katharine H" w:date="2020-07-10T12:58:00Z">
              <w:rPr>
                <w:b w:val="0"/>
                <w:bCs/>
                <w:i/>
                <w:iCs/>
                <w:sz w:val="18"/>
                <w:szCs w:val="18"/>
                <w:lang w:eastAsia="zh-CN"/>
              </w:rPr>
            </w:rPrChange>
          </w:rPr>
          <w:t>. Here, we started with a 1:20 serum dilution and did 6, 3-fold dilutions</w:t>
        </w:r>
      </w:ins>
      <w:ins w:id="127" w:author="Dusenbury Crawford, Katharine H" w:date="2020-07-10T13:11:00Z">
        <w:r w:rsidR="00D20F65">
          <w:rPr>
            <w:b w:val="0"/>
            <w:bCs/>
            <w:sz w:val="18"/>
            <w:szCs w:val="18"/>
            <w:lang w:eastAsia="zh-CN"/>
          </w:rPr>
          <w:t>. N</w:t>
        </w:r>
      </w:ins>
      <w:ins w:id="128" w:author="Dusenbury Crawford, Katharine H" w:date="2020-07-10T12:58:00Z">
        <w:r w:rsidRPr="00CF3DEA">
          <w:rPr>
            <w:b w:val="0"/>
            <w:bCs/>
            <w:sz w:val="18"/>
            <w:szCs w:val="18"/>
            <w:lang w:eastAsia="zh-CN"/>
            <w:rPrChange w:id="129" w:author="Dusenbury Crawford, Katharine H" w:date="2020-07-10T12:58:00Z">
              <w:rPr>
                <w:b w:val="0"/>
                <w:bCs/>
                <w:i/>
                <w:iCs/>
                <w:sz w:val="18"/>
                <w:szCs w:val="18"/>
                <w:lang w:eastAsia="zh-CN"/>
              </w:rPr>
            </w:rPrChange>
          </w:rPr>
          <w:t>eutralization curve</w:t>
        </w:r>
      </w:ins>
      <w:ins w:id="130" w:author="Dusenbury Crawford, Katharine H" w:date="2020-07-10T13:11:00Z">
        <w:r w:rsidR="00D20F65">
          <w:rPr>
            <w:b w:val="0"/>
            <w:bCs/>
            <w:sz w:val="18"/>
            <w:szCs w:val="18"/>
            <w:lang w:eastAsia="zh-CN"/>
          </w:rPr>
          <w:t xml:space="preserve">s were plotted using the </w:t>
        </w:r>
      </w:ins>
      <w:proofErr w:type="spellStart"/>
      <w:ins w:id="131" w:author="Dusenbury Crawford, Katharine H" w:date="2020-07-10T13:12:00Z">
        <w:r w:rsidR="00D20F65" w:rsidRPr="00D20F65">
          <w:rPr>
            <w:rFonts w:ascii="Courier" w:hAnsi="Courier"/>
            <w:b w:val="0"/>
            <w:bCs/>
            <w:sz w:val="18"/>
            <w:szCs w:val="18"/>
            <w:lang w:eastAsia="zh-CN"/>
            <w:rPrChange w:id="132" w:author="Dusenbury Crawford, Katharine H" w:date="2020-07-10T13:12:00Z">
              <w:rPr>
                <w:b w:val="0"/>
                <w:bCs/>
                <w:sz w:val="18"/>
                <w:szCs w:val="18"/>
                <w:lang w:eastAsia="zh-CN"/>
              </w:rPr>
            </w:rPrChange>
          </w:rPr>
          <w:t>neutcurve</w:t>
        </w:r>
        <w:proofErr w:type="spellEnd"/>
        <w:r w:rsidR="00D20F65" w:rsidRPr="00D20F65">
          <w:rPr>
            <w:b w:val="0"/>
            <w:bCs/>
            <w:i/>
            <w:iCs/>
            <w:sz w:val="18"/>
            <w:szCs w:val="18"/>
            <w:lang w:eastAsia="zh-CN"/>
          </w:rPr>
          <w:t xml:space="preserve"> </w:t>
        </w:r>
        <w:r w:rsidR="00D20F65" w:rsidRPr="00D20F65">
          <w:rPr>
            <w:b w:val="0"/>
            <w:bCs/>
            <w:sz w:val="18"/>
            <w:szCs w:val="18"/>
            <w:lang w:eastAsia="zh-CN"/>
          </w:rPr>
          <w:t>Python package (</w:t>
        </w:r>
        <w:r w:rsidR="00D20F65" w:rsidRPr="00D20F65">
          <w:rPr>
            <w:b w:val="0"/>
            <w:bCs/>
            <w:sz w:val="18"/>
            <w:szCs w:val="18"/>
            <w:lang w:eastAsia="zh-CN"/>
          </w:rPr>
          <w:fldChar w:fldCharType="begin"/>
        </w:r>
        <w:r w:rsidR="00D20F65" w:rsidRPr="00D20F65">
          <w:rPr>
            <w:b w:val="0"/>
            <w:bCs/>
            <w:sz w:val="18"/>
            <w:szCs w:val="18"/>
            <w:lang w:eastAsia="zh-CN"/>
          </w:rPr>
          <w:instrText xml:space="preserve"> HYPERLINK "https://jbloomlab.github.io/neutcurve/" </w:instrText>
        </w:r>
        <w:r w:rsidR="00D20F65" w:rsidRPr="00D20F65">
          <w:rPr>
            <w:b w:val="0"/>
            <w:bCs/>
            <w:sz w:val="18"/>
            <w:szCs w:val="18"/>
            <w:lang w:eastAsia="zh-CN"/>
          </w:rPr>
          <w:fldChar w:fldCharType="separate"/>
        </w:r>
        <w:r w:rsidR="00D20F65" w:rsidRPr="00D20F65">
          <w:rPr>
            <w:rStyle w:val="Hyperlink"/>
            <w:b w:val="0"/>
            <w:bCs/>
            <w:sz w:val="18"/>
            <w:szCs w:val="18"/>
            <w:lang w:eastAsia="zh-CN"/>
          </w:rPr>
          <w:t>https://jbloomlab.github.io/neutcurve/</w:t>
        </w:r>
        <w:r w:rsidR="00D20F65" w:rsidRPr="00D20F65">
          <w:rPr>
            <w:b w:val="0"/>
            <w:bCs/>
            <w:sz w:val="18"/>
            <w:szCs w:val="18"/>
            <w:lang w:eastAsia="zh-CN"/>
          </w:rPr>
          <w:fldChar w:fldCharType="end"/>
        </w:r>
        <w:r w:rsidR="00D20F65" w:rsidRPr="00D20F65">
          <w:rPr>
            <w:b w:val="0"/>
            <w:bCs/>
            <w:sz w:val="18"/>
            <w:szCs w:val="18"/>
            <w:lang w:eastAsia="zh-CN"/>
          </w:rPr>
          <w:t>).</w:t>
        </w:r>
      </w:ins>
    </w:p>
    <w:p w14:paraId="6CB880F7" w14:textId="21E8A69F" w:rsidR="007B5FA4" w:rsidRPr="00325902" w:rsidRDefault="00082F47" w:rsidP="007B5FA4">
      <w:pPr>
        <w:pStyle w:val="MDPI21heading1"/>
      </w:pPr>
      <w:r>
        <w:rPr>
          <w:lang w:eastAsia="zh-CN"/>
        </w:rPr>
        <w:t>5</w:t>
      </w:r>
      <w:r w:rsidR="007B5FA4" w:rsidRPr="00325902">
        <w:rPr>
          <w:lang w:eastAsia="zh-CN"/>
        </w:rPr>
        <w:t xml:space="preserve">. </w:t>
      </w:r>
      <w:r w:rsidR="007B5FA4" w:rsidRPr="00325902">
        <w:t xml:space="preserve">Materials and Methods </w:t>
      </w:r>
    </w:p>
    <w:p w14:paraId="67D5050F" w14:textId="23AF53DC" w:rsidR="00E65C58" w:rsidRDefault="00082F47" w:rsidP="000B4C54">
      <w:pPr>
        <w:pStyle w:val="MDPI61Supplementary"/>
        <w:rPr>
          <w:bCs/>
          <w:i/>
          <w:iCs/>
        </w:rPr>
      </w:pPr>
      <w:r>
        <w:rPr>
          <w:bCs/>
          <w:i/>
          <w:iCs/>
        </w:rPr>
        <w:t>5</w:t>
      </w:r>
      <w:r w:rsidR="00E65C58">
        <w:rPr>
          <w:bCs/>
          <w:i/>
          <w:iCs/>
        </w:rPr>
        <w:t>.1.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3"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4"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715216C" w:rsidR="00C91DF0" w:rsidRDefault="00082F47" w:rsidP="000B4C54">
      <w:pPr>
        <w:pStyle w:val="MDPI61Supplementary"/>
        <w:rPr>
          <w:bCs/>
          <w:i/>
          <w:iCs/>
        </w:rPr>
      </w:pPr>
      <w:r>
        <w:rPr>
          <w:bCs/>
          <w:i/>
          <w:iCs/>
        </w:rPr>
        <w:t>5</w:t>
      </w:r>
      <w:r w:rsidR="00C91DF0">
        <w:rPr>
          <w:bCs/>
          <w:i/>
          <w:iCs/>
        </w:rPr>
        <w:t>.2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29F48EF3" w:rsidR="00C74702" w:rsidRDefault="00082F47" w:rsidP="000B4C54">
      <w:pPr>
        <w:pStyle w:val="MDPI61Supplementary"/>
        <w:rPr>
          <w:bCs/>
          <w:i/>
          <w:iCs/>
        </w:rPr>
      </w:pPr>
      <w:r>
        <w:rPr>
          <w:bCs/>
          <w:i/>
          <w:iCs/>
        </w:rPr>
        <w:t>5</w:t>
      </w:r>
      <w:r w:rsidR="00C74702">
        <w:rPr>
          <w:bCs/>
          <w:i/>
          <w:iCs/>
        </w:rPr>
        <w:t>.</w:t>
      </w:r>
      <w:r w:rsidR="00C91DF0">
        <w:rPr>
          <w:bCs/>
          <w:i/>
          <w:iCs/>
        </w:rPr>
        <w:t>3</w:t>
      </w:r>
      <w:r w:rsidR="00C74702">
        <w:rPr>
          <w:bCs/>
          <w:i/>
          <w:iCs/>
        </w:rPr>
        <w:t xml:space="preserve"> Detailed protocol for generation of </w:t>
      </w:r>
      <w:proofErr w:type="spellStart"/>
      <w:r w:rsidR="00C74702">
        <w:rPr>
          <w:bCs/>
          <w:i/>
          <w:iCs/>
        </w:rPr>
        <w:t>pseudotyped</w:t>
      </w:r>
      <w:proofErr w:type="spellEnd"/>
      <w:r w:rsidR="00C74702">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DC1E2DE"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w:t>
      </w:r>
      <w:r w:rsidR="00082F47">
        <w:rPr>
          <w:bCs/>
        </w:rPr>
        <w:t>5</w:t>
      </w:r>
      <w:r w:rsidR="00D443D7">
        <w:rPr>
          <w:bCs/>
        </w:rPr>
        <w:t>.2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3975DEC4" w:rsidR="007955C3" w:rsidRPr="007955C3" w:rsidRDefault="00082F47" w:rsidP="00CF738F">
      <w:pPr>
        <w:pStyle w:val="MDPI61Supplementary"/>
        <w:spacing w:before="120"/>
        <w:rPr>
          <w:bCs/>
          <w:i/>
          <w:iCs/>
          <w:color w:val="000000" w:themeColor="text1"/>
        </w:rPr>
      </w:pPr>
      <w:r>
        <w:rPr>
          <w:bCs/>
          <w:i/>
          <w:iCs/>
          <w:color w:val="000000" w:themeColor="text1"/>
        </w:rPr>
        <w:t>5</w:t>
      </w:r>
      <w:r w:rsidR="007955C3">
        <w:rPr>
          <w:bCs/>
          <w:i/>
          <w:iCs/>
          <w:color w:val="000000" w:themeColor="text1"/>
        </w:rPr>
        <w:t xml:space="preserve">.4 Detailed protocol for </w:t>
      </w:r>
      <w:proofErr w:type="spellStart"/>
      <w:r w:rsidR="007955C3">
        <w:rPr>
          <w:bCs/>
          <w:i/>
          <w:iCs/>
          <w:color w:val="000000" w:themeColor="text1"/>
        </w:rPr>
        <w:t>titering</w:t>
      </w:r>
      <w:proofErr w:type="spellEnd"/>
      <w:r w:rsidR="007955C3">
        <w:rPr>
          <w:bCs/>
          <w:i/>
          <w:iCs/>
          <w:color w:val="000000" w:themeColor="text1"/>
        </w:rPr>
        <w:t xml:space="preserve"> </w:t>
      </w:r>
      <w:proofErr w:type="spellStart"/>
      <w:r w:rsidR="007955C3">
        <w:rPr>
          <w:bCs/>
          <w:i/>
          <w:iCs/>
          <w:color w:val="000000" w:themeColor="text1"/>
        </w:rPr>
        <w:t>pseudotyped</w:t>
      </w:r>
      <w:proofErr w:type="spellEnd"/>
      <w:r w:rsidR="007955C3">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lastRenderedPageBreak/>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866559"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E90B8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http://www.mendeley.com/documents/?uuid=82d9a5eb-42e9-47b3-85ef-b34361f358a3"]}],"mendeley":{"formattedCitation":"[62]","plainTextFormattedCitation":"[62]","previouslyFormattedCitation":"[62]"},"properties":{"noteIndex":0},"schema":"https://github.com/citation-style-language/schema/raw/master/csl-citation.json"}</w:instrText>
      </w:r>
      <w:r w:rsidR="001274F8" w:rsidRPr="001274F8">
        <w:rPr>
          <w:bCs/>
          <w:color w:val="000000" w:themeColor="text1"/>
        </w:rPr>
        <w:fldChar w:fldCharType="separate"/>
      </w:r>
      <w:r w:rsidR="00E90B8D" w:rsidRPr="00E90B8D">
        <w:rPr>
          <w:bCs/>
          <w:noProof/>
          <w:color w:val="000000" w:themeColor="text1"/>
        </w:rPr>
        <w:t>[62]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r w:rsidR="00D80CDD">
        <w:rPr>
          <w:bCs/>
          <w:color w:val="000000" w:themeColor="text1"/>
        </w:rPr>
        <w:t>sufficient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5">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w:t>
      </w:r>
      <w:r w:rsidR="00146366">
        <w:rPr>
          <w:bCs/>
        </w:rPr>
        <w:lastRenderedPageBreak/>
        <w:t>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7EE2A1FB" w:rsidR="006C5456" w:rsidRPr="00DD3A2D" w:rsidRDefault="00082F47" w:rsidP="000B4C54">
      <w:pPr>
        <w:pStyle w:val="MDPI61Supplementary"/>
        <w:rPr>
          <w:bCs/>
        </w:rPr>
      </w:pPr>
      <w:r>
        <w:rPr>
          <w:bCs/>
          <w:i/>
          <w:iCs/>
        </w:rPr>
        <w:t>5</w:t>
      </w:r>
      <w:r w:rsidR="006C5456">
        <w:rPr>
          <w:bCs/>
          <w:i/>
          <w:iCs/>
        </w:rPr>
        <w:t>.</w:t>
      </w:r>
      <w:r w:rsidR="007955C3">
        <w:rPr>
          <w:bCs/>
          <w:i/>
          <w:iCs/>
        </w:rPr>
        <w:t>5</w:t>
      </w:r>
      <w:r w:rsidR="006C5456">
        <w:rPr>
          <w:bCs/>
          <w:i/>
          <w:iCs/>
        </w:rPr>
        <w:t xml:space="preserve"> Detailed protocol for neutralization assays.</w:t>
      </w:r>
      <w:r w:rsidR="001353B1">
        <w:rPr>
          <w:bCs/>
          <w:i/>
          <w:iCs/>
        </w:rPr>
        <w:t xml:space="preserve"> </w:t>
      </w:r>
    </w:p>
    <w:p w14:paraId="73E500F8" w14:textId="71970E8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xml:space="preserve">, or monoclonal antibodies. Note that for safety, sera or plasma should be heat-inactivated in a biosafety cabinet prior to use as described in subsection </w:t>
      </w:r>
      <w:r w:rsidR="00082F47">
        <w:rPr>
          <w:bCs/>
        </w:rPr>
        <w:t>5</w:t>
      </w:r>
      <w:r w:rsidR="004D62A4">
        <w:rPr>
          <w:bCs/>
        </w:rPr>
        <w:t>.</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7F611F3C"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w:t>
      </w:r>
      <w:r w:rsidR="00082F47">
        <w:rPr>
          <w:bCs/>
        </w:rPr>
        <w:t>5</w:t>
      </w:r>
      <w:r w:rsidR="00AD6D57">
        <w:rPr>
          <w:bCs/>
        </w:rPr>
        <w:t xml:space="preserve">.4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6854E70D"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w:t>
      </w:r>
      <w:r w:rsidR="00082F47">
        <w:rPr>
          <w:bCs/>
        </w:rPr>
        <w:t>5.</w:t>
      </w:r>
      <w:r w:rsidR="007955C3">
        <w:rPr>
          <w:bCs/>
        </w:rPr>
        <w:t>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6" w:history="1">
        <w:r w:rsidR="00820D4F" w:rsidRPr="000764A8">
          <w:rPr>
            <w:rStyle w:val="Hyperlink"/>
            <w:bCs/>
          </w:rPr>
          <w:t>https://jbloomlab.github.io/neutcurve/</w:t>
        </w:r>
      </w:hyperlink>
      <w:r w:rsidR="00820D4F">
        <w:rPr>
          <w:bCs/>
        </w:rPr>
        <w:t>).</w:t>
      </w:r>
    </w:p>
    <w:p w14:paraId="0185E614" w14:textId="0D94B0FE" w:rsidR="00521B95" w:rsidRPr="00820D4F" w:rsidRDefault="00082F47" w:rsidP="00820D4F">
      <w:pPr>
        <w:pStyle w:val="MDPI61Supplementary"/>
        <w:spacing w:line="240" w:lineRule="auto"/>
        <w:rPr>
          <w:bCs/>
          <w:i/>
          <w:iCs/>
        </w:rPr>
      </w:pPr>
      <w:r>
        <w:rPr>
          <w:bCs/>
          <w:i/>
          <w:iCs/>
        </w:rPr>
        <w:t>5</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162619D8"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E90B8D">
        <w:rPr>
          <w:bCs/>
        </w:rPr>
        <w:instrText>ADDIN CSL_CITATION {"citationItems":[{"id":"ITEM-1","itemData":{"DOI":"10.1016/S2666-5247(20)30003-3","ISSN":"26665247","author":[{"dropping-particle":"","family":"Chin","given":"Alex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Microbe","id":"ITEM-1","issue":"20","issued":{"date-parts":[["2020","4"]]},"page":"30003","title":"Stability of SARS-CoV-2 in different environmental conditions","type":"article-journal","volume":"5247"},"uris":["http://www.mendeley.com/documents/?uuid=41ecd018-6f20-4d33-b77b-f25306b17b68","http://www.mendeley.com/documents/?uuid=a8f5467b-1e1b-4e95-b8d5-faf83a04246f"]},{"id":"ITEM-2","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-2","issued":{"date-parts":[["2020"]]},"title":"A serological assay to detect SARS-CoV-2 seroconversion in humans","type":"article-journal"},"uris":["http://www.mendeley.com/documents/?uuid=81dcf84f-04b0-4f36-bff4-55b09355c627","http://www.mendeley.com/documents/?uuid=7b62980a-95bf-41ef-8b2e-e97983265768"]}],"mendeley":{"formattedCitation":"[26,63]","plainTextFormattedCitation":"[26,63]","previouslyFormattedCitation":"[26,63]"},"properties":{"noteIndex":0},"schema":"https://github.com/citation-style-language/schema/raw/master/csl-citation.json"}</w:instrText>
      </w:r>
      <w:r w:rsidR="007425C5">
        <w:rPr>
          <w:bCs/>
        </w:rPr>
        <w:fldChar w:fldCharType="separate"/>
      </w:r>
      <w:r w:rsidR="00E90B8D" w:rsidRPr="00E90B8D">
        <w:rPr>
          <w:bCs/>
          <w:noProof/>
        </w:rPr>
        <w:t>[26,63]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E90B8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http://www.mendeley.com/documents/?uuid=e9412e1c-0b13-43ed-afcd-d9354dcfab16"]},{"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http://www.mendeley.com/documents/?uuid=4c00d478-c611-4356-89bc-8f12ad7e7f7a"]}],"mendeley":{"formattedCitation":"[64,65]","plainTextFormattedCitation":"[64,65]","previouslyFormattedCitation":"[64,65]"},"properties":{"noteIndex":0},"schema":"https://github.com/citation-style-language/schema/raw/master/csl-citation.json"}</w:instrText>
      </w:r>
      <w:r w:rsidR="00BB358B">
        <w:rPr>
          <w:bCs/>
        </w:rPr>
        <w:fldChar w:fldCharType="separate"/>
      </w:r>
      <w:r w:rsidR="00E90B8D" w:rsidRPr="00E90B8D">
        <w:rPr>
          <w:bCs/>
          <w:noProof/>
        </w:rPr>
        <w:t>[64,65]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38B6385"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E90B8D">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E90B8D" w:rsidRPr="00E90B8D">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lastRenderedPageBreak/>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0D4464E4" w14:textId="32F8318A" w:rsidR="00E90B8D" w:rsidRPr="00E90B8D" w:rsidRDefault="00F15C55" w:rsidP="00E90B8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E90B8D" w:rsidRPr="00E90B8D">
        <w:rPr>
          <w:rFonts w:ascii="Palatino Linotype" w:hAnsi="Palatino Linotype"/>
          <w:noProof/>
          <w:sz w:val="18"/>
        </w:rPr>
        <w:t xml:space="preserve">1. </w:t>
      </w:r>
      <w:r w:rsidR="00E90B8D" w:rsidRPr="00E90B8D">
        <w:rPr>
          <w:rFonts w:ascii="Palatino Linotype" w:hAnsi="Palatino Linotype"/>
          <w:noProof/>
          <w:sz w:val="18"/>
        </w:rPr>
        <w:tab/>
        <w:t xml:space="preserve">Ju, B.; Zhang, Q.; Ge, X.; Wang, R.; Yu, J.; Shan, S.; Zhou, B.; Song, S.; Tang, X.; Yu, J.; et al. Potent human neutralizing antibodies elicited by SARS-CoV-2 infection. </w:t>
      </w:r>
      <w:r w:rsidR="00E90B8D" w:rsidRPr="00E90B8D">
        <w:rPr>
          <w:rFonts w:ascii="Palatino Linotype" w:hAnsi="Palatino Linotype"/>
          <w:i/>
          <w:iCs/>
          <w:noProof/>
          <w:sz w:val="18"/>
        </w:rPr>
        <w:t>bioRxiv</w:t>
      </w:r>
      <w:r w:rsidR="00E90B8D" w:rsidRPr="00E90B8D">
        <w:rPr>
          <w:rFonts w:ascii="Palatino Linotype" w:hAnsi="Palatino Linotype"/>
          <w:noProof/>
          <w:sz w:val="18"/>
        </w:rPr>
        <w:t xml:space="preserve"> </w:t>
      </w:r>
      <w:r w:rsidR="00E90B8D" w:rsidRPr="00E90B8D">
        <w:rPr>
          <w:rFonts w:ascii="Palatino Linotype" w:hAnsi="Palatino Linotype"/>
          <w:b/>
          <w:bCs/>
          <w:noProof/>
          <w:sz w:val="18"/>
        </w:rPr>
        <w:t>2020</w:t>
      </w:r>
      <w:r w:rsidR="00E90B8D" w:rsidRPr="00E90B8D">
        <w:rPr>
          <w:rFonts w:ascii="Palatino Linotype" w:hAnsi="Palatino Linotype"/>
          <w:noProof/>
          <w:sz w:val="18"/>
        </w:rPr>
        <w:t>, doi:10.1101/2020.03.21.990770.</w:t>
      </w:r>
    </w:p>
    <w:p w14:paraId="13DF24E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 </w:t>
      </w:r>
      <w:r w:rsidRPr="00E90B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doi:10.1101/2020.03.24.006544.</w:t>
      </w:r>
    </w:p>
    <w:p w14:paraId="729723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 </w:t>
      </w:r>
      <w:r w:rsidRPr="00E90B8D">
        <w:rPr>
          <w:rFonts w:ascii="Palatino Linotype" w:hAnsi="Palatino Linotype"/>
          <w:noProof/>
          <w:sz w:val="18"/>
        </w:rPr>
        <w:tab/>
        <w:t xml:space="preserve">Zhao, J.; Yuan, Q.; Wang, H.; Liu, W.; Liao, X.; Su, Y.; Wang, X.; Yuan, J.; Li, T.; Li, J.; et al. Antibody Responses to SARS-CoV-2 in Patients of Novel Coronavirus Disease 2019. </w:t>
      </w:r>
      <w:r w:rsidRPr="00E90B8D">
        <w:rPr>
          <w:rFonts w:ascii="Palatino Linotype" w:hAnsi="Palatino Linotype"/>
          <w:i/>
          <w:iCs/>
          <w:noProof/>
          <w:sz w:val="18"/>
        </w:rPr>
        <w:t>SSRN Electron. J.</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doi:10.2139/ssrn.3546052.</w:t>
      </w:r>
    </w:p>
    <w:p w14:paraId="2B2C97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 </w:t>
      </w:r>
      <w:r w:rsidRPr="00E90B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doi:10.1101/2020.03.30.20047365.</w:t>
      </w:r>
    </w:p>
    <w:p w14:paraId="68C412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 </w:t>
      </w:r>
      <w:r w:rsidRPr="00E90B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doi:10.1101/2020.03.18.20038018.</w:t>
      </w:r>
    </w:p>
    <w:p w14:paraId="4518EB1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 </w:t>
      </w:r>
      <w:r w:rsidRPr="00E90B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90B8D">
        <w:rPr>
          <w:rFonts w:ascii="Palatino Linotype" w:hAnsi="Palatino Linotype"/>
          <w:i/>
          <w:iCs/>
          <w:noProof/>
          <w:sz w:val="18"/>
        </w:rPr>
        <w:t>Emerg. Infect. Dis.</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26</w:t>
      </w:r>
      <w:r w:rsidRPr="00E90B8D">
        <w:rPr>
          <w:rFonts w:ascii="Palatino Linotype" w:hAnsi="Palatino Linotype"/>
          <w:noProof/>
          <w:sz w:val="18"/>
        </w:rPr>
        <w:t>, doi:10.3201/eid2607.200841.</w:t>
      </w:r>
    </w:p>
    <w:p w14:paraId="67FEDA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7. </w:t>
      </w:r>
      <w:r w:rsidRPr="00E90B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E90B8D">
        <w:rPr>
          <w:rFonts w:ascii="Palatino Linotype" w:hAnsi="Palatino Linotype"/>
          <w:i/>
          <w:iCs/>
          <w:noProof/>
          <w:sz w:val="18"/>
        </w:rPr>
        <w:t>PLoS Pathog.</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doi:10.1371/journal.ppat.1006601.</w:t>
      </w:r>
    </w:p>
    <w:p w14:paraId="371A969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8. </w:t>
      </w:r>
      <w:r w:rsidRPr="00E90B8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E90B8D">
        <w:rPr>
          <w:rFonts w:ascii="Palatino Linotype" w:hAnsi="Palatino Linotype"/>
          <w:i/>
          <w:iCs/>
          <w:noProof/>
          <w:sz w:val="18"/>
        </w:rPr>
        <w:t>Vaccine</w:t>
      </w:r>
      <w:r w:rsidRPr="00E90B8D">
        <w:rPr>
          <w:rFonts w:ascii="Palatino Linotype" w:hAnsi="Palatino Linotype"/>
          <w:noProof/>
          <w:sz w:val="18"/>
        </w:rPr>
        <w:t xml:space="preserve"> </w:t>
      </w:r>
      <w:r w:rsidRPr="00E90B8D">
        <w:rPr>
          <w:rFonts w:ascii="Palatino Linotype" w:hAnsi="Palatino Linotype"/>
          <w:b/>
          <w:bCs/>
          <w:noProof/>
          <w:sz w:val="18"/>
        </w:rPr>
        <w:t>2003</w:t>
      </w:r>
      <w:r w:rsidRPr="00E90B8D">
        <w:rPr>
          <w:rFonts w:ascii="Palatino Linotype" w:hAnsi="Palatino Linotype"/>
          <w:noProof/>
          <w:sz w:val="18"/>
        </w:rPr>
        <w:t xml:space="preserve">, </w:t>
      </w:r>
      <w:r w:rsidRPr="00E90B8D">
        <w:rPr>
          <w:rFonts w:ascii="Palatino Linotype" w:hAnsi="Palatino Linotype"/>
          <w:i/>
          <w:iCs/>
          <w:noProof/>
          <w:sz w:val="18"/>
        </w:rPr>
        <w:t>21</w:t>
      </w:r>
      <w:r w:rsidRPr="00E90B8D">
        <w:rPr>
          <w:rFonts w:ascii="Palatino Linotype" w:hAnsi="Palatino Linotype"/>
          <w:noProof/>
          <w:sz w:val="18"/>
        </w:rPr>
        <w:t>, 3479–3482, doi:10.1016/S0264-410X(03)00355-4.</w:t>
      </w:r>
    </w:p>
    <w:p w14:paraId="121125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9. </w:t>
      </w:r>
      <w:r w:rsidRPr="00E90B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E90B8D">
        <w:rPr>
          <w:rFonts w:ascii="Palatino Linotype" w:hAnsi="Palatino Linotype"/>
          <w:i/>
          <w:iCs/>
          <w:noProof/>
          <w:sz w:val="18"/>
        </w:rPr>
        <w:t>Nat. Rev. Microbiol.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143–155, doi:10.1038/nrmicro1819.</w:t>
      </w:r>
    </w:p>
    <w:p w14:paraId="36D10F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10. </w:t>
      </w:r>
      <w:r w:rsidRPr="00E90B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E90B8D">
        <w:rPr>
          <w:rFonts w:ascii="Palatino Linotype" w:hAnsi="Palatino Linotype"/>
          <w:i/>
          <w:iCs/>
          <w:noProof/>
          <w:sz w:val="18"/>
        </w:rPr>
        <w:t>Cell Host Microbe</w:t>
      </w:r>
      <w:r w:rsidRPr="00E90B8D">
        <w:rPr>
          <w:rFonts w:ascii="Palatino Linotype" w:hAnsi="Palatino Linotype"/>
          <w:noProof/>
          <w:sz w:val="18"/>
        </w:rPr>
        <w:t xml:space="preserve"> </w:t>
      </w:r>
      <w:r w:rsidRPr="00E90B8D">
        <w:rPr>
          <w:rFonts w:ascii="Palatino Linotype" w:hAnsi="Palatino Linotype"/>
          <w:b/>
          <w:bCs/>
          <w:noProof/>
          <w:sz w:val="18"/>
        </w:rPr>
        <w:t>2018</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221–233, doi:10.1016/j.chom.2018.07.009.</w:t>
      </w:r>
    </w:p>
    <w:p w14:paraId="0D4BBB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11. </w:t>
      </w:r>
      <w:r w:rsidRPr="00E90B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doi:10.1101/2020.03.15.993097.</w:t>
      </w:r>
    </w:p>
    <w:p w14:paraId="2D77149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12. </w:t>
      </w:r>
      <w:r w:rsidRPr="00E90B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doi:10.1101/2020.04.07.023903.</w:t>
      </w:r>
    </w:p>
    <w:p w14:paraId="4C5D326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13. </w:t>
      </w:r>
      <w:r w:rsidRPr="00E90B8D">
        <w:rPr>
          <w:rFonts w:ascii="Palatino Linotype" w:hAnsi="Palatino Linotype"/>
          <w:noProof/>
          <w:sz w:val="18"/>
        </w:rPr>
        <w:tab/>
        <w:t xml:space="preserve">To, K.K.W.; Zhang, A.J.X.; Hung, I.F.N.; Xu, T.; Ip, W.C.T.; Wong, R.T.Y.; Ng, J.C.K.; Chan, J.F.W.; Chan, </w:t>
      </w:r>
      <w:r w:rsidRPr="00E90B8D">
        <w:rPr>
          <w:rFonts w:ascii="Palatino Linotype" w:hAnsi="Palatino Linotype"/>
          <w:noProof/>
          <w:sz w:val="18"/>
        </w:rPr>
        <w:lastRenderedPageBreak/>
        <w:t xml:space="preserve">K.H.; Yuen, K.Y. High titer and avidity of nonneutralizing antibodies against influenza vaccine antigen are associated with severe influenza. </w:t>
      </w:r>
      <w:r w:rsidRPr="00E90B8D">
        <w:rPr>
          <w:rFonts w:ascii="Palatino Linotype" w:hAnsi="Palatino Linotype"/>
          <w:i/>
          <w:iCs/>
          <w:noProof/>
          <w:sz w:val="18"/>
        </w:rPr>
        <w:t>Clin. Vaccine Immunol.</w:t>
      </w:r>
      <w:r w:rsidRPr="00E90B8D">
        <w:rPr>
          <w:rFonts w:ascii="Palatino Linotype" w:hAnsi="Palatino Linotype"/>
          <w:noProof/>
          <w:sz w:val="18"/>
        </w:rPr>
        <w:t xml:space="preserve"> </w:t>
      </w:r>
      <w:r w:rsidRPr="00E90B8D">
        <w:rPr>
          <w:rFonts w:ascii="Palatino Linotype" w:hAnsi="Palatino Linotype"/>
          <w:b/>
          <w:bCs/>
          <w:noProof/>
          <w:sz w:val="18"/>
        </w:rPr>
        <w:t>2012</w:t>
      </w:r>
      <w:r w:rsidRPr="00E90B8D">
        <w:rPr>
          <w:rFonts w:ascii="Palatino Linotype" w:hAnsi="Palatino Linotype"/>
          <w:noProof/>
          <w:sz w:val="18"/>
        </w:rPr>
        <w:t xml:space="preserve">, </w:t>
      </w:r>
      <w:r w:rsidRPr="00E90B8D">
        <w:rPr>
          <w:rFonts w:ascii="Palatino Linotype" w:hAnsi="Palatino Linotype"/>
          <w:i/>
          <w:iCs/>
          <w:noProof/>
          <w:sz w:val="18"/>
        </w:rPr>
        <w:t>19</w:t>
      </w:r>
      <w:r w:rsidRPr="00E90B8D">
        <w:rPr>
          <w:rFonts w:ascii="Palatino Linotype" w:hAnsi="Palatino Linotype"/>
          <w:noProof/>
          <w:sz w:val="18"/>
        </w:rPr>
        <w:t>, 1012–1018, doi:10.1128/CVI.00081-12.</w:t>
      </w:r>
    </w:p>
    <w:p w14:paraId="2E6476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14. </w:t>
      </w:r>
      <w:r w:rsidRPr="00E90B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90B8D">
        <w:rPr>
          <w:rFonts w:ascii="Palatino Linotype" w:hAnsi="Palatino Linotype"/>
          <w:i/>
          <w:iCs/>
          <w:noProof/>
          <w:sz w:val="18"/>
        </w:rPr>
        <w:t>Viral Immunol.</w:t>
      </w:r>
      <w:r w:rsidRPr="00E90B8D">
        <w:rPr>
          <w:rFonts w:ascii="Palatino Linotype" w:hAnsi="Palatino Linotype"/>
          <w:noProof/>
          <w:sz w:val="18"/>
        </w:rPr>
        <w:t xml:space="preserve"> </w:t>
      </w:r>
      <w:r w:rsidRPr="00E90B8D">
        <w:rPr>
          <w:rFonts w:ascii="Palatino Linotype" w:hAnsi="Palatino Linotype"/>
          <w:b/>
          <w:bCs/>
          <w:noProof/>
          <w:sz w:val="18"/>
        </w:rPr>
        <w:t>2014</w:t>
      </w:r>
      <w:r w:rsidRPr="00E90B8D">
        <w:rPr>
          <w:rFonts w:ascii="Palatino Linotype" w:hAnsi="Palatino Linotype"/>
          <w:noProof/>
          <w:sz w:val="18"/>
        </w:rPr>
        <w:t xml:space="preserve">, </w:t>
      </w:r>
      <w:r w:rsidRPr="00E90B8D">
        <w:rPr>
          <w:rFonts w:ascii="Palatino Linotype" w:hAnsi="Palatino Linotype"/>
          <w:i/>
          <w:iCs/>
          <w:noProof/>
          <w:sz w:val="18"/>
        </w:rPr>
        <w:t>27</w:t>
      </w:r>
      <w:r w:rsidRPr="00E90B8D">
        <w:rPr>
          <w:rFonts w:ascii="Palatino Linotype" w:hAnsi="Palatino Linotype"/>
          <w:noProof/>
          <w:sz w:val="18"/>
        </w:rPr>
        <w:t>, 375–382, doi:10.1089/vim.2014.0061.</w:t>
      </w:r>
    </w:p>
    <w:p w14:paraId="5F205D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15. </w:t>
      </w:r>
      <w:r w:rsidRPr="00E90B8D">
        <w:rPr>
          <w:rFonts w:ascii="Palatino Linotype" w:hAnsi="Palatino Linotype"/>
          <w:noProof/>
          <w:sz w:val="18"/>
        </w:rPr>
        <w:tab/>
        <w:t xml:space="preserve">Callow, K.A. Effect of specific humoral immunity and some non-specific factors on resistance of volunteers to respiratory coronavirus infection. </w:t>
      </w:r>
      <w:r w:rsidRPr="00E90B8D">
        <w:rPr>
          <w:rFonts w:ascii="Palatino Linotype" w:hAnsi="Palatino Linotype"/>
          <w:i/>
          <w:iCs/>
          <w:noProof/>
          <w:sz w:val="18"/>
        </w:rPr>
        <w:t>J. Hyg. (Lond).</w:t>
      </w:r>
      <w:r w:rsidRPr="00E90B8D">
        <w:rPr>
          <w:rFonts w:ascii="Palatino Linotype" w:hAnsi="Palatino Linotype"/>
          <w:noProof/>
          <w:sz w:val="18"/>
        </w:rPr>
        <w:t xml:space="preserve"> </w:t>
      </w:r>
      <w:r w:rsidRPr="00E90B8D">
        <w:rPr>
          <w:rFonts w:ascii="Palatino Linotype" w:hAnsi="Palatino Linotype"/>
          <w:b/>
          <w:bCs/>
          <w:noProof/>
          <w:sz w:val="18"/>
        </w:rPr>
        <w:t>1985</w:t>
      </w:r>
      <w:r w:rsidRPr="00E90B8D">
        <w:rPr>
          <w:rFonts w:ascii="Palatino Linotype" w:hAnsi="Palatino Linotype"/>
          <w:noProof/>
          <w:sz w:val="18"/>
        </w:rPr>
        <w:t xml:space="preserve">, </w:t>
      </w:r>
      <w:r w:rsidRPr="00E90B8D">
        <w:rPr>
          <w:rFonts w:ascii="Palatino Linotype" w:hAnsi="Palatino Linotype"/>
          <w:i/>
          <w:iCs/>
          <w:noProof/>
          <w:sz w:val="18"/>
        </w:rPr>
        <w:t>95</w:t>
      </w:r>
      <w:r w:rsidRPr="00E90B8D">
        <w:rPr>
          <w:rFonts w:ascii="Palatino Linotype" w:hAnsi="Palatino Linotype"/>
          <w:noProof/>
          <w:sz w:val="18"/>
        </w:rPr>
        <w:t>, 173–189, doi:10.1017/S0022172400062410.</w:t>
      </w:r>
    </w:p>
    <w:p w14:paraId="77A8897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16. </w:t>
      </w:r>
      <w:r w:rsidRPr="00E90B8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112</w:t>
      </w:r>
      <w:r w:rsidRPr="00E90B8D">
        <w:rPr>
          <w:rFonts w:ascii="Palatino Linotype" w:hAnsi="Palatino Linotype"/>
          <w:noProof/>
          <w:sz w:val="18"/>
        </w:rPr>
        <w:t>, 10473–10478, doi:10.1073/pnas.1510199112.</w:t>
      </w:r>
    </w:p>
    <w:p w14:paraId="17AFB94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17. </w:t>
      </w:r>
      <w:r w:rsidRPr="00E90B8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113</w:t>
      </w:r>
      <w:r w:rsidRPr="00E90B8D">
        <w:rPr>
          <w:rFonts w:ascii="Palatino Linotype" w:hAnsi="Palatino Linotype"/>
          <w:noProof/>
          <w:sz w:val="18"/>
        </w:rPr>
        <w:t>, 3048–3053, doi:10.1073/pnas.1517719113.</w:t>
      </w:r>
    </w:p>
    <w:p w14:paraId="4B62F70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18. </w:t>
      </w:r>
      <w:r w:rsidRPr="00E90B8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82</w:t>
      </w:r>
      <w:r w:rsidRPr="00E90B8D">
        <w:rPr>
          <w:rFonts w:ascii="Palatino Linotype" w:hAnsi="Palatino Linotype"/>
          <w:noProof/>
          <w:sz w:val="18"/>
        </w:rPr>
        <w:t>, 3220–3235, doi:10.1128/jvi.02377-07.</w:t>
      </w:r>
    </w:p>
    <w:p w14:paraId="2EAB065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19. </w:t>
      </w:r>
      <w:r w:rsidRPr="00E90B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3572–3577, doi:10.1128/jvi.78.7.3572-3577.2004.</w:t>
      </w:r>
    </w:p>
    <w:p w14:paraId="721FA9D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20. </w:t>
      </w:r>
      <w:r w:rsidRPr="00E90B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E90B8D">
        <w:rPr>
          <w:rFonts w:ascii="Palatino Linotype" w:hAnsi="Palatino Linotype"/>
          <w:i/>
          <w:iCs/>
          <w:noProof/>
          <w:sz w:val="18"/>
        </w:rPr>
        <w:t>Virology</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340</w:t>
      </w:r>
      <w:r w:rsidRPr="00E90B8D">
        <w:rPr>
          <w:rFonts w:ascii="Palatino Linotype" w:hAnsi="Palatino Linotype"/>
          <w:noProof/>
          <w:sz w:val="18"/>
        </w:rPr>
        <w:t>, 174–182, doi:10.1016/j.virol.2005.06.016.</w:t>
      </w:r>
    </w:p>
    <w:p w14:paraId="43C3CD0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21. </w:t>
      </w:r>
      <w:r w:rsidRPr="00E90B8D">
        <w:rPr>
          <w:rFonts w:ascii="Palatino Linotype" w:hAnsi="Palatino Linotype"/>
          <w:noProof/>
          <w:sz w:val="18"/>
        </w:rPr>
        <w:tab/>
        <w:t xml:space="preserve">Callow, K.A.; Parry, H.F.; Sergeant, M.; Tyrrell, D.A.J. The time course of the immune response to experimental coronavirus infection of man. </w:t>
      </w:r>
      <w:r w:rsidRPr="00E90B8D">
        <w:rPr>
          <w:rFonts w:ascii="Palatino Linotype" w:hAnsi="Palatino Linotype"/>
          <w:i/>
          <w:iCs/>
          <w:noProof/>
          <w:sz w:val="18"/>
        </w:rPr>
        <w:t>Epidemiol. Infect.</w:t>
      </w:r>
      <w:r w:rsidRPr="00E90B8D">
        <w:rPr>
          <w:rFonts w:ascii="Palatino Linotype" w:hAnsi="Palatino Linotype"/>
          <w:noProof/>
          <w:sz w:val="18"/>
        </w:rPr>
        <w:t xml:space="preserve"> </w:t>
      </w:r>
      <w:r w:rsidRPr="00E90B8D">
        <w:rPr>
          <w:rFonts w:ascii="Palatino Linotype" w:hAnsi="Palatino Linotype"/>
          <w:b/>
          <w:bCs/>
          <w:noProof/>
          <w:sz w:val="18"/>
        </w:rPr>
        <w:t>1990</w:t>
      </w:r>
      <w:r w:rsidRPr="00E90B8D">
        <w:rPr>
          <w:rFonts w:ascii="Palatino Linotype" w:hAnsi="Palatino Linotype"/>
          <w:noProof/>
          <w:sz w:val="18"/>
        </w:rPr>
        <w:t xml:space="preserve">, </w:t>
      </w:r>
      <w:r w:rsidRPr="00E90B8D">
        <w:rPr>
          <w:rFonts w:ascii="Palatino Linotype" w:hAnsi="Palatino Linotype"/>
          <w:i/>
          <w:iCs/>
          <w:noProof/>
          <w:sz w:val="18"/>
        </w:rPr>
        <w:t>105</w:t>
      </w:r>
      <w:r w:rsidRPr="00E90B8D">
        <w:rPr>
          <w:rFonts w:ascii="Palatino Linotype" w:hAnsi="Palatino Linotype"/>
          <w:noProof/>
          <w:sz w:val="18"/>
        </w:rPr>
        <w:t>, 435–446, doi:10.1017/S0950268800048019.</w:t>
      </w:r>
    </w:p>
    <w:p w14:paraId="499DBEF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22. </w:t>
      </w:r>
      <w:r w:rsidRPr="00E90B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E90B8D">
        <w:rPr>
          <w:rFonts w:ascii="Palatino Linotype" w:hAnsi="Palatino Linotype"/>
          <w:i/>
          <w:iCs/>
          <w:noProof/>
          <w:sz w:val="18"/>
        </w:rPr>
        <w:t>J. Med. Virol.</w:t>
      </w:r>
      <w:r w:rsidRPr="00E90B8D">
        <w:rPr>
          <w:rFonts w:ascii="Palatino Linotype" w:hAnsi="Palatino Linotype"/>
          <w:noProof/>
          <w:sz w:val="18"/>
        </w:rPr>
        <w:t xml:space="preserve"> </w:t>
      </w:r>
      <w:r w:rsidRPr="00E90B8D">
        <w:rPr>
          <w:rFonts w:ascii="Palatino Linotype" w:hAnsi="Palatino Linotype"/>
          <w:b/>
          <w:bCs/>
          <w:noProof/>
          <w:sz w:val="18"/>
        </w:rPr>
        <w:t>1984</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179–192, doi:10.1002/jmv.1890130208.</w:t>
      </w:r>
    </w:p>
    <w:p w14:paraId="43B4DF4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23. </w:t>
      </w:r>
      <w:r w:rsidRPr="00E90B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E90B8D">
        <w:rPr>
          <w:rFonts w:ascii="Palatino Linotype" w:hAnsi="Palatino Linotype"/>
          <w:i/>
          <w:iCs/>
          <w:noProof/>
          <w:sz w:val="18"/>
        </w:rPr>
        <w:t>Clin. Microbiol. Infect.</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10</w:t>
      </w:r>
      <w:r w:rsidRPr="00E90B8D">
        <w:rPr>
          <w:rFonts w:ascii="Palatino Linotype" w:hAnsi="Palatino Linotype"/>
          <w:noProof/>
          <w:sz w:val="18"/>
        </w:rPr>
        <w:t>, 676–678, doi:10.1111/j.1469-0691.2004.00956.x.</w:t>
      </w:r>
    </w:p>
    <w:p w14:paraId="0CE597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24. </w:t>
      </w:r>
      <w:r w:rsidRPr="00E90B8D">
        <w:rPr>
          <w:rFonts w:ascii="Palatino Linotype" w:hAnsi="Palatino Linotype"/>
          <w:noProof/>
          <w:sz w:val="18"/>
        </w:rPr>
        <w:tab/>
        <w:t xml:space="preserve">Cheng, Y.; Wong, R.; Soo, Y.O.Y.; Wong, W.S.; Lee, C.K.; Ng, M.H.L.; Chan, P.; Wong, K.C.; Leung, C.B.; Cheng, G. Use of convalescent plasma therapy in SARS patients in Hong Kong. </w:t>
      </w:r>
      <w:r w:rsidRPr="00E90B8D">
        <w:rPr>
          <w:rFonts w:ascii="Palatino Linotype" w:hAnsi="Palatino Linotype"/>
          <w:i/>
          <w:iCs/>
          <w:noProof/>
          <w:sz w:val="18"/>
        </w:rPr>
        <w:t>Eur. J. Clin. Microbiol. Infect. Dis.</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44–46, doi:10.1007/s10096-004-1271-9.</w:t>
      </w:r>
    </w:p>
    <w:p w14:paraId="5EEA6B3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25. </w:t>
      </w:r>
      <w:r w:rsidRPr="00E90B8D">
        <w:rPr>
          <w:rFonts w:ascii="Palatino Linotype" w:hAnsi="Palatino Linotype"/>
          <w:noProof/>
          <w:sz w:val="18"/>
        </w:rPr>
        <w:tab/>
        <w:t xml:space="preserve">Duan, K.; Liu, B.; Li, C.; Zhang, H.; Yu, T.; Qu, J.; Zhou, M.; Chen, L.; Meng, S.; Hu, Y.; et al. Effectiveness </w:t>
      </w:r>
      <w:r w:rsidRPr="00E90B8D">
        <w:rPr>
          <w:rFonts w:ascii="Palatino Linotype" w:hAnsi="Palatino Linotype"/>
          <w:noProof/>
          <w:sz w:val="18"/>
        </w:rPr>
        <w:lastRenderedPageBreak/>
        <w:t xml:space="preserve">of convalescent plasma therapy in severe COVID-19 patients.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doi:10.1073/pnas.2004168117.</w:t>
      </w:r>
    </w:p>
    <w:p w14:paraId="6221168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26. </w:t>
      </w:r>
      <w:r w:rsidRPr="00E90B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doi:10.1101/2020.03.17.20037713.</w:t>
      </w:r>
    </w:p>
    <w:p w14:paraId="2A6AB75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27. </w:t>
      </w:r>
      <w:r w:rsidRPr="00E90B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doi:https://doi.org/10.1101/2020.04.06.20055475.</w:t>
      </w:r>
    </w:p>
    <w:p w14:paraId="5B08BDE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28. </w:t>
      </w:r>
      <w:r w:rsidRPr="00E90B8D">
        <w:rPr>
          <w:rFonts w:ascii="Palatino Linotype" w:hAnsi="Palatino Linotype"/>
          <w:noProof/>
          <w:sz w:val="18"/>
        </w:rPr>
        <w:tab/>
        <w:t xml:space="preserve">Walls, A.C.; Park, Y.J.; Tortorici, M.A.; Wall, A.; McGuire, A.T.; Veesler, D. Structure, Function, and Antigenicity of the SARS-CoV-2 Spike Glycoprotein.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281–292, doi:10.1016/j.cell.2020.02.058.</w:t>
      </w:r>
    </w:p>
    <w:p w14:paraId="796A285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29. </w:t>
      </w:r>
      <w:r w:rsidRPr="00E90B8D">
        <w:rPr>
          <w:rFonts w:ascii="Palatino Linotype" w:hAnsi="Palatino Linotype"/>
          <w:noProof/>
          <w:sz w:val="18"/>
        </w:rPr>
        <w:tab/>
        <w:t xml:space="preserve">Letko, M.; Marzi, A.; Munster, V. Functional assessment of cell entry and receptor usage for SARS-CoV-2 and other lineage B betacoronaviruses. </w:t>
      </w:r>
      <w:r w:rsidRPr="00E90B8D">
        <w:rPr>
          <w:rFonts w:ascii="Palatino Linotype" w:hAnsi="Palatino Linotype"/>
          <w:i/>
          <w:iCs/>
          <w:noProof/>
          <w:sz w:val="18"/>
        </w:rPr>
        <w:t>Nat. Microbiol.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562–569, doi:10.1038/s41564-020-0688-y.</w:t>
      </w:r>
    </w:p>
    <w:p w14:paraId="7899D71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30. </w:t>
      </w:r>
      <w:r w:rsidRPr="00E90B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86</w:t>
      </w:r>
      <w:r w:rsidRPr="00E90B8D">
        <w:rPr>
          <w:rFonts w:ascii="Palatino Linotype" w:hAnsi="Palatino Linotype"/>
          <w:noProof/>
          <w:sz w:val="18"/>
        </w:rPr>
        <w:t>, 2269–2274, doi:10.1099/vir.0.80955-0.</w:t>
      </w:r>
    </w:p>
    <w:p w14:paraId="40DD463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31. </w:t>
      </w:r>
      <w:r w:rsidRPr="00E90B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411–416.</w:t>
      </w:r>
    </w:p>
    <w:p w14:paraId="03DBF3D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32. </w:t>
      </w:r>
      <w:r w:rsidRPr="00E90B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7</w:t>
      </w:r>
      <w:r w:rsidRPr="00E90B8D">
        <w:rPr>
          <w:rFonts w:ascii="Palatino Linotype" w:hAnsi="Palatino Linotype"/>
          <w:noProof/>
          <w:sz w:val="18"/>
        </w:rPr>
        <w:t>, doi:10.21769/bioprotoc.2514.</w:t>
      </w:r>
    </w:p>
    <w:p w14:paraId="28255D1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33. </w:t>
      </w:r>
      <w:r w:rsidRPr="00E90B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E90B8D">
        <w:rPr>
          <w:rFonts w:ascii="Palatino Linotype" w:hAnsi="Palatino Linotype"/>
          <w:i/>
          <w:iCs/>
          <w:noProof/>
          <w:sz w:val="18"/>
        </w:rPr>
        <w:t>Bing Du Xue Bao</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23</w:t>
      </w:r>
      <w:r w:rsidRPr="00E90B8D">
        <w:rPr>
          <w:rFonts w:ascii="Palatino Linotype" w:hAnsi="Palatino Linotype"/>
          <w:noProof/>
          <w:sz w:val="18"/>
        </w:rPr>
        <w:t>, 440–446.</w:t>
      </w:r>
    </w:p>
    <w:p w14:paraId="3C71E04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34. </w:t>
      </w:r>
      <w:r w:rsidRPr="00E90B8D">
        <w:rPr>
          <w:rFonts w:ascii="Palatino Linotype" w:hAnsi="Palatino Linotype"/>
          <w:noProof/>
          <w:sz w:val="18"/>
        </w:rPr>
        <w:tab/>
        <w:t xml:space="preserve">Grehan, K.; Ferrara, F.; Temperton, N. MethodsX An optimised method for the production of MERS-CoV spike expressing viral pseudotypes. </w:t>
      </w:r>
      <w:r w:rsidRPr="00E90B8D">
        <w:rPr>
          <w:rFonts w:ascii="Palatino Linotype" w:hAnsi="Palatino Linotype"/>
          <w:i/>
          <w:iCs/>
          <w:noProof/>
          <w:sz w:val="18"/>
        </w:rPr>
        <w:t>MethodsX</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2</w:t>
      </w:r>
      <w:r w:rsidRPr="00E90B8D">
        <w:rPr>
          <w:rFonts w:ascii="Palatino Linotype" w:hAnsi="Palatino Linotype"/>
          <w:noProof/>
          <w:sz w:val="18"/>
        </w:rPr>
        <w:t>, 379–384, doi:10.1016/j.mex.2015.09.003.</w:t>
      </w:r>
    </w:p>
    <w:p w14:paraId="77B4D25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35. </w:t>
      </w:r>
      <w:r w:rsidRPr="00E90B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90B8D">
        <w:rPr>
          <w:rFonts w:ascii="Palatino Linotype" w:hAnsi="Palatino Linotype"/>
          <w:i/>
          <w:iCs/>
          <w:noProof/>
          <w:sz w:val="18"/>
        </w:rPr>
        <w:t>Access Microbiol.</w:t>
      </w:r>
      <w:r w:rsidRPr="00E90B8D">
        <w:rPr>
          <w:rFonts w:ascii="Palatino Linotype" w:hAnsi="Palatino Linotype"/>
          <w:noProof/>
          <w:sz w:val="18"/>
        </w:rPr>
        <w:t xml:space="preserve"> </w:t>
      </w:r>
      <w:r w:rsidRPr="00E90B8D">
        <w:rPr>
          <w:rFonts w:ascii="Palatino Linotype" w:hAnsi="Palatino Linotype"/>
          <w:b/>
          <w:bCs/>
          <w:noProof/>
          <w:sz w:val="18"/>
        </w:rPr>
        <w:t>2019</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doi:10.1099/acmi.0.000057.</w:t>
      </w:r>
    </w:p>
    <w:p w14:paraId="6EF70ED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36. </w:t>
      </w:r>
      <w:r w:rsidRPr="00E90B8D">
        <w:rPr>
          <w:rFonts w:ascii="Palatino Linotype" w:hAnsi="Palatino Linotype"/>
          <w:noProof/>
          <w:sz w:val="18"/>
        </w:rPr>
        <w:tab/>
        <w:t xml:space="preserve">Millet, J.; Whittaker, G. Murine Leukemia Virus (MLV)-based Coronavirus Spike-pseudotyped Particle Production and Infection.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doi:10.21769/bioprotoc.2035.</w:t>
      </w:r>
    </w:p>
    <w:p w14:paraId="1700BB2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37. </w:t>
      </w:r>
      <w:r w:rsidRPr="00E90B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doi:10.1038/s41467-020-15562-9.</w:t>
      </w:r>
    </w:p>
    <w:p w14:paraId="12187C7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38. </w:t>
      </w:r>
      <w:r w:rsidRPr="00E90B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2020.04.10.036418, doi:10.1101/2020.04.10.036418.</w:t>
      </w:r>
    </w:p>
    <w:p w14:paraId="506ADA8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39. </w:t>
      </w:r>
      <w:r w:rsidRPr="00E90B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w:t>
      </w:r>
      <w:r w:rsidRPr="00E90B8D">
        <w:rPr>
          <w:rFonts w:ascii="Palatino Linotype" w:hAnsi="Palatino Linotype"/>
          <w:noProof/>
          <w:sz w:val="18"/>
        </w:rPr>
        <w:lastRenderedPageBreak/>
        <w:t xml:space="preserve">ACE2-overexpressed BHK21 cells.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2020.04.08.026948, doi:10.1101/2020.04.08.026948.</w:t>
      </w:r>
    </w:p>
    <w:p w14:paraId="2E4D96C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40. </w:t>
      </w:r>
      <w:r w:rsidRPr="00E90B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E90B8D">
        <w:rPr>
          <w:rFonts w:ascii="Palatino Linotype" w:hAnsi="Palatino Linotype"/>
          <w:i/>
          <w:iCs/>
          <w:noProof/>
          <w:sz w:val="18"/>
        </w:rPr>
        <w:t>Emerg. Microbes Infect.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680–686, doi:10.1080/22221751.2020.1743767.</w:t>
      </w:r>
    </w:p>
    <w:p w14:paraId="719F0D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41. </w:t>
      </w:r>
      <w:r w:rsidRPr="00E90B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271–280, doi:10.1016/j.cell.2020.02.052.</w:t>
      </w:r>
    </w:p>
    <w:p w14:paraId="7DDD034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42. </w:t>
      </w:r>
      <w:r w:rsidRPr="00E90B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367</w:t>
      </w:r>
      <w:r w:rsidRPr="00E90B8D">
        <w:rPr>
          <w:rFonts w:ascii="Palatino Linotype" w:hAnsi="Palatino Linotype"/>
          <w:noProof/>
          <w:sz w:val="18"/>
        </w:rPr>
        <w:t>, 1260–1263, doi:10.1126/science.abb2507.</w:t>
      </w:r>
    </w:p>
    <w:p w14:paraId="22D2F19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43. </w:t>
      </w:r>
      <w:r w:rsidRPr="00E90B8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E90B8D">
        <w:rPr>
          <w:rFonts w:ascii="Palatino Linotype" w:hAnsi="Palatino Linotype"/>
          <w:b/>
          <w:bCs/>
          <w:noProof/>
          <w:sz w:val="18"/>
        </w:rPr>
        <w:t>2020</w:t>
      </w:r>
      <w:r w:rsidRPr="00E90B8D">
        <w:rPr>
          <w:rFonts w:ascii="Palatino Linotype" w:hAnsi="Palatino Linotype"/>
          <w:noProof/>
          <w:sz w:val="18"/>
        </w:rPr>
        <w:t>, doi:10.1080/22221751.2020.1729069.</w:t>
      </w:r>
    </w:p>
    <w:p w14:paraId="118AF60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44. </w:t>
      </w:r>
      <w:r w:rsidRPr="00E90B8D">
        <w:rPr>
          <w:rFonts w:ascii="Palatino Linotype" w:hAnsi="Palatino Linotype"/>
          <w:noProof/>
          <w:sz w:val="18"/>
        </w:rPr>
        <w:tab/>
        <w:t xml:space="preserve">Yuan, M.; Wu, N.C.; Zhu, X.; Lee, C.-C.D.; So, R.T.Y.; Lv, H.; Mok, C.K.P.; Wilson, I.A. A highly conserved cryptic epitope in the receptor-binding domains of SARS-CoV-2 and SARS-CoV.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doi:10.1126/science.abb7269.</w:t>
      </w:r>
    </w:p>
    <w:p w14:paraId="1B0CA7D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45. </w:t>
      </w:r>
      <w:r w:rsidRPr="00E90B8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doi:10.1101/2020.03.15.992883.</w:t>
      </w:r>
    </w:p>
    <w:p w14:paraId="4F9063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46. </w:t>
      </w:r>
      <w:r w:rsidRPr="00E90B8D">
        <w:rPr>
          <w:rFonts w:ascii="Palatino Linotype" w:hAnsi="Palatino Linotype"/>
          <w:noProof/>
          <w:sz w:val="18"/>
        </w:rPr>
        <w:tab/>
        <w:t xml:space="preserve">Wu, F.; Zhao, S.; Yu, B.; Chen, Y.M.; Wang, W.; Song, Z.G.; Hu, Y.; Tao, Z.W.; Tian, J.H.; Pei, Y.Y.; et al. A new coronavirus associated with human respiratory disease in China. </w:t>
      </w:r>
      <w:r w:rsidRPr="00E90B8D">
        <w:rPr>
          <w:rFonts w:ascii="Palatino Linotype" w:hAnsi="Palatino Linotype"/>
          <w:i/>
          <w:iCs/>
          <w:noProof/>
          <w:sz w:val="18"/>
        </w:rPr>
        <w:t>Nature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579</w:t>
      </w:r>
      <w:r w:rsidRPr="00E90B8D">
        <w:rPr>
          <w:rFonts w:ascii="Palatino Linotype" w:hAnsi="Palatino Linotype"/>
          <w:noProof/>
          <w:sz w:val="18"/>
        </w:rPr>
        <w:t>, 265–269, doi:10.1038/s41586-020-2008-3.</w:t>
      </w:r>
    </w:p>
    <w:p w14:paraId="7143823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47. </w:t>
      </w:r>
      <w:r w:rsidRPr="00E90B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81</w:t>
      </w:r>
      <w:r w:rsidRPr="00E90B8D">
        <w:rPr>
          <w:rFonts w:ascii="Palatino Linotype" w:hAnsi="Palatino Linotype"/>
          <w:noProof/>
          <w:sz w:val="18"/>
        </w:rPr>
        <w:t>, 2418 LP – 2428, doi:10.1128/JVI.02146-06.</w:t>
      </w:r>
    </w:p>
    <w:p w14:paraId="45E7A9E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48. </w:t>
      </w:r>
      <w:r w:rsidRPr="00E90B8D">
        <w:rPr>
          <w:rFonts w:ascii="Palatino Linotype" w:hAnsi="Palatino Linotype"/>
          <w:noProof/>
          <w:sz w:val="18"/>
        </w:rPr>
        <w:tab/>
        <w:t xml:space="preserve">Sadasivan, J.; Singh, M.; Sarma, J. Das Cytoplasmic tail of coronavirus spike protein has intracellular targeting signals. </w:t>
      </w:r>
      <w:r w:rsidRPr="00E90B8D">
        <w:rPr>
          <w:rFonts w:ascii="Palatino Linotype" w:hAnsi="Palatino Linotype"/>
          <w:i/>
          <w:iCs/>
          <w:noProof/>
          <w:sz w:val="18"/>
        </w:rPr>
        <w:t>J. Biosci.</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42</w:t>
      </w:r>
      <w:r w:rsidRPr="00E90B8D">
        <w:rPr>
          <w:rFonts w:ascii="Palatino Linotype" w:hAnsi="Palatino Linotype"/>
          <w:noProof/>
          <w:sz w:val="18"/>
        </w:rPr>
        <w:t>, 231–244, doi:10.1007/s12038-017-9676-7.</w:t>
      </w:r>
    </w:p>
    <w:p w14:paraId="636F1EF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49. </w:t>
      </w:r>
      <w:r w:rsidRPr="00E90B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9007–9015, doi:10.1128/jvi.78.17.9007-9015.2004.</w:t>
      </w:r>
    </w:p>
    <w:p w14:paraId="390324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50. </w:t>
      </w:r>
      <w:r w:rsidRPr="00E90B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2009</w:t>
      </w:r>
      <w:r w:rsidRPr="00E90B8D">
        <w:rPr>
          <w:rFonts w:ascii="Palatino Linotype" w:hAnsi="Palatino Linotype"/>
          <w:noProof/>
          <w:sz w:val="18"/>
        </w:rPr>
        <w:t xml:space="preserve">, </w:t>
      </w:r>
      <w:r w:rsidRPr="00E90B8D">
        <w:rPr>
          <w:rFonts w:ascii="Palatino Linotype" w:hAnsi="Palatino Linotype"/>
          <w:i/>
          <w:iCs/>
          <w:noProof/>
          <w:sz w:val="18"/>
        </w:rPr>
        <w:t>90</w:t>
      </w:r>
      <w:r w:rsidRPr="00E90B8D">
        <w:rPr>
          <w:rFonts w:ascii="Palatino Linotype" w:hAnsi="Palatino Linotype"/>
          <w:noProof/>
          <w:sz w:val="18"/>
        </w:rPr>
        <w:t>, 1724–1729, doi:10.1099/vir.0.009704-0.</w:t>
      </w:r>
    </w:p>
    <w:p w14:paraId="488ABD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51. </w:t>
      </w:r>
      <w:r w:rsidRPr="00E90B8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10628–10635, doi:10.1128/JVI.78.19.10628-10635.2004.</w:t>
      </w:r>
    </w:p>
    <w:p w14:paraId="0D83434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52. </w:t>
      </w:r>
      <w:r w:rsidRPr="00E90B8D">
        <w:rPr>
          <w:rFonts w:ascii="Palatino Linotype" w:hAnsi="Palatino Linotype"/>
          <w:noProof/>
          <w:sz w:val="18"/>
        </w:rPr>
        <w:tab/>
        <w:t xml:space="preserve">Jiang, W.; Hua, R.; Wei, M.; Li, C.; Qiu, Z.; Yang, X.; Zhang, C. An optimized method for high-titer lentivirus preparations without ultracentrifugation. </w:t>
      </w:r>
      <w:r w:rsidRPr="00E90B8D">
        <w:rPr>
          <w:rFonts w:ascii="Palatino Linotype" w:hAnsi="Palatino Linotype"/>
          <w:i/>
          <w:iCs/>
          <w:noProof/>
          <w:sz w:val="18"/>
        </w:rPr>
        <w:t>Sci. Rep.</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doi:10.1038/srep13875.</w:t>
      </w:r>
    </w:p>
    <w:p w14:paraId="7FB91DC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53. </w:t>
      </w:r>
      <w:r w:rsidRPr="00E90B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E90B8D">
        <w:rPr>
          <w:rFonts w:ascii="Palatino Linotype" w:hAnsi="Palatino Linotype"/>
          <w:i/>
          <w:iCs/>
          <w:noProof/>
          <w:sz w:val="18"/>
        </w:rPr>
        <w:t>BMC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1–8, doi:10.1186/1472-6750-13-98.</w:t>
      </w:r>
    </w:p>
    <w:p w14:paraId="7BB79E4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54. </w:t>
      </w:r>
      <w:r w:rsidRPr="00E90B8D">
        <w:rPr>
          <w:rFonts w:ascii="Palatino Linotype" w:hAnsi="Palatino Linotype"/>
          <w:noProof/>
          <w:sz w:val="18"/>
        </w:rPr>
        <w:tab/>
        <w:t xml:space="preserve">Lei, C.; Fu, W.; Qian, K.; Li, T.; Zhang, S.; Ding, M.; Hu, S. Potent neutralization of 2019 novel coronavirus by recombinant ACE2-Ig.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doi:10.1101/2020.02.01.929976.</w:t>
      </w:r>
    </w:p>
    <w:p w14:paraId="4E40CF8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55. </w:t>
      </w:r>
      <w:r w:rsidRPr="00E90B8D">
        <w:rPr>
          <w:rFonts w:ascii="Palatino Linotype" w:hAnsi="Palatino Linotype"/>
          <w:noProof/>
          <w:sz w:val="18"/>
        </w:rPr>
        <w:tab/>
        <w:t xml:space="preserve">Schmidt, F.; Weisblum, Y.; Muecksch, F.; Hoffmann, H.-H.; Michailidis, E.; Lorenzi, J.C.C.; Mendoza, P.; Rutkowska, M.; Bednarski, E.; Gaebler, C.; et al. Measuring SARS-CoV-2 neutralizing antibody activity using pseudotyped and chimeric viruses.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2020.06.08.140871, doi:10.1101/2020.06.08.140871.</w:t>
      </w:r>
    </w:p>
    <w:p w14:paraId="276578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56. </w:t>
      </w:r>
      <w:r w:rsidRPr="00E90B8D">
        <w:rPr>
          <w:rFonts w:ascii="Palatino Linotype" w:hAnsi="Palatino Linotype"/>
          <w:noProof/>
          <w:sz w:val="18"/>
        </w:rPr>
        <w:tab/>
        <w:t xml:space="preserve">Dieterle, M.E.; Haslwanter, D.; Bortz, R.H.; Wirchnianski, A.S.; Lasso, G.; Vergnolle, O.; Abbasi, S.A.; Fels, J.M.; Laudermilch, E.; Florez, C.; et al. A replication-competent vesicular stomatitis virus for studies of SARS-CoV-2 spike-mediated cell entry and its inhibition.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2020.05.20.105247, doi:10.1101/2020.05.20.105247.</w:t>
      </w:r>
    </w:p>
    <w:p w14:paraId="7ACBE0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57. </w:t>
      </w:r>
      <w:r w:rsidRPr="00E90B8D">
        <w:rPr>
          <w:rFonts w:ascii="Palatino Linotype" w:hAnsi="Palatino Linotype"/>
          <w:noProof/>
          <w:sz w:val="18"/>
        </w:rPr>
        <w:tab/>
        <w:t xml:space="preserve">Rogers, T.F.; Zhao, F.; Huang, D.; Beutler, N.; Burns, A.; He, W.; Limbo, O.; Smith, C.; Song, G.; Woehl, J.; et al. Rapid isolation of potent SARS-CoV-2 neutralizing antibodies and protection in a small animal model.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2020.05.11.088674, doi:10.1101/2020.05.11.088674.</w:t>
      </w:r>
    </w:p>
    <w:p w14:paraId="7A79E5F6"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58. </w:t>
      </w:r>
      <w:r w:rsidRPr="00E90B8D">
        <w:rPr>
          <w:rFonts w:ascii="Palatino Linotype" w:hAnsi="Palatino Linotype"/>
          <w:noProof/>
          <w:sz w:val="18"/>
        </w:rPr>
        <w:tab/>
        <w:t xml:space="preserve">Case, J.B.; Rothlauf, P.W.; Chen, R.E.; Liu, Z.; Zhao, H.; Kim, A.S.; Bloyet, L.-M.; Zeng, Q.; Tahan, S.; Droit, L.; et al. Neutralizing antibody and soluble ACE2 inhibition of a replication-competent VSV-SARS-CoV-2 and a clinical isolate of SARS-CoV-2.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2020.05.18.102038, doi:10.1101/2020.05.18.102038.</w:t>
      </w:r>
    </w:p>
    <w:p w14:paraId="317801D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59. </w:t>
      </w:r>
      <w:r w:rsidRPr="00E90B8D">
        <w:rPr>
          <w:rFonts w:ascii="Palatino Linotype" w:hAnsi="Palatino Linotype"/>
          <w:noProof/>
          <w:sz w:val="18"/>
        </w:rPr>
        <w:tab/>
        <w:t xml:space="preserve">Wang, C.; Li, W.; Drabek, D.; Okba, N.M.A.; van Haperen, R.; Osterhaus, A.D.M.E.; van Kuppeveld, F.J.M.; Haagmans, B.L.; Grosveld, F.; Bosch, B.-J. A human monoclonal antibody blocking SARS-CoV-2 infection.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2251, doi:10.1038/s41467-020-16256-y.</w:t>
      </w:r>
    </w:p>
    <w:p w14:paraId="63EB1EC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60. </w:t>
      </w:r>
      <w:r w:rsidRPr="00E90B8D">
        <w:rPr>
          <w:rFonts w:ascii="Palatino Linotype" w:hAnsi="Palatino Linotype"/>
          <w:noProof/>
          <w:sz w:val="18"/>
        </w:rPr>
        <w:tab/>
        <w:t xml:space="preserve">Chi, X.; Liu, X.; Wang, C.; Zhang, X.; Ren, L.; Jin, Q.; Wang, J.; Yang, W. Humanized Single Domain Antibodies Neutralize SARS-CoV-2 by Targeting Spike Receptor Binding Domain.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2020.04.14.042010, doi:10.1101/2020.04.14.042010.</w:t>
      </w:r>
    </w:p>
    <w:p w14:paraId="4E0855F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61. </w:t>
      </w:r>
      <w:r w:rsidRPr="00E90B8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E90B8D">
        <w:rPr>
          <w:rFonts w:ascii="Palatino Linotype" w:hAnsi="Palatino Linotype"/>
          <w:i/>
          <w:iCs/>
          <w:noProof/>
          <w:sz w:val="18"/>
        </w:rPr>
        <w:t>J. Clin. Invest.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doi:10.1172/JCI138745.</w:t>
      </w:r>
    </w:p>
    <w:p w14:paraId="30D6BBE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62. </w:t>
      </w:r>
      <w:r w:rsidRPr="00E90B8D">
        <w:rPr>
          <w:rFonts w:ascii="Palatino Linotype" w:hAnsi="Palatino Linotype"/>
          <w:noProof/>
          <w:sz w:val="18"/>
        </w:rPr>
        <w:tab/>
        <w:t xml:space="preserve">Denning, W.; Das, S.; Guo, S.; Xu, J.; Kappes, J.C.; Hel, Z. Optimization of the transductional efficiency of lentiviral vectors: Effect of sera and polycations. </w:t>
      </w:r>
      <w:r w:rsidRPr="00E90B8D">
        <w:rPr>
          <w:rFonts w:ascii="Palatino Linotype" w:hAnsi="Palatino Linotype"/>
          <w:i/>
          <w:iCs/>
          <w:noProof/>
          <w:sz w:val="18"/>
        </w:rPr>
        <w:t>Mol.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53</w:t>
      </w:r>
      <w:r w:rsidRPr="00E90B8D">
        <w:rPr>
          <w:rFonts w:ascii="Palatino Linotype" w:hAnsi="Palatino Linotype"/>
          <w:noProof/>
          <w:sz w:val="18"/>
        </w:rPr>
        <w:t>, 308–314, doi:10.1007/s12033-012-9528-5.</w:t>
      </w:r>
    </w:p>
    <w:p w14:paraId="38F23D5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63. </w:t>
      </w:r>
      <w:r w:rsidRPr="00E90B8D">
        <w:rPr>
          <w:rFonts w:ascii="Palatino Linotype" w:hAnsi="Palatino Linotype"/>
          <w:noProof/>
          <w:sz w:val="18"/>
        </w:rPr>
        <w:tab/>
        <w:t xml:space="preserve">Chin, A.W.H.; Chu, J.T.S.; Perera, M.R.A.; Hui, K.P.Y.; Yen, H.-L.; Chan, M.C.W.; Peiris, M.; Poon, L.L.M. Stability of SARS-CoV-2 in different environmental conditions. </w:t>
      </w:r>
      <w:r w:rsidRPr="00E90B8D">
        <w:rPr>
          <w:rFonts w:ascii="Palatino Linotype" w:hAnsi="Palatino Linotype"/>
          <w:i/>
          <w:iCs/>
          <w:noProof/>
          <w:sz w:val="18"/>
        </w:rPr>
        <w:t>The Lancet Microbe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5247</w:t>
      </w:r>
      <w:r w:rsidRPr="00E90B8D">
        <w:rPr>
          <w:rFonts w:ascii="Palatino Linotype" w:hAnsi="Palatino Linotype"/>
          <w:noProof/>
          <w:sz w:val="18"/>
        </w:rPr>
        <w:t>, 30003, doi:10.1016/S2666-5247(20)30003-3.</w:t>
      </w:r>
    </w:p>
    <w:p w14:paraId="4029137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64. </w:t>
      </w:r>
      <w:r w:rsidRPr="00E90B8D">
        <w:rPr>
          <w:rFonts w:ascii="Palatino Linotype" w:hAnsi="Palatino Linotype"/>
          <w:noProof/>
          <w:sz w:val="18"/>
        </w:rPr>
        <w:tab/>
        <w:t xml:space="preserve">Wang, W.; Xu, Y.; Gao, R.; Lu, R.; Han, K.; Wu, G.; Tan, W. Detection of SARS-CoV-2 in Different Types of Clinical Specimens. </w:t>
      </w:r>
      <w:r w:rsidRPr="00E90B8D">
        <w:rPr>
          <w:rFonts w:ascii="Palatino Linotype" w:hAnsi="Palatino Linotype"/>
          <w:i/>
          <w:iCs/>
          <w:noProof/>
          <w:sz w:val="18"/>
        </w:rPr>
        <w:t>JAMA - J. Am. Med. Assoc.</w:t>
      </w:r>
      <w:r w:rsidRPr="00E90B8D">
        <w:rPr>
          <w:rFonts w:ascii="Palatino Linotype" w:hAnsi="Palatino Linotype"/>
          <w:noProof/>
          <w:sz w:val="18"/>
        </w:rPr>
        <w:t xml:space="preserve"> 2020.</w:t>
      </w:r>
    </w:p>
    <w:p w14:paraId="02DBBD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65. </w:t>
      </w:r>
      <w:r w:rsidRPr="00E90B8D">
        <w:rPr>
          <w:rFonts w:ascii="Palatino Linotype" w:hAnsi="Palatino Linotype"/>
          <w:noProof/>
          <w:sz w:val="18"/>
        </w:rPr>
        <w:tab/>
        <w:t xml:space="preserve">Dodd, R.Y.; Stramer, S.L. COVID-19 and Blood Safety: Help with a Dilemma. </w:t>
      </w:r>
      <w:r w:rsidRPr="00E90B8D">
        <w:rPr>
          <w:rFonts w:ascii="Palatino Linotype" w:hAnsi="Palatino Linotype"/>
          <w:i/>
          <w:iCs/>
          <w:noProof/>
          <w:sz w:val="18"/>
        </w:rPr>
        <w:t>Transfus. Med. Rev.</w:t>
      </w:r>
      <w:r w:rsidRPr="00E90B8D">
        <w:rPr>
          <w:rFonts w:ascii="Palatino Linotype" w:hAnsi="Palatino Linotype"/>
          <w:noProof/>
          <w:sz w:val="18"/>
        </w:rPr>
        <w:t xml:space="preserve"> 2020.</w:t>
      </w:r>
    </w:p>
    <w:p w14:paraId="1633CABD" w14:textId="42F4589C" w:rsidR="00181401" w:rsidRPr="00B20205" w:rsidRDefault="00F15C55" w:rsidP="00E90B8D">
      <w:pPr>
        <w:widowControl w:val="0"/>
        <w:autoSpaceDE w:val="0"/>
        <w:autoSpaceDN w:val="0"/>
        <w:adjustRightInd w:val="0"/>
        <w:spacing w:line="240" w:lineRule="auto"/>
        <w:ind w:left="640" w:hanging="640"/>
        <w:rPr>
          <w:rStyle w:val="LineNumber"/>
          <w:sz w:val="24"/>
        </w:rPr>
      </w:pPr>
      <w:r>
        <w:fldChar w:fldCharType="end"/>
      </w:r>
    </w:p>
    <w:sectPr w:rsidR="00181401" w:rsidRPr="00B20205" w:rsidSect="00B20205">
      <w:headerReference w:type="even" r:id="rId37"/>
      <w:headerReference w:type="default" r:id="rId38"/>
      <w:footerReference w:type="default" r:id="rId39"/>
      <w:headerReference w:type="first" r:id="rId40"/>
      <w:pgSz w:w="11906" w:h="16838" w:code="9"/>
      <w:pgMar w:top="1411" w:right="1526" w:bottom="1080" w:left="1526" w:header="1022"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7-10T08:40:00Z" w:initials="BPJD">
    <w:p w14:paraId="7E776F7C" w14:textId="77777777" w:rsidR="00821A62" w:rsidRDefault="00821A62">
      <w:pPr>
        <w:pStyle w:val="CommentText"/>
      </w:pPr>
      <w:r>
        <w:rPr>
          <w:rStyle w:val="CommentReference"/>
        </w:rPr>
        <w:annotationRef/>
      </w:r>
      <w:r>
        <w:t xml:space="preserve">This is no longer true. I don’t see the logic in having a paper that makes a claim in the Discussion and then two paragraphs later </w:t>
      </w:r>
      <w:proofErr w:type="gramStart"/>
      <w:r>
        <w:t>shows</w:t>
      </w:r>
      <w:proofErr w:type="gramEnd"/>
      <w:r>
        <w:t xml:space="preserve"> it isn’t true.</w:t>
      </w:r>
    </w:p>
    <w:p w14:paraId="6CF6ED22" w14:textId="77777777" w:rsidR="00821A62" w:rsidRDefault="00821A62">
      <w:pPr>
        <w:pStyle w:val="CommentText"/>
      </w:pPr>
    </w:p>
    <w:p w14:paraId="7B8A2A84" w14:textId="25B37876" w:rsidR="00821A62" w:rsidRDefault="00821A62">
      <w:pPr>
        <w:pStyle w:val="CommentText"/>
      </w:pPr>
      <w:r>
        <w:t>If you don’t want to incorporate Addendum into manuscript, at least change discussion and relevant part of results to refer to addendum, rather than writing the paper so that it is making directly conflicting claims in different sections. Most people don’t read “Addendums” unless there is some indication in main text that they are important. So you need to refer to it at all relevant points.</w:t>
      </w:r>
    </w:p>
  </w:comment>
  <w:comment w:id="27" w:author="Bloom PhD, Jesse D" w:date="2020-07-10T08:33:00Z" w:initials="BPJD">
    <w:p w14:paraId="2A36E37F" w14:textId="54C2B584" w:rsidR="00821A62" w:rsidRDefault="00821A62">
      <w:pPr>
        <w:pStyle w:val="CommentText"/>
      </w:pPr>
      <w:r>
        <w:rPr>
          <w:rStyle w:val="CommentReference"/>
        </w:rPr>
        <w:annotationRef/>
      </w:r>
      <w:r>
        <w:t>I suggest changing to: “several studies have reported that”</w:t>
      </w:r>
    </w:p>
  </w:comment>
  <w:comment w:id="33" w:author="Bloom PhD, Jesse D" w:date="2020-07-10T08:39:00Z" w:initials="BPJD">
    <w:p w14:paraId="70AD9514" w14:textId="4F794CF5" w:rsidR="00821A62" w:rsidRDefault="00821A62">
      <w:pPr>
        <w:pStyle w:val="CommentText"/>
      </w:pPr>
      <w:r>
        <w:rPr>
          <w:rStyle w:val="CommentReference"/>
        </w:rPr>
        <w:annotationRef/>
      </w:r>
      <w:r>
        <w:t>Is this done or in progress enough that we can add a link or product number?</w:t>
      </w:r>
    </w:p>
  </w:comment>
  <w:comment w:id="34" w:author="Dusenbury Crawford, Katharine H" w:date="2020-07-10T12:19:00Z" w:initials="DCKH">
    <w:p w14:paraId="405659FB" w14:textId="574C70F2" w:rsidR="00821A62" w:rsidRDefault="00821A62">
      <w:pPr>
        <w:pStyle w:val="CommentText"/>
      </w:pPr>
      <w:r>
        <w:rPr>
          <w:rStyle w:val="CommentReference"/>
        </w:rPr>
        <w:annotationRef/>
      </w:r>
      <w:r>
        <w:t>I do not think we have a number yet. I will check with Keara.</w:t>
      </w:r>
    </w:p>
  </w:comment>
  <w:comment w:id="35" w:author="Bloom PhD, Jesse D" w:date="2020-07-10T08:35:00Z" w:initials="BPJD">
    <w:p w14:paraId="1B84F4D3" w14:textId="07BAF362" w:rsidR="00821A62" w:rsidRDefault="00821A62">
      <w:pPr>
        <w:pStyle w:val="CommentText"/>
      </w:pPr>
      <w:r>
        <w:rPr>
          <w:rStyle w:val="CommentReference"/>
        </w:rPr>
        <w:annotationRef/>
      </w:r>
      <w:r>
        <w:t>Why do you think it indicates this? Do we have any data about Spike trafficking? If not, I would suggest wording in a way that doesn’t imply a mechanism that we have no evidence about. Perhaps “indicating that portions of the tail beyond ER retrieval signal affect viral titers.”</w:t>
      </w:r>
    </w:p>
  </w:comment>
  <w:comment w:id="38" w:author="Bloom PhD, Jesse D" w:date="2020-07-10T08:38:00Z" w:initials="BPJD">
    <w:p w14:paraId="7CCC98F3" w14:textId="3052B9C5" w:rsidR="00821A62" w:rsidRDefault="00821A62">
      <w:pPr>
        <w:pStyle w:val="CommentText"/>
      </w:pPr>
      <w:r>
        <w:rPr>
          <w:rStyle w:val="CommentReference"/>
        </w:rPr>
        <w:annotationRef/>
      </w:r>
      <w:r>
        <w:t>Too many details in Figure legend. Add a Methods subsection for this. Also, you need to give the deletion tail plasmids names, provide maps added to the supplemental figures, etc. If you did this, I could not find it.</w:t>
      </w:r>
    </w:p>
  </w:comment>
  <w:comment w:id="42" w:author="Dusenbury Crawford, Katharine H" w:date="2020-07-09T14:01:00Z" w:initials="DCKH">
    <w:p w14:paraId="5BB59751" w14:textId="77777777" w:rsidR="00821A62" w:rsidRDefault="00821A62">
      <w:pPr>
        <w:pStyle w:val="CommentText"/>
      </w:pPr>
      <w:r>
        <w:rPr>
          <w:rStyle w:val="CommentReference"/>
        </w:rPr>
        <w:annotationRef/>
      </w:r>
      <w:r>
        <w:t>Do I need to mention this?</w:t>
      </w:r>
    </w:p>
    <w:p w14:paraId="55B95190" w14:textId="748CE18B" w:rsidR="00821A62" w:rsidRDefault="00821A62">
      <w:pPr>
        <w:pStyle w:val="CommentText"/>
      </w:pPr>
    </w:p>
  </w:comment>
  <w:comment w:id="43" w:author="Bloom PhD, Jesse D" w:date="2020-07-10T08:37:00Z" w:initials="BPJD">
    <w:p w14:paraId="6628DEF5" w14:textId="4568BC7B" w:rsidR="00821A62" w:rsidRDefault="00821A62">
      <w:pPr>
        <w:pStyle w:val="CommentText"/>
      </w:pPr>
      <w:r>
        <w:rPr>
          <w:rStyle w:val="CommentReference"/>
        </w:rPr>
        <w:annotationRef/>
      </w:r>
      <w:r>
        <w:t>I think you can get rid of it.</w:t>
      </w:r>
    </w:p>
  </w:comment>
  <w:comment w:id="47" w:author="Dusenbury Crawford, Katharine H" w:date="2020-07-09T14:19:00Z" w:initials="DCKH">
    <w:p w14:paraId="6FB0116A" w14:textId="791B1322" w:rsidR="00821A62" w:rsidRDefault="00821A62">
      <w:pPr>
        <w:pStyle w:val="CommentText"/>
      </w:pPr>
      <w:r>
        <w:rPr>
          <w:rStyle w:val="CommentReference"/>
        </w:rPr>
        <w:annotationRef/>
      </w:r>
      <w:r>
        <w:t>For some reason I’m struggling with making this clear</w:t>
      </w:r>
    </w:p>
  </w:comment>
  <w:comment w:id="48" w:author="Bloom PhD, Jesse D" w:date="2020-06-18T09:43:00Z" w:initials="BPJD">
    <w:p w14:paraId="2FABB08F" w14:textId="77777777" w:rsidR="00821A62" w:rsidRDefault="00821A62" w:rsidP="00347D39">
      <w:pPr>
        <w:pStyle w:val="CommentText"/>
      </w:pPr>
      <w:r>
        <w:rPr>
          <w:rStyle w:val="CommentReference"/>
        </w:rPr>
        <w:annotationRef/>
      </w:r>
      <w:r>
        <w:t>Check with them about this and allowability of showing the data.</w:t>
      </w:r>
    </w:p>
    <w:p w14:paraId="340A38F5" w14:textId="5E1390ED" w:rsidR="00821A62" w:rsidRDefault="00821A62" w:rsidP="00347D39">
      <w:pPr>
        <w:pStyle w:val="CommentText"/>
      </w:pPr>
    </w:p>
  </w:comment>
  <w:comment w:id="49" w:author="Bloom PhD, Jesse D" w:date="2020-07-10T08:38:00Z" w:initials="BPJD">
    <w:p w14:paraId="68A13D55" w14:textId="376A1C4D" w:rsidR="00821A62" w:rsidRDefault="00821A62">
      <w:pPr>
        <w:pStyle w:val="CommentText"/>
      </w:pPr>
      <w:r>
        <w:rPr>
          <w:rStyle w:val="CommentReference"/>
        </w:rPr>
        <w:annotationRef/>
      </w:r>
      <w:r>
        <w:t>Did you do this?</w:t>
      </w:r>
    </w:p>
  </w:comment>
  <w:comment w:id="50" w:author="Dusenbury Crawford, Katharine H" w:date="2020-07-10T12:21:00Z" w:initials="DCKH">
    <w:p w14:paraId="4F598BE6" w14:textId="5DD49BA5" w:rsidR="00821A62" w:rsidRDefault="00821A62">
      <w:pPr>
        <w:pStyle w:val="CommentText"/>
      </w:pPr>
      <w:r>
        <w:rPr>
          <w:rStyle w:val="CommentReference"/>
        </w:rPr>
        <w:annotationRef/>
      </w:r>
      <w:r>
        <w:t>Yes. They said it was fine to include and they did not need to be authors, but I think we should still thank them? Not sure the best way to do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8A2A84" w15:done="0"/>
  <w15:commentEx w15:paraId="2A36E37F" w15:done="0"/>
  <w15:commentEx w15:paraId="70AD9514" w15:done="0"/>
  <w15:commentEx w15:paraId="405659FB" w15:paraIdParent="70AD9514" w15:done="0"/>
  <w15:commentEx w15:paraId="1B84F4D3" w15:done="0"/>
  <w15:commentEx w15:paraId="7CCC98F3" w15:done="0"/>
  <w15:commentEx w15:paraId="55B95190" w15:done="0"/>
  <w15:commentEx w15:paraId="6628DEF5" w15:paraIdParent="55B95190" w15:done="0"/>
  <w15:commentEx w15:paraId="6FB0116A" w15:done="0"/>
  <w15:commentEx w15:paraId="340A38F5" w15:done="0"/>
  <w15:commentEx w15:paraId="68A13D55" w15:paraIdParent="340A38F5" w15:done="0"/>
  <w15:commentEx w15:paraId="4F598BE6" w15:paraIdParent="340A38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A7E5" w16cex:dateUtc="2020-07-10T15:40:00Z"/>
  <w16cex:commentExtensible w16cex:durableId="22B2A66D" w16cex:dateUtc="2020-07-10T15:33:00Z"/>
  <w16cex:commentExtensible w16cex:durableId="22B2A7C2" w16cex:dateUtc="2020-07-10T15:39:00Z"/>
  <w16cex:commentExtensible w16cex:durableId="22B2DB5B" w16cex:dateUtc="2020-07-10T19:19:00Z"/>
  <w16cex:commentExtensible w16cex:durableId="22B2A6B9" w16cex:dateUtc="2020-07-10T15:35:00Z"/>
  <w16cex:commentExtensible w16cex:durableId="22B2A792" w16cex:dateUtc="2020-07-10T15:38:00Z"/>
  <w16cex:commentExtensible w16cex:durableId="22B1A1C5" w16cex:dateUtc="2020-07-09T21:01:00Z"/>
  <w16cex:commentExtensible w16cex:durableId="22B2A742" w16cex:dateUtc="2020-07-10T15:37:00Z"/>
  <w16cex:commentExtensible w16cex:durableId="22B1A5E1" w16cex:dateUtc="2020-07-09T21:19:00Z"/>
  <w16cex:commentExtensible w16cex:durableId="2295B5CA" w16cex:dateUtc="2020-06-18T16:43:00Z"/>
  <w16cex:commentExtensible w16cex:durableId="22B2A777" w16cex:dateUtc="2020-07-10T15:38:00Z"/>
  <w16cex:commentExtensible w16cex:durableId="22B2DBBA" w16cex:dateUtc="2020-07-1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8A2A84" w16cid:durableId="22B2A7E5"/>
  <w16cid:commentId w16cid:paraId="2A36E37F" w16cid:durableId="22B2A66D"/>
  <w16cid:commentId w16cid:paraId="70AD9514" w16cid:durableId="22B2A7C2"/>
  <w16cid:commentId w16cid:paraId="405659FB" w16cid:durableId="22B2DB5B"/>
  <w16cid:commentId w16cid:paraId="1B84F4D3" w16cid:durableId="22B2A6B9"/>
  <w16cid:commentId w16cid:paraId="7CCC98F3" w16cid:durableId="22B2A792"/>
  <w16cid:commentId w16cid:paraId="55B95190" w16cid:durableId="22B1A1C5"/>
  <w16cid:commentId w16cid:paraId="6628DEF5" w16cid:durableId="22B2A742"/>
  <w16cid:commentId w16cid:paraId="6FB0116A" w16cid:durableId="22B1A5E1"/>
  <w16cid:commentId w16cid:paraId="340A38F5" w16cid:durableId="2295B5CA"/>
  <w16cid:commentId w16cid:paraId="68A13D55" w16cid:durableId="22B2A777"/>
  <w16cid:commentId w16cid:paraId="4F598BE6" w16cid:durableId="22B2DB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325A3" w14:textId="77777777" w:rsidR="000730F1" w:rsidRDefault="000730F1">
      <w:pPr>
        <w:spacing w:line="240" w:lineRule="auto"/>
      </w:pPr>
      <w:r>
        <w:separator/>
      </w:r>
    </w:p>
  </w:endnote>
  <w:endnote w:type="continuationSeparator" w:id="0">
    <w:p w14:paraId="0FB7092C" w14:textId="77777777" w:rsidR="000730F1" w:rsidRDefault="00073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821A62" w:rsidRPr="00CF0CC9" w:rsidRDefault="00821A6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05A2D" w14:textId="77777777" w:rsidR="000730F1" w:rsidRDefault="000730F1">
      <w:pPr>
        <w:spacing w:line="240" w:lineRule="auto"/>
      </w:pPr>
      <w:r>
        <w:separator/>
      </w:r>
    </w:p>
  </w:footnote>
  <w:footnote w:type="continuationSeparator" w:id="0">
    <w:p w14:paraId="4F8F8095" w14:textId="77777777" w:rsidR="000730F1" w:rsidRDefault="00073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821A62" w:rsidRDefault="00821A6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821A62" w:rsidRPr="00EE746E" w:rsidRDefault="00821A6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821A62" w:rsidRPr="00B20205" w:rsidRDefault="00821A62"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821A62" w:rsidRDefault="00821A6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133" w:author="Bloom PhD, Jesse D" w:date="2020-04-20T10:16:00Z">
      <w:r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442A6C"/>
    <w:multiLevelType w:val="hybridMultilevel"/>
    <w:tmpl w:val="3EEC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attachedTemplate r:id="rId1"/>
  <w:trackRevisions/>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174F6"/>
    <w:rsid w:val="00020AC4"/>
    <w:rsid w:val="00021BB0"/>
    <w:rsid w:val="00022890"/>
    <w:rsid w:val="00030573"/>
    <w:rsid w:val="00030B9A"/>
    <w:rsid w:val="000329C9"/>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30F1"/>
    <w:rsid w:val="00074457"/>
    <w:rsid w:val="00074CDF"/>
    <w:rsid w:val="00077757"/>
    <w:rsid w:val="00082F47"/>
    <w:rsid w:val="000836BF"/>
    <w:rsid w:val="00084241"/>
    <w:rsid w:val="00084F3F"/>
    <w:rsid w:val="00085205"/>
    <w:rsid w:val="00092982"/>
    <w:rsid w:val="00097FDB"/>
    <w:rsid w:val="000A115F"/>
    <w:rsid w:val="000A4430"/>
    <w:rsid w:val="000A57FE"/>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24AD"/>
    <w:rsid w:val="000E592B"/>
    <w:rsid w:val="000E5A8D"/>
    <w:rsid w:val="000E6111"/>
    <w:rsid w:val="000F4411"/>
    <w:rsid w:val="000F4757"/>
    <w:rsid w:val="000F47FF"/>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1B2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47D39"/>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169BC"/>
    <w:rsid w:val="0042744A"/>
    <w:rsid w:val="00427673"/>
    <w:rsid w:val="00427DC5"/>
    <w:rsid w:val="00440B2B"/>
    <w:rsid w:val="00443FF1"/>
    <w:rsid w:val="00444E0E"/>
    <w:rsid w:val="004459EF"/>
    <w:rsid w:val="004464A5"/>
    <w:rsid w:val="0045082F"/>
    <w:rsid w:val="0045163C"/>
    <w:rsid w:val="004524E5"/>
    <w:rsid w:val="00455F86"/>
    <w:rsid w:val="00457E7A"/>
    <w:rsid w:val="004600E3"/>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49F2"/>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44FF"/>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25EE"/>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20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4B2A"/>
    <w:rsid w:val="008168F1"/>
    <w:rsid w:val="008176DB"/>
    <w:rsid w:val="00820D4F"/>
    <w:rsid w:val="00821A62"/>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4064"/>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2CA"/>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2F46"/>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07DD3"/>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55A5B"/>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2F2"/>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8B5"/>
    <w:rsid w:val="00BF1E76"/>
    <w:rsid w:val="00BF4202"/>
    <w:rsid w:val="00BF687D"/>
    <w:rsid w:val="00C00813"/>
    <w:rsid w:val="00C017FD"/>
    <w:rsid w:val="00C01AF2"/>
    <w:rsid w:val="00C111F9"/>
    <w:rsid w:val="00C12F0D"/>
    <w:rsid w:val="00C1762B"/>
    <w:rsid w:val="00C17AD4"/>
    <w:rsid w:val="00C22F51"/>
    <w:rsid w:val="00C25BD4"/>
    <w:rsid w:val="00C26628"/>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AA9"/>
    <w:rsid w:val="00C56DA0"/>
    <w:rsid w:val="00C56EB6"/>
    <w:rsid w:val="00C5700F"/>
    <w:rsid w:val="00C57F33"/>
    <w:rsid w:val="00C6540F"/>
    <w:rsid w:val="00C66E4B"/>
    <w:rsid w:val="00C71132"/>
    <w:rsid w:val="00C721F5"/>
    <w:rsid w:val="00C74077"/>
    <w:rsid w:val="00C74702"/>
    <w:rsid w:val="00C74FF9"/>
    <w:rsid w:val="00C76471"/>
    <w:rsid w:val="00C80103"/>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3DEA"/>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0F65"/>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0B8D"/>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081E"/>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A6E"/>
    <w:rsid w:val="00F85C43"/>
    <w:rsid w:val="00F87702"/>
    <w:rsid w:val="00F92135"/>
    <w:rsid w:val="00F9385F"/>
    <w:rsid w:val="00F95076"/>
    <w:rsid w:val="00F96827"/>
    <w:rsid w:val="00F96A69"/>
    <w:rsid w:val="00FA2E6B"/>
    <w:rsid w:val="00FA3E6D"/>
    <w:rsid w:val="00FB024F"/>
    <w:rsid w:val="00FB5524"/>
    <w:rsid w:val="00FB6089"/>
    <w:rsid w:val="00FB7AF0"/>
    <w:rsid w:val="00FC05DF"/>
    <w:rsid w:val="00FC0BB0"/>
    <w:rsid w:val="00FC1E1B"/>
    <w:rsid w:val="00FC3879"/>
    <w:rsid w:val="00FC4288"/>
    <w:rsid w:val="00FC6D32"/>
    <w:rsid w:val="00FD1097"/>
    <w:rsid w:val="00FD3BA9"/>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 w:type="character" w:styleId="FootnoteReference">
    <w:name w:val="footnote reference"/>
    <w:basedOn w:val="DefaultParagraphFont"/>
    <w:uiPriority w:val="99"/>
    <w:semiHidden/>
    <w:unhideWhenUsed/>
    <w:rsid w:val="00347D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770856023">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www.beiresources.org/"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microsoft.com/office/2011/relationships/commentsExtended" Target="commentsExtended.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image" Target="media/image5.emf"/><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comments" Target="comments.xml"/><Relationship Id="rId36" Type="http://schemas.openxmlformats.org/officeDocument/2006/relationships/hyperlink" Target="https://jbloomlab.github.io/neutcurve/" TargetMode="Externa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microsoft.com/office/2016/09/relationships/commentsIds" Target="commentsIds.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yperlink" Target="https://github.com/jbloomlab/SARS-CoV-2_lentiviral_pseudotype/tree/master/plasmid_maps"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35</TotalTime>
  <Pages>17</Pages>
  <Words>70397</Words>
  <Characters>401265</Characters>
  <Application>Microsoft Office Word</Application>
  <DocSecurity>0</DocSecurity>
  <Lines>3343</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470721</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4</cp:revision>
  <cp:lastPrinted>2020-04-20T17:24:00Z</cp:lastPrinted>
  <dcterms:created xsi:type="dcterms:W3CDTF">2020-07-10T15:42:00Z</dcterms:created>
  <dcterms:modified xsi:type="dcterms:W3CDTF">2020-07-10T20:12:00Z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http://csl.mendeley.com/styles/508245201/multidisciplinary-digital-publishing-institute</vt:lpwstr>
  </property>
  <property fmtid="{D5CDD505-2E9C-101B-9397-08002B2CF9AE}" pid="17" name="Mendeley Recent Style Name 7_1">
    <vt:lpwstr>Multidisciplinary Digital Publishing Institute - Kate Dusenbury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4f19df47-3cda-39dc-9c57-2463cc78c1fb</vt:lpwstr>
  </property>
  <property fmtid="{D5CDD505-2E9C-101B-9397-08002B2CF9AE}" pid="24" name="Mendeley Citation Style_1">
    <vt:lpwstr>http://www.zotero.org/styles/viruses</vt:lpwstr>
  </property>
</Properties>
</file>