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9CDE4D" w14:textId="7D4962B4" w:rsidR="00181401" w:rsidRPr="00325902" w:rsidRDefault="00181401" w:rsidP="00EA4893">
      <w:pPr>
        <w:pStyle w:val="MDPI11articletype"/>
      </w:pPr>
      <w:r w:rsidRPr="00325902">
        <w:t>Article</w:t>
      </w:r>
    </w:p>
    <w:p w14:paraId="6F092E99" w14:textId="7CE54E66" w:rsidR="00181401" w:rsidRPr="00325902" w:rsidRDefault="00D04714" w:rsidP="00EA4893">
      <w:pPr>
        <w:pStyle w:val="MDPI12title"/>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2F86CA12" w:rsidR="00181401" w:rsidRPr="00325902" w:rsidRDefault="00D04714" w:rsidP="00EA4893">
      <w:pPr>
        <w:pStyle w:val="MDPI13authornames"/>
      </w:pPr>
      <w:r>
        <w:t xml:space="preserve">Katharine </w:t>
      </w:r>
      <w:r w:rsidR="00522C91">
        <w:t>H.</w:t>
      </w:r>
      <w:r>
        <w:t>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 xml:space="preserve">Keara </w:t>
      </w:r>
      <w:r w:rsidR="00F50AC5">
        <w:t xml:space="preserve">D.  </w:t>
      </w:r>
      <w:r w:rsidR="0081243C">
        <w:t>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1B56B1">
        <w:t xml:space="preserve">Michael Murphy </w:t>
      </w:r>
      <w:r w:rsidR="001B56B1">
        <w:rPr>
          <w:vertAlign w:val="superscript"/>
        </w:rPr>
        <w:t>7</w:t>
      </w:r>
      <w:r w:rsidR="001B56B1">
        <w:t xml:space="preserve">, </w:t>
      </w:r>
      <w:proofErr w:type="spellStart"/>
      <w:r w:rsidR="001B56B1">
        <w:t>Deleah</w:t>
      </w:r>
      <w:proofErr w:type="spellEnd"/>
      <w:r w:rsidR="001B56B1">
        <w:t xml:space="preserve"> Pettie </w:t>
      </w:r>
      <w:r w:rsidR="001B56B1">
        <w:rPr>
          <w:vertAlign w:val="superscript"/>
        </w:rPr>
        <w:t>7</w:t>
      </w:r>
      <w:r w:rsidR="001B56B1">
        <w:t xml:space="preserve">, </w:t>
      </w:r>
      <w:r w:rsidR="0027218E">
        <w:t xml:space="preserve">Neil </w:t>
      </w:r>
      <w:r w:rsidR="00C76471">
        <w:t xml:space="preserve">P. </w:t>
      </w:r>
      <w:r w:rsidR="0027218E">
        <w:t xml:space="preserve">King </w:t>
      </w:r>
      <w:r w:rsidR="00A10BCF">
        <w:rPr>
          <w:vertAlign w:val="superscript"/>
        </w:rPr>
        <w:t>5,7</w:t>
      </w:r>
      <w:r w:rsidR="0027218E">
        <w:t xml:space="preserve">, </w:t>
      </w:r>
      <w:r w:rsidR="00BB25ED">
        <w:t>Ale</w:t>
      </w:r>
      <w:r w:rsidR="00FB6089">
        <w:t>jandro</w:t>
      </w:r>
      <w:r w:rsidR="00BB25ED">
        <w:t xml:space="preserve"> </w:t>
      </w:r>
      <w:r w:rsidR="001E1AEB">
        <w:t>B</w:t>
      </w:r>
      <w:r w:rsidR="00CB69EA">
        <w:t>.</w:t>
      </w:r>
      <w:r w:rsidR="001E1AEB">
        <w:t xml:space="preserve"> </w:t>
      </w:r>
      <w:proofErr w:type="spellStart"/>
      <w:r w:rsidR="00BB25ED">
        <w:t>Balazs</w:t>
      </w:r>
      <w:proofErr w:type="spellEnd"/>
      <w:r w:rsidR="00B63BE3">
        <w:t xml:space="preserve"> </w:t>
      </w:r>
      <w:r w:rsidR="00522C91">
        <w:rPr>
          <w:vertAlign w:val="superscript"/>
        </w:rPr>
        <w:t>8</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proofErr w:type="gramStart"/>
      <w:r w:rsidR="0027218E">
        <w:rPr>
          <w:vertAlign w:val="superscript"/>
        </w:rPr>
        <w:t>9</w:t>
      </w:r>
      <w:r w:rsidR="00BA0F34">
        <w:rPr>
          <w:vertAlign w:val="superscript"/>
        </w:rPr>
        <w:t>,</w:t>
      </w:r>
      <w:r w:rsidR="00181401" w:rsidRPr="00325902">
        <w:t>*</w:t>
      </w:r>
      <w:proofErr w:type="gramEnd"/>
    </w:p>
    <w:p w14:paraId="136EA952" w14:textId="628F32F5" w:rsidR="00181401" w:rsidRPr="00325902" w:rsidRDefault="00181401" w:rsidP="00EA4893">
      <w:pPr>
        <w:pStyle w:val="MDPI16affiliation"/>
      </w:pPr>
      <w:r w:rsidRPr="00EA4893">
        <w:rPr>
          <w:vertAlign w:val="superscript"/>
        </w:rPr>
        <w:t>1</w:t>
      </w:r>
      <w:r w:rsidRPr="00EA4893">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EA4893">
      <w:pPr>
        <w:pStyle w:val="MDPI16affiliation"/>
      </w:pPr>
      <w:r w:rsidRPr="00EA4893">
        <w:rPr>
          <w:vertAlign w:val="superscript"/>
        </w:rPr>
        <w:t>2</w:t>
      </w:r>
      <w:r w:rsidRPr="00EA4893">
        <w:tab/>
      </w:r>
      <w:r w:rsidR="00B26ED4">
        <w:t xml:space="preserve">Department of Genome Sciences, University of Washington, Seattle, WA </w:t>
      </w:r>
      <w:r w:rsidR="005C4B21">
        <w:t>98195, USA</w:t>
      </w:r>
    </w:p>
    <w:p w14:paraId="1FD4E6B3" w14:textId="01E709B4" w:rsidR="00A1223D" w:rsidRDefault="00A1223D" w:rsidP="00EA4893">
      <w:pPr>
        <w:pStyle w:val="MDPI16affiliation"/>
      </w:pPr>
      <w:r w:rsidRPr="00EA4893">
        <w:rPr>
          <w:vertAlign w:val="superscript"/>
        </w:rPr>
        <w:t>3</w:t>
      </w:r>
      <w:r w:rsidRPr="00EA4893">
        <w:tab/>
      </w:r>
      <w:r>
        <w:t>Medical Scientist Training Program, University of Washington, Seattle, WA 98195, USA</w:t>
      </w:r>
    </w:p>
    <w:p w14:paraId="176BF6BD" w14:textId="04640565" w:rsidR="00BA0F34" w:rsidRDefault="00071349" w:rsidP="00EA4893">
      <w:pPr>
        <w:pStyle w:val="MDPI16affiliation"/>
      </w:pPr>
      <w:r w:rsidRPr="00EA4893">
        <w:rPr>
          <w:vertAlign w:val="superscript"/>
        </w:rPr>
        <w:t>4</w:t>
      </w:r>
      <w:r w:rsidR="00BA0F34" w:rsidRPr="00EA4893">
        <w:tab/>
      </w:r>
      <w:r w:rsidR="00473630">
        <w:t>Division of Allergy and Infectious Diseases</w:t>
      </w:r>
      <w:r w:rsidR="006D73A0">
        <w:t xml:space="preserve">, University of Washington, Seattle, WA </w:t>
      </w:r>
      <w:r w:rsidR="00AD32B8">
        <w:t xml:space="preserve">98195, </w:t>
      </w:r>
      <w:r w:rsidR="006D73A0">
        <w:t>U</w:t>
      </w:r>
      <w:r w:rsidR="00BA0F34">
        <w:t>SA</w:t>
      </w:r>
      <w:r w:rsidR="00E865CA">
        <w:t xml:space="preserve">; </w:t>
      </w:r>
      <w:hyperlink r:id="rId13" w:history="1">
        <w:r w:rsidR="00E865CA" w:rsidRPr="004057DB">
          <w:rPr>
            <w:rStyle w:val="Hyperlink"/>
            <w:szCs w:val="20"/>
          </w:rPr>
          <w:t>crwolf@uw.edu</w:t>
        </w:r>
      </w:hyperlink>
      <w:r w:rsidR="00E865CA">
        <w:t xml:space="preserve"> (C.</w:t>
      </w:r>
      <w:r w:rsidR="00103CDA">
        <w:t>R.</w:t>
      </w:r>
      <w:r w:rsidR="00E865CA">
        <w:t xml:space="preserve">W.), </w:t>
      </w:r>
      <w:hyperlink r:id="rId14" w:history="1">
        <w:r w:rsidR="00230945" w:rsidRPr="004057DB">
          <w:rPr>
            <w:rStyle w:val="Hyperlink"/>
            <w:szCs w:val="20"/>
          </w:rPr>
          <w:t>helenchu@uw.edu</w:t>
        </w:r>
      </w:hyperlink>
      <w:r w:rsidR="00230945">
        <w:t xml:space="preserve"> (H.Y.C.)</w:t>
      </w:r>
    </w:p>
    <w:p w14:paraId="3A908FB9" w14:textId="1340DFAE" w:rsidR="00EC0176" w:rsidRDefault="00EC0176" w:rsidP="00EA4893">
      <w:pPr>
        <w:pStyle w:val="MDPI16affiliation"/>
        <w:ind w:left="113" w:firstLine="0"/>
      </w:pPr>
      <w:r>
        <w:rPr>
          <w:vertAlign w:val="superscript"/>
        </w:rPr>
        <w:t>5</w:t>
      </w:r>
      <w:r>
        <w:t xml:space="preserve">  </w:t>
      </w:r>
      <w:r w:rsidR="004A0E04">
        <w:t>Department of Biochemistry, University of Washington, Seattle, WA 98109, USA;</w:t>
      </w:r>
      <w:r w:rsidR="00294D5F">
        <w:t xml:space="preserve"> </w:t>
      </w:r>
      <w:hyperlink r:id="rId15" w:history="1">
        <w:r w:rsidR="00294D5F" w:rsidRPr="004057DB">
          <w:rPr>
            <w:rStyle w:val="Hyperlink"/>
            <w:szCs w:val="20"/>
          </w:rPr>
          <w:t>tortoric@uw.edu</w:t>
        </w:r>
      </w:hyperlink>
      <w:r w:rsidR="00294D5F">
        <w:t xml:space="preserve"> (M.A.</w:t>
      </w:r>
      <w:r w:rsidR="00D5196F">
        <w:t>T</w:t>
      </w:r>
      <w:r w:rsidR="00294D5F">
        <w:t>.),</w:t>
      </w:r>
      <w:r w:rsidR="004A0E04">
        <w:t xml:space="preserve"> </w:t>
      </w:r>
      <w:hyperlink r:id="rId16" w:history="1">
        <w:r w:rsidR="004A0E04" w:rsidRPr="004057DB">
          <w:rPr>
            <w:rStyle w:val="Hyperlink"/>
            <w:szCs w:val="20"/>
          </w:rPr>
          <w:t>dveesler@uw.edu</w:t>
        </w:r>
      </w:hyperlink>
      <w:r w:rsidR="004A0E04">
        <w:t xml:space="preserve"> (D.V.)</w:t>
      </w:r>
      <w:r w:rsidR="007C4666">
        <w:t xml:space="preserve">, </w:t>
      </w:r>
      <w:hyperlink r:id="rId17" w:history="1">
        <w:r w:rsidR="007C4666" w:rsidRPr="00B8344A">
          <w:rPr>
            <w:rStyle w:val="Hyperlink"/>
            <w:szCs w:val="20"/>
          </w:rPr>
          <w:t>murphymp@uw.edu</w:t>
        </w:r>
      </w:hyperlink>
      <w:r w:rsidR="007C4666">
        <w:t xml:space="preserve"> (M.M.), </w:t>
      </w:r>
      <w:hyperlink r:id="rId18" w:history="1">
        <w:r w:rsidR="007C4666" w:rsidRPr="00B8344A">
          <w:rPr>
            <w:rStyle w:val="Hyperlink"/>
            <w:szCs w:val="20"/>
          </w:rPr>
          <w:t>ddpettie@gmail.com</w:t>
        </w:r>
      </w:hyperlink>
      <w:r w:rsidR="007C4666">
        <w:t xml:space="preserve"> (D.P.), </w:t>
      </w:r>
      <w:hyperlink r:id="rId19" w:history="1">
        <w:r w:rsidR="007C4666" w:rsidRPr="00B8344A">
          <w:rPr>
            <w:rStyle w:val="Hyperlink"/>
            <w:szCs w:val="20"/>
          </w:rPr>
          <w:t>neil@ipd.uw.edu</w:t>
        </w:r>
      </w:hyperlink>
      <w:r w:rsidR="007C4666">
        <w:t xml:space="preserve"> (N.P.K.)</w:t>
      </w:r>
    </w:p>
    <w:p w14:paraId="5ACD2DFC" w14:textId="1B277F82" w:rsidR="00350AE1" w:rsidRDefault="00350AE1" w:rsidP="00EA4893">
      <w:pPr>
        <w:pStyle w:val="MDPI16affiliation"/>
        <w:ind w:left="113" w:firstLine="0"/>
        <w:rPr>
          <w:szCs w:val="20"/>
        </w:rPr>
      </w:pPr>
      <w:proofErr w:type="gramStart"/>
      <w:r>
        <w:rPr>
          <w:szCs w:val="20"/>
          <w:vertAlign w:val="superscript"/>
        </w:rPr>
        <w:t>6</w:t>
      </w:r>
      <w:r>
        <w:rPr>
          <w:szCs w:val="20"/>
        </w:rPr>
        <w:t xml:space="preserve">  </w:t>
      </w:r>
      <w:r w:rsidR="00D5196F" w:rsidRPr="00C254F8">
        <w:rPr>
          <w:lang w:eastAsia="en-US"/>
        </w:rPr>
        <w:t>Institute</w:t>
      </w:r>
      <w:proofErr w:type="gramEnd"/>
      <w:r w:rsidR="00D5196F" w:rsidRPr="00C254F8">
        <w:rPr>
          <w:lang w:eastAsia="en-US"/>
        </w:rPr>
        <w:t xml:space="preserve"> Pasteur &amp; CNRS UMR 3569, </w:t>
      </w:r>
      <w:proofErr w:type="spellStart"/>
      <w:r w:rsidR="00D5196F" w:rsidRPr="00C254F8">
        <w:rPr>
          <w:lang w:eastAsia="en-US"/>
        </w:rPr>
        <w:t>Unité</w:t>
      </w:r>
      <w:proofErr w:type="spellEnd"/>
      <w:r w:rsidR="00D5196F" w:rsidRPr="00C254F8">
        <w:rPr>
          <w:lang w:eastAsia="en-US"/>
        </w:rPr>
        <w:t xml:space="preserve"> de </w:t>
      </w:r>
      <w:proofErr w:type="spellStart"/>
      <w:r w:rsidR="00D5196F" w:rsidRPr="00C254F8">
        <w:rPr>
          <w:lang w:eastAsia="en-US"/>
        </w:rPr>
        <w:t>Virologie</w:t>
      </w:r>
      <w:proofErr w:type="spellEnd"/>
      <w:r w:rsidR="00D5196F" w:rsidRPr="00C254F8">
        <w:rPr>
          <w:lang w:eastAsia="en-US"/>
        </w:rPr>
        <w:t xml:space="preserve"> </w:t>
      </w:r>
      <w:proofErr w:type="spellStart"/>
      <w:r w:rsidR="00D5196F" w:rsidRPr="00C254F8">
        <w:rPr>
          <w:lang w:eastAsia="en-US"/>
        </w:rPr>
        <w:t>Structurale</w:t>
      </w:r>
      <w:proofErr w:type="spellEnd"/>
      <w:r w:rsidR="00D5196F" w:rsidRPr="00C254F8">
        <w:rPr>
          <w:lang w:eastAsia="en-US"/>
        </w:rPr>
        <w:t>, Paris 75015, France</w:t>
      </w:r>
    </w:p>
    <w:p w14:paraId="523B17F8" w14:textId="22077319" w:rsidR="00A10BCF" w:rsidRPr="00A10BCF" w:rsidRDefault="00A10BCF" w:rsidP="00EA4893">
      <w:pPr>
        <w:pStyle w:val="MDPI16affiliation"/>
        <w:ind w:left="113" w:firstLine="0"/>
      </w:pPr>
      <w:proofErr w:type="gramStart"/>
      <w:r>
        <w:rPr>
          <w:vertAlign w:val="superscript"/>
        </w:rPr>
        <w:t>7</w:t>
      </w:r>
      <w:r>
        <w:t xml:space="preserve">  Institute</w:t>
      </w:r>
      <w:proofErr w:type="gramEnd"/>
      <w:r>
        <w:t xml:space="preserve"> for Protein Design, University of Washington, Seattle, WA 98195, USA</w:t>
      </w:r>
    </w:p>
    <w:p w14:paraId="110106DD" w14:textId="3CBB18A1" w:rsidR="00FA3E6D" w:rsidRDefault="0027218E" w:rsidP="00EA4893">
      <w:pPr>
        <w:pStyle w:val="MDPI16affiliation"/>
      </w:pPr>
      <w:r w:rsidRPr="00EA4893">
        <w:rPr>
          <w:vertAlign w:val="superscript"/>
        </w:rPr>
        <w:t>8</w:t>
      </w:r>
      <w:r w:rsidR="00A1223D" w:rsidRPr="00EA4893">
        <w:tab/>
      </w:r>
      <w:r w:rsidR="00A633AC">
        <w:t xml:space="preserve">The </w:t>
      </w:r>
      <w:proofErr w:type="spellStart"/>
      <w:r w:rsidR="00A633AC">
        <w:t>Ragon</w:t>
      </w:r>
      <w:proofErr w:type="spellEnd"/>
      <w:r w:rsidR="00A633AC">
        <w:t xml:space="preserve"> Institute of Massachusetts General Hospital, the Massachu</w:t>
      </w:r>
      <w:r w:rsidR="000A4430">
        <w:t xml:space="preserve">setts Institute </w:t>
      </w:r>
      <w:r w:rsidR="0093098C">
        <w:t>Technology</w:t>
      </w:r>
      <w:r w:rsidR="00721CC6">
        <w:t>, and Harvard University, Cambridge 02139, USA</w:t>
      </w:r>
      <w:r w:rsidR="00FA3E6D">
        <w:t xml:space="preserve">; </w:t>
      </w:r>
      <w:hyperlink r:id="rId20" w:history="1">
        <w:r w:rsidR="00F74945" w:rsidRPr="001E76D8">
          <w:rPr>
            <w:rStyle w:val="Hyperlink"/>
            <w:szCs w:val="20"/>
          </w:rPr>
          <w:t>abalazs@mgh.harvard.edu</w:t>
        </w:r>
      </w:hyperlink>
      <w:r w:rsidR="00F74945">
        <w:t xml:space="preserve"> (A.B.B.)</w:t>
      </w:r>
    </w:p>
    <w:p w14:paraId="078983DC" w14:textId="4B42D0A7" w:rsidR="00BA0F34" w:rsidRPr="00BA0F34" w:rsidRDefault="0027218E" w:rsidP="00EA4893">
      <w:pPr>
        <w:pStyle w:val="MDPI16affiliation"/>
        <w:ind w:left="113" w:firstLine="0"/>
      </w:pPr>
      <w:proofErr w:type="gramStart"/>
      <w:r>
        <w:rPr>
          <w:vertAlign w:val="superscript"/>
        </w:rPr>
        <w:t>9</w:t>
      </w:r>
      <w:r w:rsidR="00BA0F34">
        <w:t xml:space="preserve">  H</w:t>
      </w:r>
      <w:r w:rsidR="00071349">
        <w:t>oward</w:t>
      </w:r>
      <w:proofErr w:type="gramEnd"/>
      <w:r w:rsidR="00071349">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21"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0E8FE003" w:rsidR="00181401" w:rsidRPr="00325902" w:rsidRDefault="00181401" w:rsidP="00EA4893">
      <w:pPr>
        <w:pStyle w:val="MDPI17abstract"/>
        <w:rPr>
          <w:color w:val="auto"/>
        </w:rPr>
      </w:pPr>
      <w:r w:rsidRPr="00EA4893">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biosafety-level-2 </w:t>
      </w:r>
      <w:r w:rsidR="00C017FD">
        <w:t>viral particles</w:t>
      </w:r>
      <w:r w:rsidR="00985083">
        <w:t xml:space="preserve"> with Spike</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w:t>
      </w:r>
      <w:r w:rsidR="00C017FD">
        <w:t>particles</w:t>
      </w:r>
      <w:r w:rsidR="00985083">
        <w:t xml:space="preserve">, </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w:t>
      </w:r>
      <w:r w:rsidR="00C017FD">
        <w:t>particles</w:t>
      </w:r>
      <w:r w:rsidR="00985D46">
        <w:t xml:space="preserve"> with SARS-CoV-2 Spike</w:t>
      </w:r>
      <w:r w:rsidR="00072E05">
        <w:t xml:space="preserve"> and infect 293T cells </w:t>
      </w:r>
      <w:r w:rsidR="006D5AAA">
        <w:t>engineered to express</w:t>
      </w:r>
      <w:r w:rsidR="00072E05">
        <w:t xml:space="preserve"> </w:t>
      </w:r>
      <w:r w:rsidR="00D5196F">
        <w:t>the SARS-CoV-2</w:t>
      </w:r>
      <w:r w:rsidR="00072E05">
        <w:t xml:space="preserve"> receptor, ACE2. We also</w:t>
      </w:r>
      <w:r w:rsidR="00985D46">
        <w:t xml:space="preserve"> make all the</w:t>
      </w:r>
      <w:r w:rsidR="00985083">
        <w:t xml:space="preserve"> key</w:t>
      </w:r>
      <w:r w:rsidR="00985D46">
        <w:t xml:space="preserv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 xml:space="preserve">these pseudotyped </w:t>
      </w:r>
      <w:r w:rsidR="00C017FD">
        <w:t>lentiviral particles</w:t>
      </w:r>
      <w:r w:rsidR="00F41033">
        <w:t xml:space="preserve">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60A5C90E" w:rsidR="00181401" w:rsidRPr="00325902" w:rsidRDefault="00EA4893" w:rsidP="00EA4893">
      <w:pPr>
        <w:pStyle w:val="MDPI18keywords"/>
      </w:pPr>
      <w:r w:rsidRPr="00EA4893">
        <w:rPr>
          <w:b/>
        </w:rPr>
        <w:t>Keywords:</w:t>
      </w:r>
      <w:r w:rsidR="00181401" w:rsidRPr="00EA4893">
        <w:rPr>
          <w:b/>
        </w:rPr>
        <w:t xml:space="preserve"> </w:t>
      </w:r>
      <w:r w:rsidR="00D1751D">
        <w:t>SARS-</w:t>
      </w:r>
      <w:r w:rsidR="00D1751D" w:rsidRPr="00EA4893">
        <w:t>CoV-2</w:t>
      </w:r>
      <w:r w:rsidRPr="00EA4893">
        <w:t xml:space="preserve">; </w:t>
      </w:r>
      <w:r w:rsidR="00D1751D" w:rsidRPr="00EA4893">
        <w:t>COVID-19</w:t>
      </w:r>
      <w:r w:rsidRPr="00EA4893">
        <w:t xml:space="preserve">; </w:t>
      </w:r>
      <w:r w:rsidR="00D1751D" w:rsidRPr="00EA4893">
        <w:t>coronavirus</w:t>
      </w:r>
      <w:r w:rsidRPr="00EA4893">
        <w:t xml:space="preserve">; </w:t>
      </w:r>
      <w:r w:rsidR="00D1751D" w:rsidRPr="00EA4893">
        <w:t>neutralization assay</w:t>
      </w:r>
      <w:r w:rsidRPr="00EA4893">
        <w:t xml:space="preserve">; </w:t>
      </w:r>
      <w:r w:rsidR="00D1751D" w:rsidRPr="00EA4893">
        <w:t xml:space="preserve">lentiviral </w:t>
      </w:r>
      <w:proofErr w:type="spellStart"/>
      <w:r w:rsidR="00D1751D" w:rsidRPr="00EA4893">
        <w:t>pseudotype</w:t>
      </w:r>
      <w:proofErr w:type="spellEnd"/>
      <w:r w:rsidRPr="00EA4893">
        <w:t xml:space="preserve">; </w:t>
      </w:r>
      <w:r w:rsidR="00D1751D" w:rsidRPr="00EA4893">
        <w:t>Spike</w:t>
      </w:r>
      <w:r w:rsidRPr="00EA4893">
        <w:t xml:space="preserve">; </w:t>
      </w:r>
      <w:r w:rsidR="002A4BF7" w:rsidRPr="00EA4893">
        <w:t>cytoplasmic tail</w:t>
      </w:r>
      <w:r w:rsidRPr="00EA4893">
        <w:t xml:space="preserve">; </w:t>
      </w:r>
      <w:r w:rsidR="00985D46" w:rsidRPr="00EA4893">
        <w:t>ACE2</w:t>
      </w:r>
      <w:r w:rsidRPr="00EA4893">
        <w:t xml:space="preserve">; </w:t>
      </w:r>
      <w:r w:rsidR="00985D46" w:rsidRPr="00EA4893">
        <w:t>293T-ACE2</w:t>
      </w:r>
      <w:r w:rsidRPr="00EA4893">
        <w:t xml:space="preserve">; </w:t>
      </w:r>
      <w:r w:rsidR="005D4603" w:rsidRPr="00EA4893">
        <w:t>luciferase</w:t>
      </w:r>
      <w:r w:rsidRPr="00EA4893">
        <w:t xml:space="preserve">; </w:t>
      </w:r>
      <w:r w:rsidR="00EC4B81" w:rsidRPr="00EA4893">
        <w:t>ALAYT</w:t>
      </w:r>
    </w:p>
    <w:p w14:paraId="47B248F9" w14:textId="77777777" w:rsidR="00181401" w:rsidRPr="00325902" w:rsidRDefault="00181401" w:rsidP="00EA4893">
      <w:pPr>
        <w:pStyle w:val="MDPI19line"/>
        <w:pBdr>
          <w:bottom w:val="single" w:sz="4" w:space="1" w:color="000000"/>
        </w:pBdr>
        <w:spacing w:after="480"/>
      </w:pPr>
    </w:p>
    <w:p w14:paraId="7E316399" w14:textId="461E366F" w:rsidR="00181401" w:rsidRPr="00325902" w:rsidRDefault="00EA4893" w:rsidP="00EA4893">
      <w:pPr>
        <w:pStyle w:val="MDPI21heading1"/>
      </w:pPr>
      <w:r>
        <w:rPr>
          <w:lang w:eastAsia="zh-CN"/>
        </w:rPr>
        <w:t xml:space="preserve">1. </w:t>
      </w:r>
      <w:r w:rsidR="00181401" w:rsidRPr="00325902">
        <w:t>Introduction</w:t>
      </w:r>
    </w:p>
    <w:p w14:paraId="47C6D92C" w14:textId="587E14F2" w:rsidR="00181401" w:rsidRDefault="00804145" w:rsidP="00EA4893">
      <w:pPr>
        <w:pStyle w:val="MDPI31text"/>
      </w:pPr>
      <w:bookmarkStart w:id="0" w:name="OLE_LINK1"/>
      <w:bookmarkStart w:id="1" w:name="OLE_LINK2"/>
      <w:r>
        <w:t>I</w:t>
      </w:r>
      <w:r w:rsidR="00605102">
        <w:t>nfection with SARS-CoV-2 elicits antibodies</w:t>
      </w:r>
      <w:r w:rsidR="00D86915">
        <w:t xml:space="preserve"> that bind to the virus</w:t>
      </w:r>
      <w:r w:rsidR="00074457">
        <w:t xml:space="preserve"> </w:t>
      </w:r>
      <w:r w:rsidR="001E2025">
        <w:fldChar w:fldCharType="begin" w:fldLock="1"/>
      </w:r>
      <w:r w:rsidR="007E3B34">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diseases","id":"ITEM-6","issue":"7","issued":{"date-parts":[["2020"]]},"title":"Severe Acute Respiratory Syndrome Coronavirus 2-Specific Antibody Responses in Coronavirus Disease 2019 Patients.","type":"article-journal","volume":"26"},"uris":["http://www.mendeley.com/documents/?uuid=433bfff7-6d0d-4328-9a49-474f4866bebd"]}],"mendeley":{"formattedCitation":"[1–6]","plainTextFormattedCitation":"[1–6]","previouslyFormattedCitation":"[1–6]"},"properties":{"noteIndex":0},"schema":"https://github.com/citation-style-language/schema/raw/master/csl-citation.json"}</w:instrText>
      </w:r>
      <w:r w:rsidR="001E2025">
        <w:fldChar w:fldCharType="separate"/>
      </w:r>
      <w:r w:rsidR="006E01F3" w:rsidRPr="006E01F3">
        <w:rPr>
          <w:noProof/>
        </w:rPr>
        <w:t>[1–6]</w:t>
      </w:r>
      <w:r w:rsidR="001E2025">
        <w:fldChar w:fldCharType="end"/>
      </w:r>
      <w:r w:rsidR="000424C0">
        <w:t>.</w:t>
      </w:r>
      <w:r>
        <w:t xml:space="preserve"> But as is the case for all viruses</w:t>
      </w:r>
      <w:r w:rsidR="00D616D7">
        <w:t xml:space="preserve"> </w:t>
      </w:r>
      <w:r w:rsidR="009B3375">
        <w:fldChar w:fldCharType="begin" w:fldLock="1"/>
      </w:r>
      <w:r w:rsidR="007E3B34">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6E01F3" w:rsidRPr="006E01F3">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DF59A9">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fldChar w:fldCharType="separate"/>
      </w:r>
      <w:r w:rsidR="006E01F3" w:rsidRPr="006E01F3">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4B4C67">
        <w:fldChar w:fldCharType="begin" w:fldLock="1"/>
      </w:r>
      <w:r w:rsidR="001E655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Immunology","id":"ITEM-5","issue":"7","issued":{"date-parts":[["2012"]]},"page":"1012-1018","title":"High titer and avidity of nonneutralizing antibodies against influenza vaccine antigen are associated with severe influenza","type":"article-journal","volume":"19"},"uris":["http://www.mendeley.com/documents/?uuid=81783864-7266-4560-88ac-71381ec2eb03"]},{"id":"ITEM-6","itemData":{"DOI":"10.1089/vim.2014.0061","ISSN":"15578976","abstract":"The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Immunology","id":"ITEM-6","issue":"8","issued":{"date-parts":[["2014"]]},"page":"375-382","title":"Relationship of preexisting influenza hemagglutination inhibition, complement-dependent lytic, and antibody-dependent cellular cytotoxicity antibodies to the development of clinical illness in a prospective study of A(H1N1)pdm09 influenza in children","type":"article-journal","volume":"27"},"uris":["http://www.mendeley.com/documents/?uuid=b070cc93-82fa-4262-8636-f869e1cecfe2"]},{"id":"ITEM-7","itemData":{"DOI":"10.1017/S0022172400062410","ISSN":"00221724","abstract":"Thirty-three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Hygiene","id":"ITEM-7","issued":{"date-parts":[["1985"]]},"page":"173-189","title":"Effect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[7–10,13–15]","plainTextFormattedCitation":"[7–10,13–15]","previouslyFormattedCitation":"[7–10,13–15]"},"properties":{"noteIndex":0},"schema":"https://github.com/citation-style-language/schema/raw/master/csl-citation.json"}</w:instrText>
      </w:r>
      <w:r w:rsidR="004B4C67">
        <w:fldChar w:fldCharType="separate"/>
      </w:r>
      <w:r w:rsidR="004B4C67" w:rsidRPr="004B4C67">
        <w:rPr>
          <w:noProof/>
        </w:rPr>
        <w:t>[7–10,13–15]</w:t>
      </w:r>
      <w:r w:rsidR="004B4C67">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6C5F5E">
        <w:lastRenderedPageBreak/>
        <w:t xml:space="preserve">protective in mouse models of infection </w:t>
      </w:r>
      <w:r w:rsidR="005B75E8">
        <w:fldChar w:fldCharType="begin" w:fldLock="1"/>
      </w:r>
      <w:r w:rsidR="00065E4B">
        <w:instrText xml:space="preserve">ADDIN CSL_CITATION {"citationItems":[{"id":"ITEM-1","itemData":{"DOI":"10.1073/pnas.1510199112","ISSN":"10916490","abstract":"Middle East Respiratory Syndrome (MERS) is a highly lethal pulmonary infection caused by a previously unidentified coronavirus (CoV), likely transmitted to humans by infected camels. There is no licensed vaccine or antiviral for MERS, therefore new prophylactic and therapeutic strategies to combat human infections are needed. In this study, we describe, for the first time, to our knowledge, the isolation of a potent MERS-CoV-neutralizing antibody from memory B cells of an infected individual. The antibody, named LCA60, binds to a novel site on the spike protein and potently neutralizes infection of multiple MERS-CoV isolates by interfering with the binding to the cellular receptor CD26. Importantly, using mice transduced with adenovirus expressing human CD26 and infected with MERS-CoV,we show that LCA60 can effectively protect in both prophylactic and postexposure settings. This antibody can be used for prophylaxis, for postexposure prophylaxis of individuals at risk, or for the treatment of human cases of MERS-CoV infection. The fact that it took only 4 mo from the initial screening of B cells derived from a convalescent patient for the development of a stable chinese hamster ovary (CHO) cell line producing neutralizing antibodies at more than 5 g/L provides an example of a rapid pathway toward the generation of effective antiviral therapies against emerging viruses.","author":[{"dropping-particle":"","family":"Corti","given":"Davide","non-dropping-particle":"","parse-names":false,"suffix":""},{"dropping-particle":"","family":"Zhao","given":"Jincun","non-dropping-particle":"","parse-names":false,"suffix":""},{"dropping-particle":"","family":"Pedotti","given":"Mattia","non-dropping-particle":"","parse-names":false,"suffix":""},{"dropping-particle":"","family":"Simonelli","given":"Luca","non-dropping-particle":"","parse-names":false,"suffix":""},{"dropping-particle":"","family":"Agnihothram","given":"Sudhakar","non-dropping-particle":"","parse-names":false,"suffix":""},{"dropping-particle":"","family":"Fett","given":"Craig","non-dropping-particle":"","parse-names":false,"suffix":""},{"dropping-particle":"","family":"Fernandez-Rodriguez","given":"Blanca","non-dropping-particle":"","parse-names":false,"suffix":""},{"dropping-particle":"","family":"Foglierini","given":"Mathilde","non-dropping-particle":"","parse-names":false,"suffix":""},{"dropping-particle":"","family":"Agatic","given":"Gloria","non-dropping-particle":"","parse-names":false,"suffix":""},{"dropping-particle":"","family":"Vanzetta","given":"Fabrizia","non-dropping-particle":"","parse-names":false,"suffix":""},{"dropping-particle":"","family":"Gopal","given":"Robin","non-dropping-particle":"","parse-names":false,"suffix":""},{"dropping-particle":"","family":"Langrish","given":"Christopher J.","non-dropping-particle":"","parse-names":false,"suffix":""},{"dropping-particle":"","family":"Barrett","given":"Nicholas A.","non-dropping-particle":"","parse-names":false,"suffix":""},{"dropping-particle":"","family":"Sallusto","given":"Federica","non-dropping-particle":"","parse-names":false,"suffix":""},{"dropping-particle":"","family":"Baric","given":"Ralph S.","non-dropping-particle":"","parse-names":false,"suffix":""},{"dropping-particle":"","family":"Varani","given":"Luca","non-dropping-particle":"","parse-names":false,"suffix":""},{"dropping-particle":"","family":"Zambon","given":"Maria","non-dropping-particle":"","parse-names":false,"suffix":""},{"dropping-particle":"","family":"Perlman","given":"Stanley","non-dropping-particle":"","parse-names":false,"suffix":""},{"dropping-particle":"","family":"Lanzavecchia","given":"Antonio","non-dropping-particle":"","parse-names":false,"suffix":""}],"container-title":"Proceedings of the National Academy of Sciences of the United States of America","id":"ITEM-1","issue":"33","issued":{"date-parts":[["2015"]]},"page":"10473-10478","title":"Prophylactic and postexposure efficacy of a potent human monoclonal antibody against MERS coronavirus","type":"article-journal","volume":"112"},"uris":["http://www.mendeley.com/documents/?uuid=dbfc8b5c-a8c4-44e8-8807-2f0260c16fb1"]},{"id":"ITEM-2","itemData":{"DOI":"10.1073/pnas.1517719113","ISSN":"10916490","abstract":"Outbreaks from zoonotic sources represent a threat to both human disease as well as the global economy. Despite a wealth of metagenomics studies,methods to leverage these datasets to identify future threats are underdeveloped. In this study, we describe an approach that combines existing metagenomics data with reverse genetics to engineer reagents to evaluate emergence and pathogenic potential of circulating zoonotic viruses. Focusing on the severe acute respiratory syndrome (SARS)-like viruses, the results indicate that the WIV1-coronavirus (CoV) cluster has the ability to directly infect and may undergo limited transmission in human populations. However, in vivo attenuation suggests additional adaptation is required for epidemic disease. Importantly, available SARS monoclonal antibodies offered success in limiting viral infection absent from available vaccine approaches. Together, the data highlight the utility of a platform to identify and prioritize prepandemic strains harbored in animal reservoirs and document the threat posed by WIV1-CoV for emergence in human populations.","author":[{"dropping-particle":"","family":"Menachery","given":"Vineet D.","non-dropping-particle":"","parse-names":false,"suffix":""},{"dropping-particle":"","family":"Yount","given":"Boyd L.","non-dropping-particle":"","parse-names":false,"suffix":""},{"dropping-particle":"","family":"Sims","given":"Amy C.","non-dropping-particle":"","parse-names":false,"suffix":""},{"dropping-particle":"","family":"Debbink","given":"Kari","non-dropping-particle":"","parse-names":false,"suffix":""},{"dropping-particle":"","family":"Agnihothram","given":"Sudhakar S.","non-dropping-particle":"","parse-names":false,"suffix":""},{"dropping-particle":"","family":"Gralinski","given":"Lisa E.","non-dropping-particle":"","parse-names":false,"suffix":""},{"dropping-particle":"","family":"Graham","given":"Rachel L.","non-dropping-particle":"","parse-names":false,"suffix":""},{"dropping-particle":"","family":"Scobey","given":"Trevor","non-dropping-particle":"","parse-names":false,"suffix":""},{"dropping-particle":"","family":"Plante","given":"Jessica A.","non-dropping-particle":"","parse-names":false,"suffix":""},{"dropping-particle":"","family":"Royal","given":"Scott R.","non-dropping-particle":"","parse-names":false,"suffix":""},{"dropping-particle":"","family":"Swanstrom","given":"Jesica","non-dropping-particle":"","parse-names":false,"suffix":""},{"dropping-particle":"","family":"Sheahan","given":"Timothy P.","non-dropping-particle":"","parse-names":false,"suffix":""},{"dropping-particle":"","family":"Pickles","given":"Raymond J.","non-dropping-particle":"","parse-names":false,"suffix":""},{"dropping-particle":"","family":"Corti","given":"Davide","non-dropping-particle":"","parse-names":false,"suffix":""},{"dropping-particle":"","family":"Randell","given":"Scott H.","non-dropping-particle":"","parse-names":false,"suffix":""},{"dropping-particle":"","family":"Lanzavecchia","given":"Antonio","non-dropping-particle":"","parse-names":false,"suffix":""},{"dropping-particle":"","family":"Marasco","given":"Wayne A.","non-dropping-particle":"","parse-names":false,"suffix":""},{"dropping-particle":"","family":"Baric","given":"Ralph S.","non-dropping-particle":"","parse-names":false,"suffix":""}],"container-title":"Proceedings of the National Academy of Sciences of the United States of America","id":"ITEM-2","issue":"11","issued":{"date-parts":[["2016"]]},"page":"3048-3053","title":"SARS-like WIV1-CoV poised for human emergence","type":"article-journal","volume":"113"},"uris":["http://www.mendeley.com/documents/?uuid=b1dfbbc3-9e57-4413-9a31-0bf8129283ee"]},{"id":"ITEM-3","itemData":{"DOI":"10.1128/jvi.02377-07","ISSN":"0022-538X","abstract":"Severe acute respiratory syndrome coronavirus (SARS-CoV) emerged in 2002, and detailed phylogenetic and epidemiological analyses have suggested that it originated from animals. The spike (S) glycoprotein has been identified as a major component of protective immunity, and 23 different amino acid changes were noted during the expanding epidemic. Using a panel of SARS-CoV recombinants bearing the S glycoproteins from isolates representing the zoono tic and human early, middle, and late phases of the epidemic, we identified 23 monoclonal antibodies (MAbs) with neutralizing activity against one or multiple SARS-CoV spike variants and determined the presence of at least six distinct neutralizing profiles in the SARS-CoV S glycoprotein. Four of these MAbs showed cross-neutralizing activity against all human and zoonotic S variants in vitro, and at least three of these were mapped in distinct epitopes using escape mutants, structure analyses, and competition assays. These three MAbs (S109.8, S227.14, and S230.15) were tested for use in passive vaccination studies using lethal SARS-CoV challenge models for young and senescent mice with four different homologous and heterologous SARS-CoV S variants. Both S227.14 and S230.15 completely protected young and old mice from weight loss and virus replication in the lungs for all viruses tested, while S109.8 completely protected mice from weight loss and clinical signs in the presence of viral titers. We conclude that a single human MAb can confer broad protection against lethal challenge with multiple zoonotic and human SARS-CoV isolates, and we identify a robust cocktail formulation that targets distinct epitopes and minimizes the likely generation of escape mutants. Copyright © 2008, American Society for Microbiology. All Rights Reserved.","author":[{"dropping-particle":"","family":"Rockx","given":"B.","non-dropping-particle":"","parse-names":false,"suffix":""},{"dropping-particle":"","family":"Corti","given":"D.","non-dropping-particle":"","parse-names":false,"suffix":""},{"dropping-particle":"","family":"Donaldson","given":"E.","non-dropping-particle":"","parse-names":false,"suffix":""},{"dropping-particle":"","family":"Sheahan","given":"T.","non-dropping-particle":"","parse-names":false,"suffix":""},{"dropping-particle":"","family":"Stadler","given":"K.","non-dropping-particle":"","parse-names":false,"suffix":""},{"dropping-particle":"","family":"Lanzavecchia","given":"A.","non-dropping-particle":"","parse-names":false,"suffix":""},{"dropping-particle":"","family":"Baric","given":"R.","non-dropping-particle":"","parse-names":false,"suffix":""}],"container-title":"Journal of Virology","id":"ITEM-3","issue":"7","issued":{"date-parts":[["2008"]]},"page":"3220-3235","title":"Structural Basis for Potent Cross-Neutralizing Human Monoclonal Antibody Protection against Lethal Human and Zoonotic Severe Acute Respiratory Syndrome Coronavirus Challenge","type":"article-journal","volume":"82"},"uris":["http://www.mendeley.com/documents/?uuid=2a5fea58-3426-4b17-b1a1-a0c4debe1146"]},{"id":"ITEM-4","itemData":{"DOI":"10.1128/jvi.78.7.3572-3577.2004","ISSN":"0022-538X","abstract":"Following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Virology","id":"ITEM-4","issue":"7","issued":{"date-parts":[["2004"]]},"page":"3572-3577","title":"Prior Infection and Passive Transfer of Neutralizing Antibody Prevent Replication of Severe Acute Respiratory Syndrome Coronavirus in the Respiratory Tract of Mice","type":"article-journal","volume":"78"},"uris":["http://www.mendeley.com/documents/?uuid=6a39725e-6339-4393-9a9d-722b69b9272c"]},{"id":"ITEM-5","itemData":{"DOI":"10.1016/j.virol.2005.06.016","ISSN":"00426822","abstract":"Although the recent SARS coronavirus (SARS-CoV) that appeared in 2002 has now been contained, the possibility of re-emergence of SARS-CoV remains. Due to the threat of re-emergence, the overall fatality rate of </w:instrText>
      </w:r>
      <w:r w:rsidR="00065E4B">
        <w:rPr>
          <w:rFonts w:ascii="Cambria Math" w:hAnsi="Cambria Math" w:cs="Cambria Math"/>
        </w:rPr>
        <w:instrText>∼</w:instrText>
      </w:r>
      <w:r w:rsidR="00065E4B">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-5","issue":"2","issued":{"date-parts":[["2005"]]},"page":"174-182","title":"Long-term protection from SARS coronavirus infection conferred by a single immunization with an attenuated VSV-based vaccine","type":"article-journal","volume":"340"},"uris":["http://www.mendeley.com/documents/?uuid=20f99e1c-c4fc-4659-8420-4146315bbe48"]}],"mendeley":{"formattedCitation":"[16–20]","plainTextFormattedCitation":"[16–20]","previouslyFormattedCitation":"[16–20]"},"properties":{"noteIndex":0},"schema":"https://github.com/citation-style-language/schema/raw/master/csl-citation.json"}</w:instrText>
      </w:r>
      <w:r w:rsidR="005B75E8">
        <w:fldChar w:fldCharType="separate"/>
      </w:r>
      <w:r w:rsidR="00065E4B" w:rsidRPr="00065E4B">
        <w:rPr>
          <w:noProof/>
        </w:rPr>
        <w:t>[16–20]</w:t>
      </w:r>
      <w:r w:rsidR="005B75E8">
        <w:fldChar w:fldCharType="end"/>
      </w:r>
      <w:r w:rsidR="005B75E8">
        <w:t xml:space="preserve"> </w:t>
      </w:r>
      <w:r w:rsidR="006C5F5E">
        <w:t xml:space="preserve">and </w:t>
      </w:r>
      <w:r w:rsidR="00AF667A">
        <w:t>associated with at least some reduced susceptibility to re-infection or disease</w:t>
      </w:r>
      <w:r w:rsidR="005B75E8">
        <w:t xml:space="preserve"> in humans</w:t>
      </w:r>
      <w:r w:rsidR="00AF667A">
        <w:t xml:space="preserve"> </w:t>
      </w:r>
      <w:r w:rsidR="001E6559">
        <w:fldChar w:fldCharType="begin" w:fldLock="1"/>
      </w:r>
      <w:r w:rsidR="002D2E15">
        <w:instrText>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Infection","id":"ITEM-1","issued":{"date-parts":[["1990"]]},"page":"435-446","title":"The time course of the immune response to experimental coronavirus infection of man","type":"article-journal","volume":"105"},"uris":["http://www.mendeley.com/documents/?uuid=2fd72c59-9169-41f5-a92d-a60dc7a506a7"]},{"id":"ITEM-2","itemData":{"DOI":"10.1002/jmv.1890130208","ISSN":"10969071","abstract":"Strains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Virology","id":"ITEM-2","issued":{"date-parts":[["1984"]]},"page":"179-192","title":"The behaviour of recent isolates of human respiratory coronavirus in vitro and in volunteers: Evidence of heterogeneity among 229E‐related strains","type":"article-journal","volume":"13"},"uris":["http://www.mendeley.com/documents/?uuid=c4baf009-74ef-41dd-a6fd-c8e747208018"]},{"id":"ITEM-3","itemData":{"DOI":"10.1017/S0022172400062410","ISSN":"00221724","abstract":"Thirty-three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Hygiene","id":"ITEM-3","issued":{"date-parts":[["1985"]]},"page":"173-189","title":"Effect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[15,21,22]","plainTextFormattedCitation":"[15,21,22]","previouslyFormattedCitation":"[15,21,22]"},"properties":{"noteIndex":0},"schema":"https://github.com/citation-style-language/schema/raw/master/csl-citation.json"}</w:instrText>
      </w:r>
      <w:r w:rsidR="001E6559">
        <w:fldChar w:fldCharType="separate"/>
      </w:r>
      <w:r w:rsidR="00065E4B" w:rsidRPr="00065E4B">
        <w:rPr>
          <w:noProof/>
        </w:rPr>
        <w:t>[15,21,22]</w:t>
      </w:r>
      <w:r w:rsidR="001E6559">
        <w:fldChar w:fldCharType="end"/>
      </w:r>
      <w:r w:rsidR="006C5F5E">
        <w:t xml:space="preserve">. Furthermore, </w:t>
      </w:r>
      <w:r w:rsidR="00266D3D">
        <w:t xml:space="preserve">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5B75E8">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Infection","id":"ITEM-1","issue":"7","issued":{"date-parts":[["2004"]]},"page":"676-678","title":"Retrospective comparison of convalescent plasma with continuing high-dose methylprednisolone treatment in SARS patients","type":"article-journal","volume":"10"},"uris":["http://www.mendeley.com/documents/?uuid=c7352614-1c8a-4ee5-84d1-613b1ff4b6e3"]},{"id":"ITEM-2","itemData":{"DOI":"10.1007/s10096-004-1271-9","ISSN":"09349723","abstract":"In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Diseases","id":"ITEM-2","issued":{"date-parts":[["2005"]]},"page":"44-46","title":"Use of convalescent plasma therapy in SARS patients in Hong Kong","type":"article-journal","volume":"24"},"uris":["http://www.mendeley.com/documents/?uuid=56f6b314-4349-4623-a699-2de6cd0f92a5"]},{"id":"ITEM-3","itemData":{"DOI":"10.1073/pnas.2004168117","ISSN":"1091-6490","PMID":"32253318","abstract":"Currently,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[23–25]","plainTextFormattedCitation":"[23–25]","previouslyFormattedCitation":"[23–25]"},"properties":{"noteIndex":0},"schema":"https://github.com/citation-style-language/schema/raw/master/csl-citation.json"}</w:instrText>
      </w:r>
      <w:r w:rsidR="00497686">
        <w:fldChar w:fldCharType="separate"/>
      </w:r>
      <w:r w:rsidR="005B75E8" w:rsidRPr="005B75E8">
        <w:rPr>
          <w:noProof/>
        </w:rPr>
        <w:t>[23–25]</w:t>
      </w:r>
      <w:r w:rsidR="00497686">
        <w:fldChar w:fldCharType="end"/>
      </w:r>
      <w:r w:rsidR="00A57F20">
        <w:t>.</w:t>
      </w:r>
    </w:p>
    <w:p w14:paraId="4229AAB5" w14:textId="0CBECC16" w:rsidR="00784F31" w:rsidRDefault="00784F31" w:rsidP="00EA4893">
      <w:pPr>
        <w:pStyle w:val="MDPI31text"/>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5B75E8">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diseases","id":"ITEM-3","issue":"7","issued":{"date-parts":[["2020"]]},"title":"Severe Acute Respiratory Syndrome Coronavirus 2-Specific Antibody Responses in Coronavirus Disease 2019 Patients.","type":"article-journal","volume":"26"},"uris":["http://www.mendeley.com/documents/?uuid=433bfff7-6d0d-4328-9a49-474f4866bebd"]}],"mendeley":{"formattedCitation":"[2,6,26]","plainTextFormattedCitation":"[2,6,26]","previouslyFormattedCitation":"[2,6,26]"},"properties":{"noteIndex":0},"schema":"https://github.com/citation-style-language/schema/raw/master/csl-citation.json"}</w:instrText>
      </w:r>
      <w:r w:rsidR="007B05C3">
        <w:fldChar w:fldCharType="separate"/>
      </w:r>
      <w:r w:rsidR="005B75E8" w:rsidRPr="005B75E8">
        <w:rPr>
          <w:noProof/>
        </w:rPr>
        <w:t>[2,6,26]</w:t>
      </w:r>
      <w:r w:rsidR="007B05C3">
        <w:fldChar w:fldCharType="end"/>
      </w:r>
      <w:r w:rsidR="00A43AF7">
        <w:t xml:space="preserve">, </w:t>
      </w:r>
      <w:r w:rsidR="00562C98">
        <w:t>quantifying</w:t>
      </w:r>
      <w:r w:rsidR="00A43AF7">
        <w:t xml:space="preserve"> neutralizing antibody activity is more difficult. </w:t>
      </w:r>
      <w:r w:rsidR="00FB6089">
        <w:t>Th</w:t>
      </w:r>
      <w:r w:rsidR="003E28FF">
        <w:t>e</w:t>
      </w:r>
      <w:r w:rsidR="00CE5EC0">
        <w:t xml:space="preserve"> most</w:t>
      </w:r>
      <w:r w:rsidR="00FB6089">
        <w:t xml:space="preserve"> biologically</w:t>
      </w:r>
      <w:r w:rsidR="00CE5EC0">
        <w:t xml:space="preserve"> relevant method </w:t>
      </w:r>
      <w:r w:rsidR="00562C98">
        <w:t>is</w:t>
      </w:r>
      <w:r w:rsidR="00CE5EC0">
        <w:t xml:space="preserve"> </w:t>
      </w:r>
      <w:r w:rsidR="00712772">
        <w:t xml:space="preserve">to directly </w:t>
      </w:r>
      <w:r w:rsidR="00FB6089">
        <w:t xml:space="preserve">measure </w:t>
      </w:r>
      <w:r w:rsidR="00256504">
        <w:t xml:space="preserve">how antibodies or sera inhibit infection of cells by </w:t>
      </w:r>
      <w:r w:rsidR="00FB6089">
        <w:t xml:space="preserve">replication-competent </w:t>
      </w:r>
      <w:r w:rsidR="00256504">
        <w:t>SARS-CoV-2</w:t>
      </w:r>
      <w:r w:rsidR="00674009">
        <w:t xml:space="preserve">.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5B75E8">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diseases","id":"ITEM-4","issue":"7","issued":{"date-parts":[["2020"]]},"title":"Severe Acute Respiratory Syndrome Coronavirus 2-Specific Antibody Responses in Coronavirus Disease 2019 Patients.","type":"article-journal","volume":"26"},"uris":["http://www.mendeley.com/documents/?uuid=433bfff7-6d0d-4328-9a49-474f4866bebd"]}],"mendeley":{"formattedCitation":"[1,6,12,27]","plainTextFormattedCitation":"[1,6,12,27]","previouslyFormattedCitation":"[1,6,12,27]"},"properties":{"noteIndex":0},"schema":"https://github.com/citation-style-language/schema/raw/master/csl-citation.json"}</w:instrText>
      </w:r>
      <w:r w:rsidR="0089415F">
        <w:fldChar w:fldCharType="separate"/>
      </w:r>
      <w:r w:rsidR="005B75E8" w:rsidRPr="005B75E8">
        <w:rPr>
          <w:noProof/>
        </w:rPr>
        <w:t>[1,6,12,27]</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6F24EB47" w:rsidR="00B74FD9" w:rsidRPr="008C572C" w:rsidRDefault="00A00AA8" w:rsidP="00EA4893">
      <w:pPr>
        <w:pStyle w:val="MDPI31text"/>
        <w:rPr>
          <w:szCs w:val="20"/>
        </w:rPr>
      </w:pPr>
      <w:r>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w:t>
      </w:r>
      <w:proofErr w:type="spellStart"/>
      <w:r w:rsidR="00244487" w:rsidRPr="00554FBA">
        <w:rPr>
          <w:color w:val="000000" w:themeColor="text1"/>
        </w:rPr>
        <w:t>a</w:t>
      </w:r>
      <w:r w:rsidR="00985083" w:rsidRPr="00554FBA">
        <w:rPr>
          <w:color w:val="000000" w:themeColor="text1"/>
        </w:rPr>
        <w:t>n</w:t>
      </w:r>
      <w:proofErr w:type="spellEnd"/>
      <w:r w:rsidR="00244487" w:rsidRPr="00554FBA">
        <w:rPr>
          <w:color w:val="000000" w:themeColor="text1"/>
        </w:rPr>
        <w:t xml:space="preserve"> </w:t>
      </w:r>
      <w:r w:rsidR="00244487">
        <w:t xml:space="preserve">HE protein) </w:t>
      </w:r>
      <w:r w:rsidR="00EC3455">
        <w:t>target the virus</w:t>
      </w:r>
      <w:r w:rsidR="00CC6B54">
        <w:t>’s Spike protein</w:t>
      </w:r>
      <w:r w:rsidR="00244487">
        <w:t xml:space="preserve"> </w:t>
      </w:r>
      <w:r w:rsidR="00244487">
        <w:fldChar w:fldCharType="begin" w:fldLock="1"/>
      </w:r>
      <w:r w:rsidR="005B75E8">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[1,12,27]","plainTextFormattedCitation":"[1,12,27]","previouslyFormattedCitation":"[1,12,27]"},"properties":{"noteIndex":0},"schema":"https://github.com/citation-style-language/schema/raw/master/csl-citation.json"}</w:instrText>
      </w:r>
      <w:r w:rsidR="00244487">
        <w:fldChar w:fldCharType="separate"/>
      </w:r>
      <w:r w:rsidR="005B75E8" w:rsidRPr="005B75E8">
        <w:rPr>
          <w:noProof/>
        </w:rPr>
        <w:t>[1,12,27]</w:t>
      </w:r>
      <w:r w:rsidR="00244487">
        <w:fldChar w:fldCharType="end"/>
      </w:r>
      <w:r w:rsidR="00E72744">
        <w:t>.</w:t>
      </w:r>
      <w:r w:rsidR="00CC6B54">
        <w:t xml:space="preserve"> Spike </w:t>
      </w:r>
      <w:r w:rsidR="00554FBA">
        <w:t>protrudes prominently from the</w:t>
      </w:r>
      <w:r w:rsidR="00CC6B54">
        <w:t xml:space="preserve"> surface of SARS-CoV-2</w:t>
      </w:r>
      <w:r w:rsidR="00554FBA">
        <w:t xml:space="preserve"> virions</w:t>
      </w:r>
      <w:r w:rsidR="00E72744">
        <w:t>, and is necessary and sufficient to enable the virus to bind and enter cells</w:t>
      </w:r>
      <w:r w:rsidR="002F1023">
        <w:t xml:space="preserve"> </w:t>
      </w:r>
      <w:r w:rsidR="00AD3F6A">
        <w:fldChar w:fldCharType="begin" w:fldLock="1"/>
      </w:r>
      <w:r w:rsidR="005B75E8">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rsidR="00AD3F6A">
        <w:fldChar w:fldCharType="separate"/>
      </w:r>
      <w:r w:rsidR="005B75E8" w:rsidRPr="005B75E8">
        <w:rPr>
          <w:noProof/>
        </w:rPr>
        <w:t>[28]</w:t>
      </w:r>
      <w:r w:rsidR="00AD3F6A">
        <w:fldChar w:fldCharType="end"/>
      </w:r>
      <w:r w:rsidR="00E72744">
        <w:t>.</w:t>
      </w:r>
      <w:r w:rsidR="00FE383D">
        <w:t xml:space="preserve"> Spike from </w:t>
      </w:r>
      <w:r w:rsidR="00336E66">
        <w:t xml:space="preserve">several </w:t>
      </w:r>
      <w:r w:rsidR="00FE383D">
        <w:t>coronaviruses can be “pseudotyped” onto safer non-replicative</w:t>
      </w:r>
      <w:r w:rsidR="00365E65">
        <w:t xml:space="preserve"> </w:t>
      </w:r>
      <w:r w:rsidR="00ED18DE">
        <w:t>viral particles</w:t>
      </w:r>
      <w:r w:rsidR="00365E65">
        <w:t xml:space="preserve"> in place of their endogenous entry protein</w:t>
      </w:r>
      <w:r w:rsidR="00D85FFB">
        <w:t xml:space="preserve">, thereby making entry of these </w:t>
      </w:r>
      <w:r w:rsidR="00ED18DE">
        <w:t>particles</w:t>
      </w:r>
      <w:r w:rsidR="00D85FFB">
        <w:t xml:space="preserve"> into cells dependent</w:t>
      </w:r>
      <w:r w:rsidR="00E21748">
        <w:t xml:space="preserve"> on Spike</w:t>
      </w:r>
      <w:r w:rsidR="009537A4">
        <w:t xml:space="preserve"> </w:t>
      </w:r>
      <w:r w:rsidR="003E48E4">
        <w:fldChar w:fldCharType="begin" w:fldLock="1"/>
      </w:r>
      <w:r w:rsidR="005B75E8">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Diseases","id":"ITEM-3","issue":"3","issued":{"date-parts":[["2005"]]},"title":"Longitudinally profiling neutralizing antibody response to SARS coronavirus with pseudotypes","type":"article-journal","volume":"11"},"uris":["http://www.mendeley.com/documents/?uuid=0bab8c0d-88c3-4581-9304-3ffee93efbb7"]},{"id":"ITEM-4","itemData":{"DOI":"10.21769/bioprotoc.2514","ISSN":"2331-8325","abstract":"The protocol outlined represents a cost-effective, rapid and reliable method for the generation of high-titre viral pseudotype particles with the wild-type SARS-CoV spike protein on a lentiviral vector core using the widely available transfection reagent PEI. This protocol is optimized for transfection in 6-well plates; however it can be readily scaled to different production volumes according to application. This protocol has multiple benefits including the use of readily available reagents, consistent, high pseudotype virus production Relative Luminescence Units (RLU) titres and rapid generation of novel coronavirus pseudotypes for research into strain variation, tropism and 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16","issued":{"date-parts":[["2017"]]},"title":"An Optimized Method for the Production Using PEI, Titration and Neutralization of SARS-CoV Spike Luciferase Pseudotypes","type":"article-journal","volume":"7"},"uris":["http://www.mendeley.com/documents/?uuid=9403a5db-2f16-4ba5-b196-e55ec558a4f9"]},{"id":"ITEM-5","itemData":{"ISSN":"10008721","abstract":"The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hui]","id":"ITEM-5","issue":"6","issued":{"date-parts":[["2007"]]},"page":"440-446","title":"Development and application of a safe SARS-CoV neutralization assay based on lentiviral vectors pseudotyped with SARS-CoV spike protein","type":"article-journal","volume":"23"},"uris":["http://www.mendeley.com/documents/?uuid=10a26099-8273-426e-a3a4-5b6344a8b3a2"]},{"id":"ITEM-6","itemData":{"DOI":"10.1016/j.mex.2015.09.003","ISSN":"22150161","abstract":"The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page":"379-384","title":"An optimised method for the production of MERS-CoV spike expressing viral pseudotypes","type":"article-journal","volume":"2"},"uris":["http://www.mendeley.com/documents/?uuid=f6cea1c4-a656-410e-ab80-9b40c1165ebf"]},{"id":"ITEM-7","itemData":{"DOI":"10.1099/acmi.0.000057","abstract":"Middle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Microbiology","id":"ITEM-7","issue":"1","issued":{"date-parts":[["2019"]]},"title":"Middle East respiratory coronavirus (MERS-CoV) spike (S) protein vesicular stomatitis virus pseudoparticle neutralization assays offer a reliable alternative to the conventional neutralization assay in human seroepidemiological studies","type":"article-journal","volume":"9"},"uris":["http://www.mendeley.com/documents/?uuid=1bddf2a7-b63e-432e-925b-5eb877851a81"]},{"id":"ITEM-8","itemData":{"DOI":"10.21769/bioprotoc.2035","ISSN":"2331-8325","abstract":"Viral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23","issued":{"date-parts":[["2016"]]},"title":"Murine Leukemia Virus (MLV)-based Coronavirus Spike-pseudotyped Particle Production and Infection","type":"article-journal","volume":"6"},"uris":["http://www.mendeley.com/documents/?uuid=b83d60a4-13e5-4f19-ba56-2a9018bbe207"]}],"mendeley":{"formattedCitation":"[29–36]","plainTextFormattedCitation":"[29–36]","previouslyFormattedCitation":"[29–36]"},"properties":{"noteIndex":0},"schema":"https://github.com/citation-style-language/schema/raw/master/csl-citation.json"}</w:instrText>
      </w:r>
      <w:r w:rsidR="003E48E4">
        <w:fldChar w:fldCharType="separate"/>
      </w:r>
      <w:r w:rsidR="005B75E8" w:rsidRPr="005B75E8">
        <w:rPr>
          <w:noProof/>
        </w:rPr>
        <w:t>[29–36]</w:t>
      </w:r>
      <w:r w:rsidR="003E48E4">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w:t>
      </w:r>
      <w:r w:rsidR="00ED18DE">
        <w:t>particles</w:t>
      </w:r>
      <w:r w:rsidR="00862C22">
        <w:t xml:space="preserve"> </w:t>
      </w:r>
      <w:r w:rsidR="003C0B18">
        <w:fldChar w:fldCharType="begin" w:fldLock="1"/>
      </w:r>
      <w:r w:rsidR="005B75E8">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[4,27,37]","plainTextFormattedCitation":"[4,27,37]","previouslyFormattedCitation":"[4,27,37]"},"properties":{"noteIndex":0},"schema":"https://github.com/citation-style-language/schema/raw/master/csl-citation.json"}</w:instrText>
      </w:r>
      <w:r w:rsidR="003C0B18">
        <w:fldChar w:fldCharType="separate"/>
      </w:r>
      <w:r w:rsidR="005B75E8" w:rsidRPr="005B75E8">
        <w:rPr>
          <w:noProof/>
        </w:rPr>
        <w:t>[4,27,37]</w:t>
      </w:r>
      <w:r w:rsidR="003C0B18">
        <w:fldChar w:fldCharType="end"/>
      </w:r>
      <w:r w:rsidR="00862C22">
        <w:t xml:space="preserve">, MLV-based retroviral </w:t>
      </w:r>
      <w:r w:rsidR="00ED18DE">
        <w:t>particles</w:t>
      </w:r>
      <w:r w:rsidR="00862C22">
        <w:t xml:space="preserve"> </w:t>
      </w:r>
      <w:r w:rsidR="002C2BCD">
        <w:fldChar w:fldCharType="begin" w:fldLock="1"/>
      </w:r>
      <w:r w:rsidR="005B75E8">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[12,38]","plainTextFormattedCitation":"[12,38]","previouslyFormattedCitation":"[12,38]"},"properties":{"noteIndex":0},"schema":"https://github.com/citation-style-language/schema/raw/master/csl-citation.json"}</w:instrText>
      </w:r>
      <w:r w:rsidR="002C2BCD">
        <w:fldChar w:fldCharType="separate"/>
      </w:r>
      <w:r w:rsidR="005B75E8" w:rsidRPr="005B75E8">
        <w:rPr>
          <w:noProof/>
        </w:rPr>
        <w:t>[12,38]</w:t>
      </w:r>
      <w:r w:rsidR="002C2BCD">
        <w:fldChar w:fldCharType="end"/>
      </w:r>
      <w:r w:rsidR="00862C22">
        <w:t xml:space="preserve">, and VSV </w:t>
      </w:r>
      <w:r w:rsidR="00C4130C">
        <w:fldChar w:fldCharType="begin" w:fldLock="1"/>
      </w:r>
      <w:r w:rsidR="005B75E8">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Microbiology","id":"ITEM-2","issued":{"date-parts":[["2020"]]},"page":"562-569","title":"Functional assessment of cell entry and receptor usage for SARS-CoV-2 and other lineage B betacoronaviruses","type":"article-journal","volume":"5"},"uris":["http://www.mendeley.com/documents/?uuid=8c1212ab-1851-4e3b-884e-0993a9dcd981"]},{"id":"ITEM-3","itemData":{"DOI":"10.1080/22221751.2020.1743767","ISSN":"22221751","PMID":"32207377","abstract":"Pseudoviruses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Infections","id":"ITEM-3","issue":"1","issued":{"date-parts":[["2020"]]},"page":"680-686","title":"Establishment and validation of a pseudovirus neutralization assay for SARS-CoV-2","type":"article-journal","volume":"9"},"uris":["http://www.mendeley.com/documents/?uuid=71653f30-328b-463b-8a21-075bd8637d40"]},{"id":"ITEM-4","itemData":{"DOI":"10.1016/j.cell.2020.02.052","ISSN":"10974172","abstract":"The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2","issued":{"date-parts":[["2020"]]},"page":"271-280","title":"SARS-CoV-2 Cell Entry Depends on ACE2 and TMPRSS2 and Is Blocked by a Clinically Proven Protease Inhibitor","type":"article-journal","volume":"181"},"uris":["http://www.mendeley.com/documents/?uuid=13ffa7a3-9ed9-4189-8f8e-784010e3f756"]}],"mendeley":{"formattedCitation":"[29,39–41]","plainTextFormattedCitation":"[29,39–41]","previouslyFormattedCitation":"[29,39–41]"},"properties":{"noteIndex":0},"schema":"https://github.com/citation-style-language/schema/raw/master/csl-citation.json"}</w:instrText>
      </w:r>
      <w:r w:rsidR="00C4130C">
        <w:fldChar w:fldCharType="separate"/>
      </w:r>
      <w:r w:rsidR="005B75E8" w:rsidRPr="005B75E8">
        <w:rPr>
          <w:noProof/>
        </w:rPr>
        <w:t>[29,39–41]</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5B75E8">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[1,12,27,39]","plainTextFormattedCitation":"[1,12,27,39]","previouslyFormattedCitation":"[1,12,27,39]"},"properties":{"noteIndex":0},"schema":"https://github.com/citation-style-language/schema/raw/master/csl-citation.json"}</w:instrText>
      </w:r>
      <w:r w:rsidR="00500FF4">
        <w:fldChar w:fldCharType="separate"/>
      </w:r>
      <w:r w:rsidR="005B75E8" w:rsidRPr="005B75E8">
        <w:rPr>
          <w:noProof/>
        </w:rPr>
        <w:t>[1,12,27,39]</w:t>
      </w:r>
      <w:r w:rsidR="00500FF4">
        <w:fldChar w:fldCharType="end"/>
      </w:r>
      <w:r w:rsidR="00092982">
        <w:t xml:space="preserve">. </w:t>
      </w:r>
      <w:r w:rsidR="00F3194F">
        <w:t xml:space="preserve">However, </w:t>
      </w:r>
      <w:r w:rsidR="00F3194F" w:rsidRPr="008C572C">
        <w:rPr>
          <w:szCs w:val="20"/>
        </w:rPr>
        <w:t xml:space="preserve">the </w:t>
      </w:r>
      <w:r w:rsidR="007D4845" w:rsidRPr="008C572C">
        <w:rPr>
          <w:szCs w:val="20"/>
        </w:rPr>
        <w:t>detailed protoc</w:t>
      </w:r>
      <w:r w:rsidR="006D0A66" w:rsidRPr="008C572C">
        <w:rPr>
          <w:szCs w:val="20"/>
        </w:rPr>
        <w:t>o</w:t>
      </w:r>
      <w:r w:rsidR="007D4845" w:rsidRPr="008C572C">
        <w:rPr>
          <w:szCs w:val="20"/>
        </w:rPr>
        <w:t xml:space="preserve">ls and reagents to perform such assays are </w:t>
      </w:r>
      <w:r w:rsidR="00D5078F" w:rsidRPr="008C572C">
        <w:rPr>
          <w:szCs w:val="20"/>
        </w:rPr>
        <w:t xml:space="preserve">not yet </w:t>
      </w:r>
      <w:r w:rsidR="00BB0C20" w:rsidRPr="008C572C">
        <w:rPr>
          <w:szCs w:val="20"/>
        </w:rPr>
        <w:t>widely</w:t>
      </w:r>
      <w:r w:rsidR="00D5078F" w:rsidRPr="008C572C">
        <w:rPr>
          <w:szCs w:val="20"/>
        </w:rPr>
        <w:t xml:space="preserve"> available to the scientific community.</w:t>
      </w:r>
    </w:p>
    <w:p w14:paraId="285F9846" w14:textId="356BBB90" w:rsidR="00D5078F" w:rsidRPr="008C572C" w:rsidRDefault="00D5078F" w:rsidP="00EA4893">
      <w:pPr>
        <w:pStyle w:val="MDPI31text"/>
        <w:rPr>
          <w:color w:val="auto"/>
          <w:lang w:eastAsia="en-US"/>
        </w:rPr>
      </w:pPr>
      <w:r w:rsidRPr="008C572C">
        <w:t>Here we fill this gap by providing a detailed description of how</w:t>
      </w:r>
      <w:r w:rsidR="008250B5" w:rsidRPr="008C572C">
        <w:t xml:space="preserve"> to </w:t>
      </w:r>
      <w:proofErr w:type="spellStart"/>
      <w:r w:rsidR="008250B5" w:rsidRPr="008C572C">
        <w:t>pseudotype</w:t>
      </w:r>
      <w:proofErr w:type="spellEnd"/>
      <w:r w:rsidR="008250B5" w:rsidRPr="008C572C">
        <w:t xml:space="preserve"> lentiviral </w:t>
      </w:r>
      <w:r w:rsidR="00A36960">
        <w:t>particles</w:t>
      </w:r>
      <w:r w:rsidR="008250B5" w:rsidRPr="008C572C">
        <w:t xml:space="preserve"> with Spike</w:t>
      </w:r>
      <w:r w:rsidR="00BB0C20" w:rsidRPr="008C572C">
        <w:t xml:space="preserve">. We </w:t>
      </w:r>
      <w:r w:rsidR="00842E21" w:rsidRPr="008C572C">
        <w:t>explain</w:t>
      </w:r>
      <w:r w:rsidR="00C50A66" w:rsidRPr="008C572C">
        <w:t xml:space="preserve"> how these pseudotyped </w:t>
      </w:r>
      <w:r w:rsidR="00ED18DE">
        <w:t>particles</w:t>
      </w:r>
      <w:r w:rsidR="00C50A66" w:rsidRPr="008C572C">
        <w:t xml:space="preserve"> can be used to conveniently measure Spike-mediated cell entry </w:t>
      </w:r>
      <w:r w:rsidR="00034B84" w:rsidRPr="008C572C">
        <w:t>via</w:t>
      </w:r>
      <w:r w:rsidR="00183322" w:rsidRPr="008C572C">
        <w:t xml:space="preserve"> fluorescent or luciferase reporters, and to quantify the neutralizing activity of human </w:t>
      </w:r>
      <w:r w:rsidR="005F333D" w:rsidRPr="008C572C">
        <w:t>plasma</w:t>
      </w:r>
      <w:r w:rsidR="00183322" w:rsidRPr="008C572C">
        <w:t xml:space="preserve">. Finally, we </w:t>
      </w:r>
      <w:r w:rsidR="009D4CBB" w:rsidRPr="008C572C">
        <w:t xml:space="preserve">describe all the necessary experimental reagents </w:t>
      </w:r>
      <w:r w:rsidR="00032B6A" w:rsidRPr="008C572C">
        <w:t>and</w:t>
      </w:r>
      <w:r w:rsidR="00842E21" w:rsidRPr="008C572C">
        <w:t xml:space="preserve"> make them available in </w:t>
      </w:r>
      <w:r w:rsidR="00827475" w:rsidRPr="008C572C">
        <w:t xml:space="preserve">the </w:t>
      </w:r>
      <w:r w:rsidR="00842E21" w:rsidRPr="008C572C">
        <w:t>BEI Resources reagent repository</w:t>
      </w:r>
      <w:r w:rsidR="00F7694F" w:rsidRPr="008C572C">
        <w:t xml:space="preserve"> (</w:t>
      </w:r>
      <w:hyperlink r:id="rId22" w:history="1">
        <w:r w:rsidR="00F7694F" w:rsidRPr="008C572C">
          <w:rPr>
            <w:rStyle w:val="Hyperlink"/>
          </w:rPr>
          <w:t>https://www.beiresources.org/</w:t>
        </w:r>
      </w:hyperlink>
      <w:r w:rsidR="00F7694F" w:rsidRPr="008C572C">
        <w:t>)</w:t>
      </w:r>
      <w:r w:rsidR="00842E21" w:rsidRPr="008C572C">
        <w:t>.</w:t>
      </w:r>
      <w:r w:rsidR="00032B6A" w:rsidRPr="008C572C">
        <w:t xml:space="preserve"> </w:t>
      </w:r>
      <w:r w:rsidR="00C50A66" w:rsidRPr="008C572C">
        <w:t xml:space="preserve"> </w:t>
      </w:r>
      <w:r w:rsidRPr="008C572C">
        <w:t xml:space="preserve"> </w:t>
      </w:r>
    </w:p>
    <w:bookmarkEnd w:id="0"/>
    <w:bookmarkEnd w:id="1"/>
    <w:p w14:paraId="1434DC97" w14:textId="51539BAC" w:rsidR="00181401" w:rsidRPr="00325902" w:rsidRDefault="00EA4893" w:rsidP="00EA4893">
      <w:pPr>
        <w:pStyle w:val="MDPI21heading1"/>
      </w:pPr>
      <w:r>
        <w:t xml:space="preserve">2. </w:t>
      </w:r>
      <w:r w:rsidR="00181401" w:rsidRPr="00325902">
        <w:t>Results</w:t>
      </w:r>
    </w:p>
    <w:p w14:paraId="40DD45D0" w14:textId="5C3A183D" w:rsidR="00181401" w:rsidRPr="00EA4893" w:rsidRDefault="00EA4893" w:rsidP="00EA4893">
      <w:pPr>
        <w:pStyle w:val="MDPI22heading2"/>
      </w:pPr>
      <w:r w:rsidRPr="00EA4893">
        <w:t xml:space="preserve">2.1. </w:t>
      </w:r>
      <w:r w:rsidR="00A0791D" w:rsidRPr="00EA4893">
        <w:t>General approach for pseudotyping lentiviral particles with SARS-CoV-2 Spike</w:t>
      </w:r>
      <w:r w:rsidR="006C5456" w:rsidRPr="00EA4893">
        <w:t>.</w:t>
      </w:r>
    </w:p>
    <w:p w14:paraId="332CA777" w14:textId="39B1AB7A" w:rsidR="00181401" w:rsidRPr="003A4CE1" w:rsidRDefault="004C2ADE" w:rsidP="00EA4893">
      <w:pPr>
        <w:pStyle w:val="MDPI31text"/>
      </w:pPr>
      <w:r>
        <w:t>The</w:t>
      </w:r>
      <w:r w:rsidR="008E0F53">
        <w:t xml:space="preserve"> basic strategy for </w:t>
      </w:r>
      <w:proofErr w:type="spellStart"/>
      <w:r w:rsidR="008E0F53">
        <w:t>pseudotyping</w:t>
      </w:r>
      <w:proofErr w:type="spellEnd"/>
      <w:r w:rsidR="008E0F53">
        <w:t xml:space="preserve"> </w:t>
      </w:r>
      <w:r w:rsidR="003E2FC3">
        <w:t xml:space="preserve">HIV-1-derived </w:t>
      </w:r>
      <w:r w:rsidR="003A4CE1">
        <w:t xml:space="preserve">lentiviral </w:t>
      </w:r>
      <w:r w:rsidR="00ED18DE">
        <w:t>particles</w:t>
      </w:r>
      <w:r w:rsidR="003A4CE1">
        <w:t xml:space="preserve">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 xml:space="preserve">a fluorescent or luminescent </w:t>
      </w:r>
      <w:r w:rsidR="00336E66">
        <w:t xml:space="preserve">reporter </w:t>
      </w:r>
      <w:r w:rsidR="00642682">
        <w:t>protein</w:t>
      </w:r>
      <w:r w:rsidR="00A258AE">
        <w:t xml:space="preserve">, </w:t>
      </w:r>
      <w:r w:rsidR="00B146C1">
        <w:t xml:space="preserve">a plasmid expressing Spike, and plasmids expressing the </w:t>
      </w:r>
      <w:r w:rsidR="009252F2">
        <w:t xml:space="preserve">minimal set of </w:t>
      </w:r>
      <w:r w:rsidR="004901E3">
        <w:t>lentiviral</w:t>
      </w:r>
      <w:r w:rsidR="00B146C1">
        <w:t xml:space="preserve"> proteins necessary to assemble </w:t>
      </w:r>
      <w:r w:rsidR="006507AC">
        <w:t>viral particles</w:t>
      </w:r>
      <w:r w:rsidR="00B146C1">
        <w:t>.</w:t>
      </w:r>
      <w:r w:rsidR="00427673">
        <w:t xml:space="preserve"> The transfected cells then produce Spike-pseudotyped lentiviral </w:t>
      </w:r>
      <w:r w:rsidR="006507AC">
        <w:t>particles</w:t>
      </w:r>
      <w:r w:rsidR="00372CF1">
        <w:t xml:space="preserve"> that can</w:t>
      </w:r>
      <w:r w:rsidR="00BA07A1">
        <w:t xml:space="preserve"> be used to </w:t>
      </w:r>
      <w:r w:rsidR="00372CF1">
        <w:t xml:space="preserve">infect permissive cells that express </w:t>
      </w:r>
      <w:r w:rsidR="00D5196F">
        <w:t xml:space="preserve">the SARS-CoV-2 </w:t>
      </w:r>
      <w:r w:rsidR="00372CF1">
        <w:t>receptor protein, ACE2</w:t>
      </w:r>
      <w:r w:rsidR="00404C53">
        <w:t xml:space="preserve"> </w:t>
      </w:r>
      <w:r>
        <w:fldChar w:fldCharType="begin" w:fldLock="1"/>
      </w:r>
      <w:r w:rsidR="005B75E8">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2","issued":{"date-parts":[["2020"]]},"page":"271-280","title":"SARS-CoV-2 Cell Entry Depends on ACE2 and TMPRSS2 and Is Blocked by a Clinically Proven Protease Inhibitor","type":"article-journal","volume":"181"},"uris":["http://www.mendeley.com/documents/?uuid=13ffa7a3-9ed9-4189-8f8e-784010e3f756"]},{"id":"ITEM-3","itemData":{"DOI":"10.1126/science.abb2507","ISSN":"10959203","PMID":"32075877","abstract":"The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S.","non-dropping-particle":"","parse-names":false,"suffix":""}],"container-title":"Science","id":"ITEM-3","issue":"6483","issued":{"date-parts":[["2020"]]},"page":"1260-1263","title":"Cryo-EM structure of the 2019-nCoV spike in the prefusion conformation","type":"article-journal","volume":"367"},"uris":["http://www.mendeley.com/documents/?uuid=84de6526-fe85-4f0b-8f6a-60c279608ba2"]},{"id":"ITEM-4","itemData":{"DOI":"10.1016/j.cell.2020.02.058","ISSN":"10974172","PMID":"32155444","abstract":"The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2","issued":{"date-parts":[["2020"]]},"page":"281-292","title":"Structure, Function, and Antigenicity of the SARS-CoV-2 Spike Glycoprotein","type":"article-journal","volume":"181"},"uris":["http://www.mendeley.com/documents/?uuid=0d2a4024-10f0-4582-b52c-0d4048f0d8eb"]}],"mendeley":{"formattedCitation":"[28,29,41,42]","plainTextFormattedCitation":"[28,29,41,42]","previouslyFormattedCitation":"[28,29,41,42]"},"properties":{"noteIndex":0},"schema":"https://github.com/citation-style-language/schema/raw/master/csl-citation.json"}</w:instrText>
      </w:r>
      <w:r>
        <w:fldChar w:fldCharType="separate"/>
      </w:r>
      <w:r w:rsidR="005B75E8" w:rsidRPr="005B75E8">
        <w:rPr>
          <w:noProof/>
        </w:rPr>
        <w:t>[28,29,41,42]</w:t>
      </w:r>
      <w:r>
        <w:fldChar w:fldCharType="end"/>
      </w:r>
      <w:r w:rsidR="00404C53" w:rsidRPr="00404C53">
        <w:t>.</w:t>
      </w:r>
    </w:p>
    <w:p w14:paraId="126CDFBD" w14:textId="61D29E38" w:rsidR="002427CB" w:rsidRDefault="004C54FD" w:rsidP="00EA4893">
      <w:pPr>
        <w:pStyle w:val="MDPI52figure"/>
      </w:pPr>
      <w:r>
        <w:rPr>
          <w:noProof/>
        </w:rPr>
        <w:lastRenderedPageBreak/>
        <w:drawing>
          <wp:inline distT="0" distB="0" distL="0" distR="0" wp14:anchorId="680CC0F4" wp14:editId="6811DB49">
            <wp:extent cx="5153353" cy="437221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3">
                      <a:extLst>
                        <a:ext uri="{28A0092B-C50C-407E-A947-70E740481C1C}">
                          <a14:useLocalDpi xmlns:a14="http://schemas.microsoft.com/office/drawing/2010/main" val="0"/>
                        </a:ext>
                      </a:extLst>
                    </a:blip>
                    <a:stretch>
                      <a:fillRect/>
                    </a:stretch>
                  </pic:blipFill>
                  <pic:spPr>
                    <a:xfrm>
                      <a:off x="0" y="0"/>
                      <a:ext cx="5153353" cy="4372214"/>
                    </a:xfrm>
                    <a:prstGeom prst="rect">
                      <a:avLst/>
                    </a:prstGeom>
                  </pic:spPr>
                </pic:pic>
              </a:graphicData>
            </a:graphic>
          </wp:inline>
        </w:drawing>
      </w:r>
    </w:p>
    <w:p w14:paraId="7B1183CE" w14:textId="4D3CAAFC" w:rsidR="003E4834" w:rsidRPr="002427CB" w:rsidRDefault="00EA4893" w:rsidP="00EA4893">
      <w:pPr>
        <w:pStyle w:val="MDPI51figurecaption"/>
      </w:pPr>
      <w:r w:rsidRPr="00EA4893">
        <w:rPr>
          <w:b/>
        </w:rPr>
        <w:t xml:space="preserve">Figure 1. </w:t>
      </w:r>
      <w:r w:rsidR="003C1019">
        <w:t xml:space="preserve">General approach for lentiviral </w:t>
      </w:r>
      <w:proofErr w:type="spellStart"/>
      <w:r w:rsidR="003C1019">
        <w:t>pseudotyping</w:t>
      </w:r>
      <w:proofErr w:type="spellEnd"/>
      <w:r w:rsidR="00181401" w:rsidRPr="00325902">
        <w:t>. (</w:t>
      </w:r>
      <w:r w:rsidR="003C1019">
        <w:rPr>
          <w:b/>
          <w:bCs/>
        </w:rPr>
        <w:t>A</w:t>
      </w:r>
      <w:r w:rsidR="00181401"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 xml:space="preserve">The transfected cells produce </w:t>
      </w:r>
      <w:r w:rsidR="00757AAD">
        <w:t>lenti</w:t>
      </w:r>
      <w:r w:rsidR="006507AC">
        <w:t>viral particles</w:t>
      </w:r>
      <w:r w:rsidR="00990882">
        <w:t xml:space="preserve"> with Spike on their surface. These </w:t>
      </w:r>
      <w:r w:rsidR="006507AC">
        <w:t>viral particles</w:t>
      </w:r>
      <w:r w:rsidR="00990882">
        <w:t xml:space="preserve"> can infect cells that express the ACE2 receptor</w:t>
      </w:r>
      <w:r w:rsidR="00D5196F">
        <w:t>.</w:t>
      </w:r>
      <w:r w:rsidR="00181401" w:rsidRPr="00325902">
        <w:t xml:space="preserve"> (</w:t>
      </w:r>
      <w:r w:rsidR="003C1019">
        <w:rPr>
          <w:b/>
        </w:rPr>
        <w:t>B</w:t>
      </w:r>
      <w:r w:rsidR="00181401" w:rsidRPr="00325902">
        <w:t xml:space="preserve">) </w:t>
      </w:r>
      <w:r w:rsidR="00165034">
        <w:t>We used</w:t>
      </w:r>
      <w:r w:rsidR="003F4DF2">
        <w:t xml:space="preserve"> three variants of Spike: the </w:t>
      </w:r>
      <w:r w:rsidR="00976A00">
        <w:t xml:space="preserve">codon-optimized </w:t>
      </w:r>
      <w:r w:rsidR="003F4DF2">
        <w:t>Spike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00181401" w:rsidRPr="00325902">
        <w:t>.</w:t>
      </w:r>
      <w:r w:rsidR="002427CB">
        <w:t xml:space="preserve"> (</w:t>
      </w:r>
      <w:r w:rsidR="002427CB">
        <w:rPr>
          <w:b/>
          <w:bCs/>
        </w:rPr>
        <w:t>C</w:t>
      </w:r>
      <w:r w:rsidR="002427CB">
        <w:t xml:space="preserve">) Spike expression on the surface of </w:t>
      </w:r>
      <w:r w:rsidR="00E252B2">
        <w:t xml:space="preserve">293T </w:t>
      </w:r>
      <w:r w:rsidR="002427CB">
        <w:t xml:space="preserve">cells transfected with the plasmids expressing our three Spike constructs was measured using flow cytometry 24 hours post-transfection. Spike expression was measured by staining with </w:t>
      </w:r>
      <w:r w:rsidR="001F3E85">
        <w:t>in-house produced</w:t>
      </w:r>
      <w:r w:rsidR="002427CB">
        <w:t xml:space="preserve"> CR3022 antibody</w:t>
      </w:r>
      <w:r w:rsidR="007D58E1">
        <w:t xml:space="preserve"> </w:t>
      </w:r>
      <w:r w:rsidR="007D58E1">
        <w:fldChar w:fldCharType="begin" w:fldLock="1"/>
      </w:r>
      <w:r w:rsidR="005B75E8">
        <w:instrText>ADDIN CSL_CITATION {"citationItems":[{"id":"ITEM-1","itemData":{"DOI":"10.1080/22221751.2020.1729069","ISSN":"22221751","PMID":"32065055","abstract":"The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container-title":"Emerging Microbes and Infections","id":"ITEM-1","issue":"1","issued":{"date-parts":[["2020"]]},"page":"382-385","title":"Potent binding of 2019 novel coronavirus spike protein by a SARS coronavirus-specific human monoclonal antibody","type":"article-journal","volume":"9"},"uris":["http://www.mendeley.com/documents/?uuid=5fce64dd-3b12-4e5d-b6c4-36b24c4f45e4"]},{"id":"ITEM-2","itemData":{"DOI":"10.1126/science.abb7269","ISSN":"0036-8075","PMID":"32245784","abstract":"The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mendeley":{"formattedCitation":"[43–45]","plainTextFormattedCitation":"[43–45]","previouslyFormattedCitation":"[43–45]"},"properties":{"noteIndex":0},"schema":"https://github.com/citation-style-language/schema/raw/master/csl-citation.json"}</w:instrText>
      </w:r>
      <w:r w:rsidR="007D58E1">
        <w:fldChar w:fldCharType="separate"/>
      </w:r>
      <w:r w:rsidR="005B75E8" w:rsidRPr="005B75E8">
        <w:rPr>
          <w:noProof/>
        </w:rPr>
        <w:t>[43–45]</w:t>
      </w:r>
      <w:r w:rsidR="007D58E1">
        <w:fldChar w:fldCharType="end"/>
      </w:r>
      <w:r w:rsidR="002427CB">
        <w:t xml:space="preserve"> at</w:t>
      </w:r>
      <w:r w:rsidR="00DA2CBB">
        <w:t xml:space="preserve"> a concentration of </w:t>
      </w:r>
      <w:r w:rsidR="002427CB">
        <w:t>1</w:t>
      </w:r>
      <w:r w:rsidR="00DA2CBB">
        <w:t xml:space="preserve">0 </w:t>
      </w:r>
      <w:proofErr w:type="spellStart"/>
      <w:r w:rsidR="00336E66" w:rsidRPr="00A16ED9">
        <w:t>μ</w:t>
      </w:r>
      <w:r w:rsidR="002427CB">
        <w:t>g</w:t>
      </w:r>
      <w:proofErr w:type="spellEnd"/>
      <w:r w:rsidR="002427CB">
        <w:t>/</w:t>
      </w:r>
      <w:r w:rsidR="00DA2CBB">
        <w:t>m</w:t>
      </w:r>
      <w:r w:rsidR="002427CB">
        <w:t xml:space="preserve">L followed by staining with an anti-human Fc </w:t>
      </w:r>
      <w:r w:rsidR="0058380E">
        <w:t>antibody conjugated to APC (</w:t>
      </w:r>
      <w:r w:rsidR="0058380E" w:rsidRPr="0058380E">
        <w:t>Jackson Labs</w:t>
      </w:r>
      <w:r w:rsidR="0058380E">
        <w:t xml:space="preserve">, </w:t>
      </w:r>
      <w:r w:rsidR="0058380E" w:rsidRPr="0058380E">
        <w:t>109-135-098</w:t>
      </w:r>
      <w:r w:rsidR="0058380E">
        <w:t xml:space="preserve">) </w:t>
      </w:r>
      <w:r w:rsidR="002427CB">
        <w:t>at</w:t>
      </w:r>
      <w:r w:rsidR="00AA006F">
        <w:t xml:space="preserve"> a 1:100 dilution</w:t>
      </w:r>
      <w:r w:rsidR="002427CB">
        <w:t xml:space="preserve">. </w:t>
      </w:r>
      <w:r>
        <w:t>.</w:t>
      </w:r>
    </w:p>
    <w:p w14:paraId="4598E0CD" w14:textId="0A28B286" w:rsidR="00372CF1" w:rsidRDefault="004901E3" w:rsidP="00EA4893">
      <w:pPr>
        <w:pStyle w:val="MDPI31text"/>
        <w:rPr>
          <w:i/>
        </w:rPr>
      </w:pPr>
      <w:r>
        <w:t>We used a</w:t>
      </w:r>
      <w:r w:rsidR="00336E66">
        <w:t>n</w:t>
      </w:r>
      <w:r w:rsidR="00836E45">
        <w:t xml:space="preserve"> HIV-based</w:t>
      </w:r>
      <w:r>
        <w:t xml:space="preserve"> lentiviral system</w:t>
      </w:r>
      <w:r w:rsidR="008E0979">
        <w:t xml:space="preserve"> </w:t>
      </w:r>
      <w:r w:rsidR="00C22F51">
        <w:t xml:space="preserve">to produce viral particles pseudotyped with Spike. </w:t>
      </w:r>
      <w:r w:rsidR="00676F19">
        <w:t xml:space="preserve">As shown in </w:t>
      </w:r>
      <w:r w:rsidR="00676F19">
        <w:rPr>
          <w:b/>
          <w:bCs/>
        </w:rPr>
        <w:t>Figure 1A</w:t>
      </w:r>
      <w:r w:rsidR="00676F19">
        <w:t xml:space="preserve">, </w:t>
      </w:r>
      <w:ins w:id="2" w:author="Kate D Crawford" w:date="2020-04-30T18:37:00Z">
        <w:r w:rsidR="00AB24D0">
          <w:t>t</w:t>
        </w:r>
      </w:ins>
      <w:r w:rsidR="00C22F51" w:rsidRPr="00676F19">
        <w:t>his</w:t>
      </w:r>
      <w:r w:rsidR="00C22F51">
        <w:t xml:space="preserve"> system requires co-transfecting cells with a lentiviral backbone encoding the reporter protein(s)</w:t>
      </w:r>
      <w:r w:rsidR="00884619">
        <w:t>, a plasmid expessing Spike, and plasmids encoding the other HIV proteins necessary for virion formation (Tat, Gag-Pol, and Rev).</w:t>
      </w:r>
      <w:r w:rsidR="00C22F51">
        <w:t xml:space="preserve"> </w:t>
      </w:r>
      <w:r w:rsidR="003E7660">
        <w:t>We</w:t>
      </w:r>
      <w:r w:rsidR="00377F82">
        <w:t xml:space="preserve"> used </w:t>
      </w:r>
      <w:r w:rsidR="00784B97">
        <w:t xml:space="preserve">two different </w:t>
      </w:r>
      <w:r w:rsidR="00377F82">
        <w:t>lentiviral backbones: one that</w:t>
      </w:r>
      <w:r w:rsidR="008D72CC">
        <w:t xml:space="preserve"> uses a CMV promoter to drive expression of</w:t>
      </w:r>
      <w:r w:rsidR="00377F82">
        <w:t xml:space="preserve"> just ZsGreen, and another that </w:t>
      </w:r>
      <w:r w:rsidR="008D72CC">
        <w:t>uses a CMV promoter to drive expr</w:t>
      </w:r>
      <w:ins w:id="3" w:author="Kate D Crawford" w:date="2020-04-30T21:18:00Z">
        <w:r w:rsidR="00F0232A">
          <w:t>e</w:t>
        </w:r>
      </w:ins>
      <w:r w:rsidR="008D72CC">
        <w:t>ssion of</w:t>
      </w:r>
      <w:r w:rsidR="00377F82">
        <w:t xml:space="preserve"> luciferase followed by an internal ribosome entry site (IRES)</w:t>
      </w:r>
      <w:r w:rsidR="00035075">
        <w:t xml:space="preserve"> </w:t>
      </w:r>
      <w:r w:rsidR="00CF50E7">
        <w:t>and</w:t>
      </w:r>
      <w:r w:rsidR="00035075">
        <w:t xml:space="preserve"> ZsGreen (hereafter referred to as the </w:t>
      </w:r>
      <w:r w:rsidR="00035075" w:rsidRPr="0073704B">
        <w:t>ZsGreen</w:t>
      </w:r>
      <w:r w:rsidR="00035075">
        <w:t xml:space="preserve"> and </w:t>
      </w:r>
      <w:r w:rsidR="00035075" w:rsidRPr="0073704B">
        <w:t>Luciferase-IRES-ZsGreen</w:t>
      </w:r>
      <w:r w:rsidR="00035075">
        <w:t xml:space="preserve"> backbones).</w:t>
      </w:r>
    </w:p>
    <w:p w14:paraId="5EC39C4A" w14:textId="6C163CA7" w:rsidR="002D0666" w:rsidRDefault="00DB5E7E" w:rsidP="00EA4893">
      <w:pPr>
        <w:pStyle w:val="MDPI31text"/>
        <w:rPr>
          <w:i/>
        </w:rPr>
      </w:pPr>
      <w:r>
        <w:t xml:space="preserve">The Spike protein </w:t>
      </w:r>
      <w:r w:rsidR="00DB2DC5">
        <w:t>was</w:t>
      </w:r>
      <w:r>
        <w:t xml:space="preserve"> </w:t>
      </w:r>
      <w:r w:rsidR="00DB2DC5">
        <w:t xml:space="preserve">from </w:t>
      </w:r>
      <w:r w:rsidR="005F63B1">
        <w:t>SARS-CoV-2 strain Wuhan-Hu-1</w:t>
      </w:r>
      <w:r w:rsidR="000D0C85">
        <w:t xml:space="preserve"> using the NCBI-annotated start site </w:t>
      </w:r>
      <w:r w:rsidR="00865550">
        <w:rPr>
          <w:i/>
        </w:rPr>
        <w:fldChar w:fldCharType="begin" w:fldLock="1"/>
      </w:r>
      <w:r w:rsidR="005B75E8">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Zhen","non-dropping-particle":"","parse-names":false,"suffix":""}],"container-title":"Nature","id":"ITEM-1","issued":{"date-parts":[["2020"]]},"page":"265-269","title":"A new coronavirus associated with human respiratory disease in China","type":"article-journal","volume":"579"},"uris":["http://www.mendeley.com/documents/?uuid=a4a025ed-561a-425b-a23c-90395d9254a7"]}],"mendeley":{"formattedCitation":"[46]","plainTextFormattedCitation":"[46]","previouslyFormattedCitation":"[46]"},"properties":{"noteIndex":0},"schema":"https://github.com/citation-style-language/schema/raw/master/csl-citation.json"}</w:instrText>
      </w:r>
      <w:r w:rsidR="00865550">
        <w:rPr>
          <w:i/>
        </w:rPr>
        <w:fldChar w:fldCharType="separate"/>
      </w:r>
      <w:r w:rsidR="005B75E8" w:rsidRPr="005B75E8">
        <w:t>[46]</w:t>
      </w:r>
      <w:r w:rsidR="00865550">
        <w:rPr>
          <w:i/>
        </w:rPr>
        <w:fldChar w:fldCharType="end"/>
      </w:r>
      <w:r w:rsidR="005F63B1">
        <w:t xml:space="preserve">, with the nucleotide sequence codon optimized for expression in human cells. </w:t>
      </w:r>
      <w:r w:rsidR="005E2FC2">
        <w:t>We used three variants of Spike (</w:t>
      </w:r>
      <w:r w:rsidR="005E2FC2" w:rsidRPr="001D1AFE">
        <w:rPr>
          <w:b/>
          <w:bCs/>
        </w:rPr>
        <w:t>Figure 1B</w:t>
      </w:r>
      <w:r w:rsidR="005E2FC2">
        <w:t xml:space="preserve">). The first </w:t>
      </w:r>
      <w:r w:rsidR="00576668">
        <w:t xml:space="preserve">variant </w:t>
      </w:r>
      <w:r w:rsidR="005E2FC2">
        <w:t xml:space="preserve">was </w:t>
      </w:r>
      <w:r w:rsidR="000D0C85">
        <w:t xml:space="preserve">simply </w:t>
      </w:r>
      <w:r w:rsidR="005E2FC2">
        <w:t>the codon-optimized Spike</w:t>
      </w:r>
      <w:r w:rsidR="0073704B">
        <w:t>. The second</w:t>
      </w:r>
      <w:r w:rsidR="00576668">
        <w:t xml:space="preserve"> variant</w:t>
      </w:r>
      <w:r w:rsidR="0073704B">
        <w:t xml:space="preserve"> </w:t>
      </w:r>
      <w:r w:rsidR="0090647C">
        <w:t>had</w:t>
      </w:r>
      <w:r w:rsidR="0073704B">
        <w:t xml:space="preserve"> two amino-acid mutations </w:t>
      </w:r>
      <w:r w:rsidR="0090647C">
        <w:t>to</w:t>
      </w:r>
      <w:r w:rsidR="00737042">
        <w:t xml:space="preserve"> basic residues in Spike’s cytoplasmic tail (K1269A and H1271A) that change the sequence of the </w:t>
      </w:r>
      <w:r w:rsidR="00576668">
        <w:t xml:space="preserve">five most C-terminal residues to ALAYT. This variant is </w:t>
      </w:r>
      <w:r w:rsidR="00576668">
        <w:lastRenderedPageBreak/>
        <w:t xml:space="preserve">hereafter referred to as Spike-ALAYT. The rationale for </w:t>
      </w:r>
      <w:r w:rsidR="0090647C">
        <w:t>Spike-ALAYT</w:t>
      </w:r>
      <w:r w:rsidR="000C3EB4">
        <w:t xml:space="preserve"> </w:t>
      </w:r>
      <w:r w:rsidR="0090647C">
        <w:t>was</w:t>
      </w:r>
      <w:r w:rsidR="000C3EB4">
        <w:t xml:space="preserve"> that </w:t>
      </w:r>
      <w:r w:rsidR="00561A37">
        <w:t>for</w:t>
      </w:r>
      <w:r w:rsidR="000C3EB4">
        <w:t xml:space="preserve"> the original SARS-CoV, the two analagous mutations were shown to improve plasma-membrane expression of Spike by eliminating an endoplasmic reticulum retention signal </w:t>
      </w:r>
      <w:r w:rsidR="00DA303C">
        <w:rPr>
          <w:i/>
        </w:rPr>
        <w:fldChar w:fldCharType="begin" w:fldLock="1"/>
      </w:r>
      <w:r w:rsidR="005B75E8">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Virology","id":"ITEM-1","issue":"5","issued":{"date-parts":[["2007"]]},"page":"2418-2428","title":"The Cytoplasmic Tail of the Severe Acute Respiratory Syndrome Coronavirus Spike Protein Contains a Novel Endoplasmic Reticulum Retrieval Signal That Binds COPI and Promotes Interaction with Membrane Protein","type":"article-journal","volume":"81"},"uris":["http://www.mendeley.com/documents/?uuid=8cf07f1a-2fae-4323-920c-c87567104821"]},{"id":"ITEM-2","itemData":{"DOI":"10.1007/s12038-017-9676-7","ISSN":"09737138","abstract":"Intracellular trafficking and localization studies of spike protein from SARS and OC43 showed that SARS spike protein is localized in the ER or ERGIC compartment and OC43 spike protein is predominantly localized in the lysosome. Differential localization can be explained by signal sequence. The sequence alignment using Clustal W shows that the signal sequence present at the cytoplasmic tail plays an important role in spike protein localization. A unique GYQEL motif is identified at the cytoplasmic terminal of OC43 spike protein which helps in localization in the lysosome, and a novel KLHYT motif is identified in the cytoplasmic tail of SARS spike protein which helps in ER or ERGIC localization. This study sheds some light on the role of cytoplasmic tail of spike protein in cell-to-cell fusion, coronavirus host cell fusion and subsequent pathogenicity.","author":[{"dropping-particle":"","family":"Sadasivan","given":"Jibin","non-dropping-particle":"","parse-names":false,"suffix":""},{"dropping-particle":"","family":"Singh","given":"Manmeet","non-dropping-particle":"","parse-names":false,"suffix":""},{"dropping-particle":"Das","family":"Sarma","given":"Jayasri","non-dropping-particle":"","parse-names":false,"suffix":""}],"container-title":"Journal of Biosciences","id":"ITEM-2","issue":"2","issued":{"date-parts":[["2017"]]},"page":"231-244","title":"Cytoplasmic tail of coronavirus spike protein has intracellular targeting signals","type":"article-journal","volume":"42"},"uris":["http://www.mendeley.com/documents/?uuid=ed69eeb5-1bf4-4195-887d-632ad7764b12"]}],"mendeley":{"formattedCitation":"[47,48]","plainTextFormattedCitation":"[47,48]","previouslyFormattedCitation":"[47,48]"},"properties":{"noteIndex":0},"schema":"https://github.com/citation-style-language/schema/raw/master/csl-citation.json"}</w:instrText>
      </w:r>
      <w:r w:rsidR="00DA303C">
        <w:rPr>
          <w:i/>
        </w:rPr>
        <w:fldChar w:fldCharType="separate"/>
      </w:r>
      <w:r w:rsidR="005B75E8" w:rsidRPr="005B75E8">
        <w:t>[47,48]</w:t>
      </w:r>
      <w:r w:rsidR="00DA303C">
        <w:rPr>
          <w:i/>
        </w:rPr>
        <w:fldChar w:fldCharType="end"/>
      </w:r>
      <w:r w:rsidR="0090647C">
        <w:t xml:space="preserve">. The third variant had the cytoplasmic tail of Spike replaced with that from influenza hemagglutinin (HA); this variant is hereafter referred to as Spike-HAtail. The rationale for Spike-HAtail was that </w:t>
      </w:r>
      <w:r w:rsidR="00561A37">
        <w:t xml:space="preserve">for the original SARS-CoV, </w:t>
      </w:r>
      <w:r w:rsidR="00C71132">
        <w:t>deleting</w:t>
      </w:r>
      <w:r w:rsidR="00561A37">
        <w:t xml:space="preserve"> </w:t>
      </w:r>
      <w:r w:rsidR="009C2FD3">
        <w:t>Spike’s</w:t>
      </w:r>
      <w:r w:rsidR="00561A37">
        <w:t xml:space="preserve"> cytoplasmic tail </w:t>
      </w:r>
      <w:r w:rsidR="00C71132">
        <w:t xml:space="preserve">or replacing it with that from </w:t>
      </w:r>
      <w:r w:rsidR="00561A37">
        <w:t>other viruses</w:t>
      </w:r>
      <w:r w:rsidR="00AA1294">
        <w:t xml:space="preserve"> was shown to improve pseudotyping efficiency </w:t>
      </w:r>
      <w:r w:rsidR="00837DD2">
        <w:rPr>
          <w:i/>
        </w:rPr>
        <w:fldChar w:fldCharType="begin" w:fldLock="1"/>
      </w:r>
      <w:r w:rsidR="005B75E8">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[30,49–51]","plainTextFormattedCitation":"[30,49–51]","previouslyFormattedCitation":"[30,49–51]"},"properties":{"noteIndex":0},"schema":"https://github.com/citation-style-language/schema/raw/master/csl-citation.json"}</w:instrText>
      </w:r>
      <w:r w:rsidR="00837DD2">
        <w:rPr>
          <w:i/>
        </w:rPr>
        <w:fldChar w:fldCharType="separate"/>
      </w:r>
      <w:r w:rsidR="005B75E8" w:rsidRPr="005B75E8">
        <w:t>[30,49–51]</w:t>
      </w:r>
      <w:r w:rsidR="00837DD2">
        <w:rPr>
          <w:i/>
        </w:rPr>
        <w:fldChar w:fldCharType="end"/>
      </w:r>
      <w:r w:rsidR="00AA1294">
        <w:t xml:space="preserve">. </w:t>
      </w:r>
      <w:r w:rsidR="00E252B2">
        <w:t xml:space="preserve">We validated that </w:t>
      </w:r>
      <w:r w:rsidR="002D0666">
        <w:t xml:space="preserve">there was expression of Spike on the surface of </w:t>
      </w:r>
      <w:r w:rsidR="00E252B2">
        <w:t>293T cells transfected with plasmids expressing</w:t>
      </w:r>
      <w:r w:rsidR="002D0666">
        <w:t xml:space="preserve"> each of these three variants (</w:t>
      </w:r>
      <w:r w:rsidR="002D0666">
        <w:rPr>
          <w:b/>
          <w:bCs/>
        </w:rPr>
        <w:t>Figure 1C</w:t>
      </w:r>
      <w:r w:rsidR="002D0666">
        <w:t>).</w:t>
      </w:r>
    </w:p>
    <w:p w14:paraId="25C986C0" w14:textId="4677033A" w:rsidR="00B16BA9" w:rsidRPr="00035075" w:rsidRDefault="00AA1294" w:rsidP="00EA4893">
      <w:pPr>
        <w:pStyle w:val="MDPI31text"/>
        <w:rPr>
          <w:i/>
        </w:rPr>
      </w:pPr>
      <w:r>
        <w:t>The sequences of all o</w:t>
      </w:r>
      <w:r w:rsidR="001D1AFE">
        <w:t xml:space="preserve">f the Spike and lentiviral plasmids are in </w:t>
      </w:r>
      <w:r w:rsidR="001D1AFE" w:rsidRPr="001D1AFE">
        <w:rPr>
          <w:b/>
          <w:bCs/>
        </w:rPr>
        <w:t>File S1</w:t>
      </w:r>
      <w:r w:rsidR="005D44F7">
        <w:t xml:space="preserve">, and the plasmids are available </w:t>
      </w:r>
      <w:r w:rsidR="00B608C2">
        <w:t>from</w:t>
      </w:r>
      <w:r w:rsidR="005D44F7">
        <w:t xml:space="preserve"> BEI Resources </w:t>
      </w:r>
      <w:r w:rsidR="006118B2">
        <w:t xml:space="preserve">(see </w:t>
      </w:r>
      <w:r w:rsidR="006118B2">
        <w:rPr>
          <w:b/>
          <w:bCs/>
        </w:rPr>
        <w:t>Materials and Methods</w:t>
      </w:r>
      <w:r w:rsidR="006118B2">
        <w:t xml:space="preserve"> for BEI catalog numbers)</w:t>
      </w:r>
      <w:r w:rsidR="005D44F7">
        <w:t>.</w:t>
      </w:r>
      <w:r>
        <w:t xml:space="preserve">  </w:t>
      </w:r>
      <w:r w:rsidR="0090647C">
        <w:t xml:space="preserve"> </w:t>
      </w:r>
    </w:p>
    <w:p w14:paraId="52134D6A" w14:textId="6AAC6DB7" w:rsidR="004C2FDD" w:rsidRPr="00EA4893" w:rsidRDefault="00EA4893" w:rsidP="00EA4893">
      <w:pPr>
        <w:pStyle w:val="MDPI22heading2"/>
        <w:rPr>
          <w:iCs/>
        </w:rPr>
      </w:pPr>
      <w:r w:rsidRPr="00EA4893">
        <w:t xml:space="preserve">2.2. </w:t>
      </w:r>
      <w:r w:rsidR="004C2FDD" w:rsidRPr="00EA4893">
        <w:t>Target 293T cells constititutively expressing Spike’s ACE2 receptor.</w:t>
      </w:r>
    </w:p>
    <w:p w14:paraId="5556E5A4" w14:textId="4195029F" w:rsidR="004F1341" w:rsidRPr="009F781F" w:rsidRDefault="00E834E1" w:rsidP="00EA4893">
      <w:pPr>
        <w:pStyle w:val="MDPI31text"/>
        <w:rPr>
          <w:i/>
        </w:rPr>
      </w:pPr>
      <w:r>
        <w:t>To create a target cell line that is efficiently infected</w:t>
      </w:r>
      <w:r w:rsidR="00674787">
        <w:t xml:space="preserve"> by the </w:t>
      </w:r>
      <w:r w:rsidR="00410E33">
        <w:t xml:space="preserve">SARS-CoV-2 </w:t>
      </w:r>
      <w:r w:rsidR="00674787">
        <w:t>Spike</w:t>
      </w:r>
      <w:r w:rsidR="00336E66">
        <w:t>-</w:t>
      </w:r>
      <w:r w:rsidR="00674787">
        <w:t xml:space="preserve">pseudotyped lentiviral </w:t>
      </w:r>
      <w:r w:rsidR="006507AC">
        <w:t>particles</w:t>
      </w:r>
      <w:r w:rsidR="00674787">
        <w:t xml:space="preserve">, </w:t>
      </w:r>
      <w:r w:rsidR="00DE6E18">
        <w:t xml:space="preserve">we </w:t>
      </w:r>
      <w:r w:rsidR="004B040A">
        <w:t>transduced</w:t>
      </w:r>
      <w:r w:rsidR="00DE6E18">
        <w:t xml:space="preserve"> </w:t>
      </w:r>
      <w:r w:rsidR="005D44F7">
        <w:t>293T cells</w:t>
      </w:r>
      <w:r w:rsidR="006640EE">
        <w:t xml:space="preserve"> </w:t>
      </w:r>
      <w:r w:rsidR="00126A6E">
        <w:t>with a lentiviral vector expressing</w:t>
      </w:r>
      <w:r w:rsidR="00DC3931">
        <w:t xml:space="preserve"> </w:t>
      </w:r>
      <w:r w:rsidR="00C91DF0">
        <w:t>human ACE2 under a</w:t>
      </w:r>
      <w:r w:rsidR="00336E66">
        <w:t>n</w:t>
      </w:r>
      <w:r w:rsidR="00C91DF0">
        <w:t xml:space="preserve"> EF1a promoter (</w:t>
      </w:r>
      <w:r w:rsidR="00AD7BA6">
        <w:t xml:space="preserve">lentiviral backbone </w:t>
      </w:r>
      <w:r w:rsidR="00592678">
        <w:t xml:space="preserve">plasmid sequence is in </w:t>
      </w:r>
      <w:r w:rsidR="00592678">
        <w:rPr>
          <w:b/>
          <w:bCs/>
        </w:rPr>
        <w:t>File S1</w:t>
      </w:r>
      <w:r w:rsidR="00AD7BA6">
        <w:t>, and</w:t>
      </w:r>
      <w:r w:rsidR="00592678">
        <w:t xml:space="preserve"> is available </w:t>
      </w:r>
      <w:r w:rsidR="00B608C2">
        <w:t>from</w:t>
      </w:r>
      <w:r w:rsidR="00592678">
        <w:t xml:space="preserve"> BEI Resources as item </w:t>
      </w:r>
      <w:r w:rsidR="009178C6" w:rsidRPr="009178C6">
        <w:rPr>
          <w:color w:val="000000" w:themeColor="text1"/>
        </w:rPr>
        <w:t>NR-52512</w:t>
      </w:r>
      <w:r w:rsidR="00592678">
        <w:t xml:space="preserve">). To create a clonal cell line from the bulk transduction, we sorted single transduced cells by flow cytometry and re-expanded </w:t>
      </w:r>
      <w:r w:rsidR="009F781F">
        <w:t>into large populations</w:t>
      </w:r>
      <w:r w:rsidR="00B608C2">
        <w:t xml:space="preserve"> (note that there is not a selectable marker in these cells)</w:t>
      </w:r>
      <w:r w:rsidR="009F781F">
        <w:t>. We identified an expanded clone that expressed high levels of ACE2 (</w:t>
      </w:r>
      <w:r w:rsidR="009F781F">
        <w:rPr>
          <w:b/>
          <w:bCs/>
        </w:rPr>
        <w:t>Figure 2A</w:t>
      </w:r>
      <w:r w:rsidR="009F781F">
        <w:t>).</w:t>
      </w:r>
      <w:r w:rsidR="0039496D">
        <w:t xml:space="preserve"> This ACE2 expression appears stable overtime and has not noticeably decreased through </w:t>
      </w:r>
      <w:r w:rsidR="00DD7CBA">
        <w:t>twelve</w:t>
      </w:r>
      <w:r w:rsidR="0039496D">
        <w:t xml:space="preserve"> passages at the time of writing.</w:t>
      </w:r>
      <w:r w:rsidR="009F781F">
        <w:t xml:space="preserve"> </w:t>
      </w:r>
      <w:r w:rsidR="00020AC4">
        <w:t xml:space="preserve">This clone is hereafter referred to as 293T-ACE2, and is available </w:t>
      </w:r>
      <w:r w:rsidR="00B608C2">
        <w:t>from</w:t>
      </w:r>
      <w:r w:rsidR="00020AC4">
        <w:t xml:space="preserve"> BEI Resources as item </w:t>
      </w:r>
      <w:r w:rsidR="009178C6" w:rsidRPr="009178C6">
        <w:rPr>
          <w:color w:val="000000" w:themeColor="text1"/>
        </w:rPr>
        <w:t>NR-52511</w:t>
      </w:r>
      <w:r w:rsidR="00020AC4" w:rsidRPr="009178C6">
        <w:rPr>
          <w:color w:val="000000" w:themeColor="text1"/>
        </w:rPr>
        <w:t>.</w:t>
      </w:r>
    </w:p>
    <w:p w14:paraId="60ADE1A0" w14:textId="55A0DDD2" w:rsidR="00EA4893" w:rsidRDefault="00EA4893" w:rsidP="00EA4893">
      <w:pPr>
        <w:pStyle w:val="MDPI52figure"/>
      </w:pPr>
      <w:r w:rsidRPr="00EA4893">
        <w:rPr>
          <w:noProof/>
          <w:snapToGrid/>
        </w:rPr>
        <w:drawing>
          <wp:inline distT="0" distB="0" distL="0" distR="0" wp14:anchorId="176AAED6" wp14:editId="72C210A5">
            <wp:extent cx="5420208" cy="173091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E2_figure2.png"/>
                    <pic:cNvPicPr/>
                  </pic:nvPicPr>
                  <pic:blipFill>
                    <a:blip r:embed="rId24">
                      <a:extLst>
                        <a:ext uri="{28A0092B-C50C-407E-A947-70E740481C1C}">
                          <a14:useLocalDpi xmlns:a14="http://schemas.microsoft.com/office/drawing/2010/main" val="0"/>
                        </a:ext>
                      </a:extLst>
                    </a:blip>
                    <a:stretch>
                      <a:fillRect/>
                    </a:stretch>
                  </pic:blipFill>
                  <pic:spPr>
                    <a:xfrm>
                      <a:off x="0" y="0"/>
                      <a:ext cx="5420208" cy="1730915"/>
                    </a:xfrm>
                    <a:prstGeom prst="rect">
                      <a:avLst/>
                    </a:prstGeom>
                  </pic:spPr>
                </pic:pic>
              </a:graphicData>
            </a:graphic>
          </wp:inline>
        </w:drawing>
      </w:r>
    </w:p>
    <w:p w14:paraId="0AC13E09" w14:textId="13738092" w:rsidR="00D85AA0" w:rsidRPr="00097FDB" w:rsidRDefault="00EA4893" w:rsidP="00EA4893">
      <w:pPr>
        <w:pStyle w:val="MDPI51figurecaption"/>
      </w:pPr>
      <w:r w:rsidRPr="00EA4893">
        <w:rPr>
          <w:b/>
        </w:rPr>
        <w:t xml:space="preserve">Figure 2. </w:t>
      </w:r>
      <w:r w:rsidR="005918D0">
        <w:t>293T-ACE2 cells</w:t>
      </w:r>
      <w:r w:rsidR="00AF0D45">
        <w:t xml:space="preserve"> are infectable</w:t>
      </w:r>
      <w:r w:rsidR="003E2FC3">
        <w:t xml:space="preserve"> </w:t>
      </w:r>
      <w:r w:rsidR="00AF0D45">
        <w:t>with</w:t>
      </w:r>
      <w:r w:rsidR="00410E33">
        <w:t xml:space="preserve"> SARS-CoV-2</w:t>
      </w:r>
      <w:r w:rsidR="00AF0D45">
        <w:t xml:space="preserve"> Spike</w:t>
      </w:r>
      <w:r w:rsidR="00037AD7">
        <w:t>-pseudotyped lentivir</w:t>
      </w:r>
      <w:r w:rsidR="00396FA5">
        <w:t>al particles</w:t>
      </w:r>
      <w:r w:rsidR="005918D0">
        <w:t>. (</w:t>
      </w:r>
      <w:r w:rsidR="005918D0">
        <w:rPr>
          <w:b/>
          <w:bCs/>
        </w:rPr>
        <w:t>A</w:t>
      </w:r>
      <w:r w:rsidR="005918D0">
        <w:t xml:space="preserve">) </w:t>
      </w:r>
      <w:r w:rsidR="00037AD7">
        <w:t>F</w:t>
      </w:r>
      <w:r w:rsidR="007C4997">
        <w:t>low cytometry</w:t>
      </w:r>
      <w:r w:rsidR="00455F86">
        <w:t xml:space="preserve"> plot showing expression of </w:t>
      </w:r>
      <w:r w:rsidR="00311741">
        <w:t xml:space="preserve">human </w:t>
      </w:r>
      <w:r w:rsidR="00455F86">
        <w:t>ACE2 by the 293T-ACE2 cells</w:t>
      </w:r>
      <w:r w:rsidR="000C1EE3">
        <w:t xml:space="preserve"> (grey shaded) </w:t>
      </w:r>
      <w:r w:rsidR="007240D3">
        <w:t xml:space="preserve">at passage 12 </w:t>
      </w:r>
      <w:r w:rsidR="000C1EE3">
        <w:t xml:space="preserve">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w:t>
      </w:r>
      <w:r w:rsidR="00D81189">
        <w:t>y</w:t>
      </w:r>
      <w:r w:rsidR="004814AC">
        <w:t xml:space="preserve"> (see subsection 4.2 for detailed methods)</w:t>
      </w:r>
      <w:r w:rsidR="00455F86">
        <w:t>.</w:t>
      </w:r>
      <w:r w:rsidR="007240D3">
        <w:t xml:space="preserve"> The gate was set so the parental 293T cells are 2% positive.</w:t>
      </w:r>
      <w:r w:rsidR="00455F86">
        <w:t xml:space="preserve"> (</w:t>
      </w:r>
      <w:r w:rsidR="00455F86">
        <w:rPr>
          <w:b/>
          <w:bCs/>
        </w:rPr>
        <w:t>B</w:t>
      </w:r>
      <w:r w:rsidR="00455F86">
        <w:t>) Microscope image</w:t>
      </w:r>
      <w:r w:rsidR="007D3973">
        <w:t>s</w:t>
      </w:r>
      <w:r w:rsidR="005D44F7">
        <w:t xml:space="preserve"> showing </w:t>
      </w:r>
      <w:proofErr w:type="spellStart"/>
      <w:r w:rsidR="005D44F7">
        <w:t>ZsGreen</w:t>
      </w:r>
      <w:proofErr w:type="spellEnd"/>
      <w:r w:rsidR="005D44F7">
        <w:t xml:space="preserve"> expression in 293T-ACE2 or 293T cells at</w:t>
      </w:r>
      <w:r w:rsidR="005D44F7" w:rsidRPr="00523DDF">
        <w:rPr>
          <w:color w:val="000000" w:themeColor="text1"/>
        </w:rPr>
        <w:t xml:space="preserve"> </w:t>
      </w:r>
      <w:r w:rsidR="00097FDB">
        <w:rPr>
          <w:color w:val="000000" w:themeColor="text1"/>
        </w:rPr>
        <w:t>58</w:t>
      </w:r>
      <w:r w:rsidR="007D3973" w:rsidRPr="00523DDF">
        <w:rPr>
          <w:color w:val="000000" w:themeColor="text1"/>
        </w:rPr>
        <w:t xml:space="preserve"> </w:t>
      </w:r>
      <w:r w:rsidR="005D44F7">
        <w:t>hours after incubation with Spike-</w:t>
      </w:r>
      <w:r w:rsidR="00C951F6">
        <w:t xml:space="preserve"> or VSV</w:t>
      </w:r>
      <w:r w:rsidR="00444E0E">
        <w:t xml:space="preserve"> </w:t>
      </w:r>
      <w:r w:rsidR="00C951F6">
        <w:t>G-pseudotyped</w:t>
      </w:r>
      <w:r w:rsidR="005D44F7">
        <w:t xml:space="preserve"> </w:t>
      </w:r>
      <w:r w:rsidR="0092793D">
        <w:t>lentiviral particles</w:t>
      </w:r>
      <w:r w:rsidR="005D44F7">
        <w:t xml:space="preserve"> </w:t>
      </w:r>
      <w:r w:rsidR="0068017D">
        <w:t>with the</w:t>
      </w:r>
      <w:r w:rsidR="005D44F7">
        <w:t xml:space="preserve"> </w:t>
      </w:r>
      <w:proofErr w:type="spellStart"/>
      <w:r w:rsidR="005D44F7">
        <w:t>ZsGreen</w:t>
      </w:r>
      <w:proofErr w:type="spellEnd"/>
      <w:r w:rsidR="0068017D">
        <w:t xml:space="preserve"> backbone</w:t>
      </w:r>
      <w:r w:rsidR="005D44F7">
        <w:t xml:space="preserve">. </w:t>
      </w:r>
      <w:r w:rsidR="00777057">
        <w:t xml:space="preserve">For each viral entry protein, 293T and 293T-ACE2 cells </w:t>
      </w:r>
      <w:r w:rsidR="00C951F6">
        <w:t xml:space="preserve">were </w:t>
      </w:r>
      <w:r w:rsidR="007F7F53">
        <w:t>incubated</w:t>
      </w:r>
      <w:r w:rsidR="00C951F6">
        <w:t xml:space="preserve"> with</w:t>
      </w:r>
      <w:r w:rsidR="000702F9">
        <w:t xml:space="preserve"> equal volumes of </w:t>
      </w:r>
      <w:r w:rsidR="00777057">
        <w:t>virus</w:t>
      </w:r>
      <w:r w:rsidR="000702F9">
        <w:t>.</w:t>
      </w:r>
      <w:r w:rsidR="00777057">
        <w:t xml:space="preserve"> Cells were </w:t>
      </w:r>
      <w:r w:rsidR="007F7F53">
        <w:t>incubated</w:t>
      </w:r>
      <w:r w:rsidR="00777057">
        <w:t xml:space="preserve"> with 1/</w:t>
      </w:r>
      <w:r w:rsidR="00D443D7">
        <w:t>20</w:t>
      </w:r>
      <w:r w:rsidR="00777057" w:rsidRPr="007F7F53">
        <w:rPr>
          <w:vertAlign w:val="superscript"/>
        </w:rPr>
        <w:t>th</w:t>
      </w:r>
      <w:r w:rsidR="00777057">
        <w:t xml:space="preserve"> the volume of VSV G-pseudotyped lentivirus compared to Spike-pseudotyped lentivirus.</w:t>
      </w:r>
      <w:r w:rsidR="00097FDB">
        <w:t xml:space="preserve"> The decrease in infected cells for the Spike</w:t>
      </w:r>
      <w:r w:rsidR="00063D5D">
        <w:t>-</w:t>
      </w:r>
      <w:proofErr w:type="spellStart"/>
      <w:r w:rsidR="00097FDB">
        <w:t>HA</w:t>
      </w:r>
      <w:r w:rsidR="00063D5D">
        <w:t>t</w:t>
      </w:r>
      <w:r w:rsidR="00097FDB">
        <w:t>ail</w:t>
      </w:r>
      <w:proofErr w:type="spellEnd"/>
      <w:r w:rsidR="00097FDB">
        <w:t xml:space="preserve"> virus</w:t>
      </w:r>
      <w:r w:rsidR="009252F2">
        <w:t xml:space="preserve"> compared to the other Spike-pseudotyped lentiviruses</w:t>
      </w:r>
      <w:r w:rsidR="00097FDB">
        <w:t xml:space="preserve"> is consistent with this virus having somewhat lower titers (see </w:t>
      </w:r>
      <w:r w:rsidR="00097FDB">
        <w:rPr>
          <w:b/>
          <w:bCs/>
        </w:rPr>
        <w:t>Fig</w:t>
      </w:r>
      <w:r w:rsidR="00C10B45">
        <w:rPr>
          <w:b/>
          <w:bCs/>
        </w:rPr>
        <w:t>ure</w:t>
      </w:r>
      <w:r w:rsidR="00097FDB">
        <w:rPr>
          <w:b/>
          <w:bCs/>
        </w:rPr>
        <w:t xml:space="preserve"> </w:t>
      </w:r>
      <w:ins w:id="4" w:author="Kate D Crawford" w:date="2020-04-30T21:18:00Z">
        <w:r w:rsidR="00F0232A">
          <w:rPr>
            <w:b/>
            <w:bCs/>
          </w:rPr>
          <w:t>3</w:t>
        </w:r>
      </w:ins>
      <w:del w:id="5" w:author="Kate D Crawford" w:date="2020-04-30T21:18:00Z">
        <w:r w:rsidR="00097FDB" w:rsidDel="00F0232A">
          <w:rPr>
            <w:b/>
            <w:bCs/>
          </w:rPr>
          <w:delText>2</w:delText>
        </w:r>
      </w:del>
      <w:r w:rsidR="00097FDB">
        <w:rPr>
          <w:b/>
          <w:bCs/>
        </w:rPr>
        <w:t>A</w:t>
      </w:r>
      <w:r w:rsidR="00097FDB">
        <w:t>).</w:t>
      </w:r>
    </w:p>
    <w:p w14:paraId="52BECDDF" w14:textId="10201B60" w:rsidR="00D85AA0" w:rsidRPr="00C951F6" w:rsidRDefault="00020AC4" w:rsidP="00EA4893">
      <w:pPr>
        <w:pStyle w:val="MDPI31text"/>
        <w:rPr>
          <w:i/>
        </w:rPr>
      </w:pPr>
      <w:r>
        <w:t>We</w:t>
      </w:r>
      <w:r w:rsidR="00397D54">
        <w:t xml:space="preserve"> validated that the 293T-ACE2 cells were susceptible to infection by </w:t>
      </w:r>
      <w:r w:rsidR="00410E33">
        <w:t xml:space="preserve">SARS-CoV-2 </w:t>
      </w:r>
      <w:r w:rsidR="00397D54">
        <w:t>Spike-pseudotyped lentivir</w:t>
      </w:r>
      <w:r w:rsidR="00564E14">
        <w:t>al particles</w:t>
      </w:r>
      <w:r w:rsidR="00397D54">
        <w:t xml:space="preserve"> by incubating 293T-ACE2 and parental 293T with equivalent amounts </w:t>
      </w:r>
      <w:r w:rsidR="00336E66">
        <w:t xml:space="preserve">of </w:t>
      </w:r>
      <w:r w:rsidR="00564E14">
        <w:t>viral particles</w:t>
      </w:r>
      <w:r w:rsidR="00694DEF">
        <w:t xml:space="preserve"> carrying ZsGreen</w:t>
      </w:r>
      <w:r w:rsidR="00397D54">
        <w:t xml:space="preserve">. As shown in </w:t>
      </w:r>
      <w:r w:rsidR="00397D54">
        <w:rPr>
          <w:b/>
          <w:bCs/>
        </w:rPr>
        <w:t>Figure 2B</w:t>
      </w:r>
      <w:r w:rsidR="00397D54">
        <w:t xml:space="preserve">, </w:t>
      </w:r>
      <w:r w:rsidR="008C44D6">
        <w:t xml:space="preserve">all </w:t>
      </w:r>
      <w:r w:rsidR="0073678B">
        <w:t>Spike-pseudotyped</w:t>
      </w:r>
      <w:r w:rsidR="00397D54">
        <w:t xml:space="preserve"> virus</w:t>
      </w:r>
      <w:r w:rsidR="008C44D6">
        <w:t>es</w:t>
      </w:r>
      <w:r w:rsidR="00397D54">
        <w:t xml:space="preserve"> </w:t>
      </w:r>
      <w:r w:rsidR="00801728">
        <w:t>can</w:t>
      </w:r>
      <w:r w:rsidR="00336E66">
        <w:t xml:space="preserve"> infect</w:t>
      </w:r>
      <w:r w:rsidR="000379D9">
        <w:t xml:space="preserve"> the 293T-ACE2 but not the 293T cells</w:t>
      </w:r>
      <w:r w:rsidR="00D5196F">
        <w:t xml:space="preserve">. </w:t>
      </w:r>
      <w:r w:rsidR="00C951F6">
        <w:t>Virus pseudotyped with VSV G</w:t>
      </w:r>
      <w:r w:rsidR="003909FC">
        <w:t xml:space="preserve">, </w:t>
      </w:r>
      <w:r w:rsidR="00C951F6">
        <w:t>an amphotropic viral entry protein</w:t>
      </w:r>
      <w:r w:rsidR="003909FC">
        <w:t xml:space="preserve"> that is not dependent on ACE2,</w:t>
      </w:r>
      <w:r w:rsidR="000C1EE3">
        <w:t xml:space="preserve"> efficiently </w:t>
      </w:r>
      <w:r w:rsidR="00C951F6">
        <w:t>infects both cell lines (</w:t>
      </w:r>
      <w:r w:rsidR="00C951F6">
        <w:rPr>
          <w:b/>
          <w:bCs/>
        </w:rPr>
        <w:t>Fig</w:t>
      </w:r>
      <w:r w:rsidR="0051533C">
        <w:rPr>
          <w:b/>
          <w:bCs/>
        </w:rPr>
        <w:t>ure</w:t>
      </w:r>
      <w:r w:rsidR="00C951F6">
        <w:rPr>
          <w:b/>
          <w:bCs/>
        </w:rPr>
        <w:t xml:space="preserve"> 2B</w:t>
      </w:r>
      <w:r w:rsidR="00C951F6" w:rsidRPr="003909FC">
        <w:t>)</w:t>
      </w:r>
      <w:r w:rsidR="00C951F6">
        <w:rPr>
          <w:b/>
          <w:bCs/>
        </w:rPr>
        <w:t>.</w:t>
      </w:r>
    </w:p>
    <w:p w14:paraId="498DC78E" w14:textId="1A6E8F36" w:rsidR="004C2FDD" w:rsidRPr="00EA4893" w:rsidRDefault="00EA4893" w:rsidP="00EA4893">
      <w:pPr>
        <w:pStyle w:val="MDPI22heading2"/>
      </w:pPr>
      <w:r w:rsidRPr="00EA4893">
        <w:t xml:space="preserve">2.3. </w:t>
      </w:r>
      <w:r w:rsidR="004C2FDD" w:rsidRPr="00EA4893">
        <w:t>Titers of pseudotyped lentiviral particles with different Spike cytoplasmic tail variants.</w:t>
      </w:r>
    </w:p>
    <w:p w14:paraId="6492A50B" w14:textId="13D5C922" w:rsidR="00D90B27" w:rsidRPr="007A571F" w:rsidRDefault="00DE70D7" w:rsidP="00EA4893">
      <w:pPr>
        <w:pStyle w:val="MDPI31text"/>
        <w:rPr>
          <w:i/>
        </w:rPr>
      </w:pPr>
      <w:r>
        <w:lastRenderedPageBreak/>
        <w:t xml:space="preserve">To quantify the titers of lentiviral </w:t>
      </w:r>
      <w:r w:rsidR="00B557DE">
        <w:t>particles</w:t>
      </w:r>
      <w:r>
        <w:t xml:space="preserve"> pseudotyped with each of the Spike variants, we</w:t>
      </w:r>
      <w:r w:rsidR="00E120B6">
        <w:t xml:space="preserve"> produced </w:t>
      </w:r>
      <w:r w:rsidR="00B557DE">
        <w:t>particles</w:t>
      </w:r>
      <w:r w:rsidR="00E120B6">
        <w:t xml:space="preserve"> with each of these Spikes, as well as a positive control using VSV</w:t>
      </w:r>
      <w:r w:rsidR="0051533C">
        <w:t xml:space="preserve"> </w:t>
      </w:r>
      <w:r w:rsidR="00E120B6">
        <w:t xml:space="preserve">G and a negative control </w:t>
      </w:r>
      <w:r w:rsidR="009443E8">
        <w:t>without</w:t>
      </w:r>
      <w:r w:rsidR="00E120B6">
        <w:t xml:space="preserve"> a viral entry protein.</w:t>
      </w:r>
      <w:r w:rsidR="003F6F5E">
        <w:t xml:space="preserve"> We first produced </w:t>
      </w:r>
      <w:r w:rsidR="00B557DE">
        <w:t>viral particles</w:t>
      </w:r>
      <w:r w:rsidR="003F6F5E">
        <w:t xml:space="preserve"> using the ZsGreen backbone, and titered</w:t>
      </w:r>
      <w:r w:rsidR="005A0404">
        <w:t xml:space="preserve"> by flow cytometry to determine the number of transducing particles per ml. As shown in </w:t>
      </w:r>
      <w:r w:rsidR="005A0404">
        <w:rPr>
          <w:b/>
          <w:bCs/>
        </w:rPr>
        <w:t xml:space="preserve">Figure </w:t>
      </w:r>
      <w:r w:rsidR="006A0D93">
        <w:rPr>
          <w:b/>
          <w:bCs/>
        </w:rPr>
        <w:t>3</w:t>
      </w:r>
      <w:r w:rsidR="005A0404">
        <w:rPr>
          <w:b/>
          <w:bCs/>
        </w:rPr>
        <w:t>A</w:t>
      </w:r>
      <w:r w:rsidR="005A0404">
        <w:t xml:space="preserve">, all Spike variants produced titers </w:t>
      </w:r>
      <w:r w:rsidR="004F49A4">
        <w:sym w:font="Symbol" w:char="F0BB"/>
      </w:r>
      <w:r w:rsidR="004F49A4">
        <w:t>10</w:t>
      </w:r>
      <w:r w:rsidR="004F49A4">
        <w:rPr>
          <w:vertAlign w:val="superscript"/>
        </w:rPr>
        <w:t>4</w:t>
      </w:r>
      <w:r w:rsidR="004F49A4">
        <w:t xml:space="preserve"> transduction units per ml</w:t>
      </w:r>
      <w:r w:rsidR="000D014A">
        <w:t>. These titers were about two orders of magnitude lower than those achieved with VSV</w:t>
      </w:r>
      <w:r w:rsidR="006A0D93">
        <w:t xml:space="preserve"> </w:t>
      </w:r>
      <w:r w:rsidR="000D014A">
        <w:t>G</w:t>
      </w:r>
      <w:r w:rsidR="00E7412A">
        <w:t xml:space="preserve">, but we considered them to be encouragingly high given that lentiviral </w:t>
      </w:r>
      <w:r w:rsidR="00B557DE">
        <w:t>particles</w:t>
      </w:r>
      <w:r w:rsidR="00E7412A">
        <w:t xml:space="preserve"> can be further concentrated by </w:t>
      </w:r>
      <w:r w:rsidR="00E96875">
        <w:t xml:space="preserve">a variety of methods </w:t>
      </w:r>
      <w:r w:rsidR="00C50DDF">
        <w:rPr>
          <w:i/>
        </w:rPr>
        <w:fldChar w:fldCharType="begin" w:fldLock="1"/>
      </w:r>
      <w:r w:rsidR="005B75E8">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108 TU/ml). The optimal sucrose concentration is 10%, and the recovery rate of the functional virus is greater than 80%. The infection efficiency of both concentrated and un-concentrated lentivirus decreases rapidly when the viruses are stored at 4 °C (T </w:instrText>
      </w:r>
      <w:r w:rsidR="005B75E8">
        <w:rPr>
          <w:rFonts w:ascii="Cambria Math" w:hAnsi="Cambria Math" w:cs="Cambria Math"/>
        </w:rPr>
        <w:instrText>≊</w:instrText>
      </w:r>
      <w:r w:rsidR="005B75E8">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Reports","id":"ITEM-1","issue":"13875","issued":{"date-parts":[["2015"]]},"title":"An optimized method for high-titer lentivirus preparations without ultracentrifugation","type":"article-journal","volume":"5"},"uris":["http://www.mendeley.com/documents/?uuid=4d9b2fbf-0e51-46c1-8984-4fef36517176"]},{"id":"ITEM-2","itemData":{"DOI":"10.1186/1472-6750-13-98","ISSN":"14726750","abstract":"Background: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Biotechnology","id":"ITEM-2","issue":"98","issued":{"date-parts":[["2013"]]},"title":"Simplified production and concentration of lentiviral vectors to achieve high transduction in primary human T cells","type":"article-journal","volume":"13"},"uris":["http://www.mendeley.com/documents/?uuid=2aea1fc0-32ac-4856-a29b-0de12d73edd7"]}],"mendeley":{"formattedCitation":"[52,53]","plainTextFormattedCitation":"[52,53]","previouslyFormattedCitation":"[52,53]"},"properties":{"noteIndex":0},"schema":"https://github.com/citation-style-language/schema/raw/master/csl-citation.json"}</w:instrText>
      </w:r>
      <w:r w:rsidR="00C50DDF">
        <w:rPr>
          <w:i/>
        </w:rPr>
        <w:fldChar w:fldCharType="separate"/>
      </w:r>
      <w:r w:rsidR="005B75E8" w:rsidRPr="005B75E8">
        <w:t>[52,53]</w:t>
      </w:r>
      <w:r w:rsidR="00C50DDF">
        <w:rPr>
          <w:i/>
        </w:rPr>
        <w:fldChar w:fldCharType="end"/>
      </w:r>
      <w:r w:rsidR="00E96875">
        <w:t>.</w:t>
      </w:r>
      <w:r w:rsidR="00E120B6">
        <w:t xml:space="preserve"> </w:t>
      </w:r>
      <w:r w:rsidR="00E96875">
        <w:t xml:space="preserve">We then produced </w:t>
      </w:r>
      <w:r w:rsidR="00B557DE">
        <w:t>viral particles</w:t>
      </w:r>
      <w:r w:rsidR="00DC668E">
        <w:t xml:space="preserve"> using the Luciferase-IRES-ZsGreen </w:t>
      </w:r>
      <w:proofErr w:type="gramStart"/>
      <w:r w:rsidR="00DC668E">
        <w:t>backbone, and</w:t>
      </w:r>
      <w:proofErr w:type="gramEnd"/>
      <w:r w:rsidR="00DC668E">
        <w:t xml:space="preserve"> found that we could achieve titers of &gt;10</w:t>
      </w:r>
      <w:r w:rsidR="00DC668E">
        <w:rPr>
          <w:vertAlign w:val="superscript"/>
        </w:rPr>
        <w:t>6</w:t>
      </w:r>
      <w:r w:rsidR="00DC668E">
        <w:t xml:space="preserve"> relative luciferase units (RLUs) per ml</w:t>
      </w:r>
      <w:r w:rsidR="004D1F8F">
        <w:t xml:space="preserve"> in 96-well plate infections</w:t>
      </w:r>
      <w:r w:rsidR="00E37EB1">
        <w:t xml:space="preserve"> (</w:t>
      </w:r>
      <w:r w:rsidR="00E37EB1">
        <w:rPr>
          <w:b/>
          <w:bCs/>
        </w:rPr>
        <w:t xml:space="preserve">Figure </w:t>
      </w:r>
      <w:ins w:id="6" w:author="Kate D Crawford" w:date="2020-04-30T22:22:00Z">
        <w:r w:rsidR="00550390">
          <w:rPr>
            <w:b/>
            <w:bCs/>
          </w:rPr>
          <w:t>3</w:t>
        </w:r>
      </w:ins>
      <w:del w:id="7" w:author="Kate D Crawford" w:date="2020-04-30T22:22:00Z">
        <w:r w:rsidR="00E37EB1" w:rsidDel="00550390">
          <w:rPr>
            <w:b/>
            <w:bCs/>
          </w:rPr>
          <w:delText>1</w:delText>
        </w:r>
      </w:del>
      <w:r w:rsidR="00E37EB1">
        <w:rPr>
          <w:b/>
          <w:bCs/>
        </w:rPr>
        <w:t>B</w:t>
      </w:r>
      <w:r w:rsidR="00E37EB1">
        <w:t>)</w:t>
      </w:r>
      <w:r w:rsidR="004D1F8F">
        <w:t>. This titer was agai</w:t>
      </w:r>
      <w:r w:rsidR="00E37EB1">
        <w:t>n about two orders of magnitude lower than that achieved using VSV</w:t>
      </w:r>
      <w:r w:rsidR="00883042">
        <w:t xml:space="preserve"> </w:t>
      </w:r>
      <w:r w:rsidR="00E37EB1">
        <w:t xml:space="preserve">G. </w:t>
      </w:r>
      <w:r w:rsidR="00463165">
        <w:t>As expected</w:t>
      </w:r>
      <w:r w:rsidR="00E37EB1">
        <w:t>, the magnitude of the fluorescent signal from ZsGreen is lower for the Luciferase-IRES-ZsGreen backbone</w:t>
      </w:r>
      <w:r w:rsidR="00B753DB">
        <w:t xml:space="preserve"> than for the </w:t>
      </w:r>
      <w:proofErr w:type="spellStart"/>
      <w:r w:rsidR="00B753DB">
        <w:t>ZsGree</w:t>
      </w:r>
      <w:r w:rsidR="00C951F6">
        <w:t>n</w:t>
      </w:r>
      <w:proofErr w:type="spellEnd"/>
      <w:r w:rsidR="00B753DB">
        <w:t>-only backbone</w:t>
      </w:r>
      <w:r w:rsidR="00E37EB1">
        <w:t xml:space="preserve"> (</w:t>
      </w:r>
      <w:r w:rsidR="00E37EB1">
        <w:rPr>
          <w:b/>
          <w:bCs/>
        </w:rPr>
        <w:t xml:space="preserve">Figure </w:t>
      </w:r>
      <w:ins w:id="8" w:author="Kate D Crawford" w:date="2020-04-30T22:22:00Z">
        <w:r w:rsidR="00550390">
          <w:rPr>
            <w:b/>
            <w:bCs/>
          </w:rPr>
          <w:t>3</w:t>
        </w:r>
      </w:ins>
      <w:del w:id="9" w:author="Kate D Crawford" w:date="2020-04-30T22:22:00Z">
        <w:r w:rsidR="00E37EB1" w:rsidDel="00550390">
          <w:rPr>
            <w:b/>
            <w:bCs/>
          </w:rPr>
          <w:delText>1</w:delText>
        </w:r>
      </w:del>
      <w:r w:rsidR="00E37EB1">
        <w:rPr>
          <w:b/>
          <w:bCs/>
        </w:rPr>
        <w:t>C</w:t>
      </w:r>
      <w:r w:rsidR="00E37EB1">
        <w:t>)</w:t>
      </w:r>
      <w:r w:rsidR="007A571F">
        <w:t xml:space="preserve">, since the </w:t>
      </w:r>
      <w:proofErr w:type="spellStart"/>
      <w:r w:rsidR="007A571F">
        <w:t>ZsGreen</w:t>
      </w:r>
      <w:proofErr w:type="spellEnd"/>
      <w:r w:rsidR="007A571F">
        <w:t xml:space="preserve"> in the former construct is driven by an IRES rather than the primary promoter</w:t>
      </w:r>
      <w:r w:rsidR="00B753DB">
        <w:t>.</w:t>
      </w:r>
      <w:r w:rsidR="00E37EB1">
        <w:t xml:space="preserve"> </w:t>
      </w:r>
    </w:p>
    <w:p w14:paraId="7CAD2361" w14:textId="4646AB8F" w:rsidR="00EA4893" w:rsidRDefault="00EA4893" w:rsidP="00EA4893">
      <w:pPr>
        <w:pStyle w:val="MDPI52figure"/>
      </w:pPr>
      <w:r>
        <w:rPr>
          <w:noProof/>
          <w:snapToGrid/>
        </w:rPr>
        <w:drawing>
          <wp:inline distT="0" distB="0" distL="0" distR="0" wp14:anchorId="2030704E" wp14:editId="47AEA721">
            <wp:extent cx="5615940" cy="383476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5">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p w14:paraId="05B578B2" w14:textId="26F88C86" w:rsidR="00D90B27" w:rsidRPr="00672CA6" w:rsidRDefault="00EA4893" w:rsidP="00EA4893">
      <w:pPr>
        <w:pStyle w:val="MDPI51figurecaption"/>
        <w:rPr>
          <w:color w:val="000000" w:themeColor="text1"/>
        </w:rPr>
      </w:pPr>
      <w:r w:rsidRPr="00EA4893">
        <w:rPr>
          <w:b/>
        </w:rPr>
        <w:t xml:space="preserve">Figure 3. </w:t>
      </w:r>
      <w:r w:rsidR="00DC3DD0">
        <w:t xml:space="preserve">Titers of </w:t>
      </w:r>
      <w:r w:rsidR="002905B1">
        <w:t>Spike</w:t>
      </w:r>
      <w:r w:rsidR="003174E1">
        <w:t>-</w:t>
      </w:r>
      <w:r w:rsidR="002905B1">
        <w:t xml:space="preserve">pseudotyped </w:t>
      </w:r>
      <w:r w:rsidR="00B557DE">
        <w:t>lentiviral particles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w:t>
      </w:r>
      <w:proofErr w:type="spellStart"/>
      <w:r w:rsidR="00F642BE">
        <w:t>pseudotyped</w:t>
      </w:r>
      <w:proofErr w:type="spellEnd"/>
      <w:r w:rsidR="00F642BE">
        <w:t xml:space="preserve"> with the three Spike variants or VSV</w:t>
      </w:r>
      <w:r w:rsidR="00883042">
        <w:t xml:space="preserve"> </w:t>
      </w:r>
      <w:r w:rsidR="00F642BE">
        <w:t xml:space="preserve">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B557DE">
        <w:t>viral particles</w:t>
      </w:r>
      <w:r w:rsidR="00843683">
        <w:t xml:space="preserve"> per ml</w:t>
      </w:r>
      <w:r w:rsidR="004524E5">
        <w:t xml:space="preserve"> from the percentage of green cells. The “n.d.” indicates that the titer was not detectable.</w:t>
      </w:r>
      <w:ins w:id="10" w:author="Kate D Crawford" w:date="2020-04-30T18:38:00Z">
        <w:r w:rsidR="00AB24D0">
          <w:t xml:space="preserve"> Data shown are from a single representative example.</w:t>
        </w:r>
      </w:ins>
      <w:r w:rsidR="004524E5">
        <w:t xml:space="preserv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infecting ~2.3</w:t>
      </w:r>
      <w:r w:rsidR="001251B9">
        <w:t>x10</w:t>
      </w:r>
      <w:r w:rsidR="001251B9" w:rsidRPr="00F9385F">
        <w:rPr>
          <w:vertAlign w:val="superscript"/>
        </w:rPr>
        <w:t>4</w:t>
      </w:r>
      <w:r w:rsidR="001251B9">
        <w:t xml:space="preserve"> </w:t>
      </w:r>
      <w:r w:rsidR="004B3754">
        <w:t xml:space="preserve">293T-ACE2 </w:t>
      </w:r>
      <w:r w:rsidR="00E83706">
        <w:t>cells per well in 96-well plates</w:t>
      </w:r>
      <w:r w:rsidR="004B3754">
        <w:t xml:space="preserve">. The RLUs per mL for the Spike-pseudotyped viruses are the average of three 3-fold serial dilutions of virus starting at 50 </w:t>
      </w:r>
      <w:proofErr w:type="spellStart"/>
      <w:r w:rsidR="00336E66" w:rsidRPr="00324D9A">
        <w:t>μ</w:t>
      </w:r>
      <w:r w:rsidR="004B3754">
        <w:t>L</w:t>
      </w:r>
      <w:proofErr w:type="spellEnd"/>
      <w:r w:rsidR="004B3754">
        <w:t xml:space="preserve"> virus in a total volume of 150 </w:t>
      </w:r>
      <w:proofErr w:type="spellStart"/>
      <w:r w:rsidR="00336E66" w:rsidRPr="00324D9A">
        <w:t>μ</w:t>
      </w:r>
      <w:r w:rsidR="004B3754">
        <w:t>L</w:t>
      </w:r>
      <w:proofErr w:type="spellEnd"/>
      <w:r w:rsidR="004B3754">
        <w:t xml:space="preserve">. For the VSV G-pseudotyped virus, RLUs per mL were averaged from two 3-fold dilutions starting at 3 </w:t>
      </w:r>
      <w:proofErr w:type="spellStart"/>
      <w:r w:rsidR="00336E66" w:rsidRPr="00324D9A">
        <w:t>μ</w:t>
      </w:r>
      <w:r w:rsidR="004B3754">
        <w:t>L</w:t>
      </w:r>
      <w:proofErr w:type="spellEnd"/>
      <w:r w:rsidR="004B3754">
        <w:t xml:space="preserve"> virus in a total volume of 150 </w:t>
      </w:r>
      <w:proofErr w:type="spellStart"/>
      <w:r w:rsidR="00336E66" w:rsidRPr="00324D9A">
        <w:t>μ</w:t>
      </w:r>
      <w:r w:rsidR="004B3754">
        <w:t>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w:t>
      </w:r>
      <w:r w:rsidR="004E4555">
        <w:rPr>
          <w:color w:val="000000" w:themeColor="text1"/>
        </w:rPr>
        <w:t>transduced</w:t>
      </w:r>
      <w:r w:rsidR="004E4555" w:rsidRPr="00672CA6">
        <w:rPr>
          <w:color w:val="000000" w:themeColor="text1"/>
        </w:rPr>
        <w:t xml:space="preserve"> </w:t>
      </w:r>
      <w:r w:rsidR="00592016" w:rsidRPr="00672CA6">
        <w:rPr>
          <w:color w:val="000000" w:themeColor="text1"/>
        </w:rPr>
        <w:t xml:space="preserve">with </w:t>
      </w:r>
      <w:r w:rsidR="00D0735F" w:rsidRPr="00672CA6">
        <w:rPr>
          <w:color w:val="000000" w:themeColor="text1"/>
        </w:rPr>
        <w:t xml:space="preserve">Spike pseudotyped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r w:rsidR="00463165">
        <w:rPr>
          <w:color w:val="000000" w:themeColor="text1"/>
        </w:rPr>
        <w:t>strongly</w:t>
      </w:r>
      <w:r w:rsidR="00463165" w:rsidRPr="00672CA6">
        <w:rPr>
          <w:color w:val="000000" w:themeColor="text1"/>
        </w:rPr>
        <w:t xml:space="preserve"> </w:t>
      </w:r>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5B78A273" w:rsidR="004C2FDD" w:rsidRPr="00EA4893" w:rsidRDefault="00EA4893" w:rsidP="00EA4893">
      <w:pPr>
        <w:pStyle w:val="MDPI22heading2"/>
        <w:rPr>
          <w:iCs/>
        </w:rPr>
      </w:pPr>
      <w:r w:rsidRPr="00EA4893">
        <w:t xml:space="preserve">2.4. </w:t>
      </w:r>
      <w:r w:rsidR="004C2FDD" w:rsidRPr="00EA4893">
        <w:t>Neutralization assays with Spike-pseudotyped lentiviral particles.</w:t>
      </w:r>
    </w:p>
    <w:p w14:paraId="066ED523" w14:textId="680029F2" w:rsidR="007E7880" w:rsidRDefault="0084229B" w:rsidP="00EA4893">
      <w:pPr>
        <w:pStyle w:val="MDPI31text"/>
        <w:rPr>
          <w:i/>
        </w:rPr>
      </w:pPr>
      <w:r>
        <w:lastRenderedPageBreak/>
        <w:t xml:space="preserve">We next </w:t>
      </w:r>
      <w:r w:rsidR="0058703A">
        <w:t>use</w:t>
      </w:r>
      <w:r w:rsidR="00AA58B6">
        <w:t>d</w:t>
      </w:r>
      <w:r w:rsidR="0058703A">
        <w:t xml:space="preserve"> the Luciferase-IRES-ZsGreen viruses to perform neutralization assays in 96-well plates. Because </w:t>
      </w:r>
      <w:r w:rsidR="009579A4" w:rsidRPr="009579A4">
        <w:t>&lt;</w:t>
      </w:r>
      <w:r w:rsidR="009B185B" w:rsidRPr="009579A4">
        <w:t>10</w:t>
      </w:r>
      <w:r w:rsidR="009B185B" w:rsidRPr="009579A4">
        <w:rPr>
          <w:vertAlign w:val="superscript"/>
        </w:rPr>
        <w:t>5</w:t>
      </w:r>
      <w:r w:rsidR="009B185B" w:rsidRPr="009579A4">
        <w:t xml:space="preserve"> RLUs </w:t>
      </w:r>
      <w:r w:rsidR="000C44E0">
        <w:t>per well of a 96-well plate are necessary to achieve a signal &gt;1,000-fold above the background luciferase activity of virus-only controls</w:t>
      </w:r>
      <w:r w:rsidR="009B185B" w:rsidRPr="009579A4">
        <w:t>,</w:t>
      </w:r>
      <w:r w:rsidR="000C44E0">
        <w:t xml:space="preserve"> this assay requires</w:t>
      </w:r>
      <w:r w:rsidR="009B185B" w:rsidRPr="009579A4">
        <w:t xml:space="preserve"> </w:t>
      </w:r>
      <w:r w:rsidR="00D86F00">
        <w:t xml:space="preserve">only </w:t>
      </w:r>
      <w:r w:rsidR="009B185B" w:rsidRPr="009579A4">
        <w:t>a relatively modest volume of virus</w:t>
      </w:r>
      <w:del w:id="11" w:author="Kate D Crawford" w:date="2020-04-30T18:38:00Z">
        <w:r w:rsidR="009B185B" w:rsidRPr="009579A4" w:rsidDel="00AB24D0">
          <w:delText xml:space="preserve"> is</w:delText>
        </w:r>
      </w:del>
      <w:r w:rsidR="009B185B" w:rsidRPr="009579A4">
        <w:t xml:space="preserve"> </w:t>
      </w:r>
      <w:r w:rsidR="005C10AF">
        <w:t>for</w:t>
      </w:r>
      <w:r w:rsidR="005D2C50" w:rsidRPr="009579A4">
        <w:t xml:space="preserve"> a full </w:t>
      </w:r>
      <w:r w:rsidR="005D2C50">
        <w:t>96-well plate neutralization assay.</w:t>
      </w:r>
    </w:p>
    <w:p w14:paraId="3D7ECFAD" w14:textId="429B36D1" w:rsidR="005D2C50" w:rsidRPr="00A07B01" w:rsidRDefault="005D2C50" w:rsidP="00EA4893">
      <w:pPr>
        <w:pStyle w:val="MDPI31text"/>
        <w:rPr>
          <w:i/>
        </w:rPr>
      </w:pPr>
      <w:r>
        <w:t>We performed</w:t>
      </w:r>
      <w:r w:rsidR="00D75DA4">
        <w:t xml:space="preserve"> neutralization assays using </w:t>
      </w:r>
      <w:r w:rsidR="00534C9E">
        <w:t>plasma</w:t>
      </w:r>
      <w:r w:rsidR="00D75DA4">
        <w:t xml:space="preserve"> from a confirmed SARS-CoV-2 infected patient collected at 19 days post-symptom onset</w:t>
      </w:r>
      <w:r w:rsidR="008607F7">
        <w:t>, and with soluble ACE2 protein</w:t>
      </w:r>
      <w:r w:rsidR="000E6111">
        <w:t xml:space="preserve"> fused to an IgG Fc domain</w:t>
      </w:r>
      <w:r w:rsidR="008607F7">
        <w:t xml:space="preserve"> (which neutralize</w:t>
      </w:r>
      <w:r w:rsidR="00AA58B6">
        <w:t>s</w:t>
      </w:r>
      <w:r w:rsidR="008607F7">
        <w:t xml:space="preserve"> SARS-CoV-2 by acting as a decoy receptor </w:t>
      </w:r>
      <w:r w:rsidR="00C94E4B">
        <w:rPr>
          <w:i/>
        </w:rPr>
        <w:fldChar w:fldCharType="begin" w:fldLock="1"/>
      </w:r>
      <w:r w:rsidR="005B75E8">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[54]","plainTextFormattedCitation":"[54]","previouslyFormattedCitation":"[54]"},"properties":{"noteIndex":0},"schema":"https://github.com/citation-style-language/schema/raw/master/csl-citation.json"}</w:instrText>
      </w:r>
      <w:r w:rsidR="00C94E4B">
        <w:rPr>
          <w:i/>
        </w:rPr>
        <w:fldChar w:fldCharType="separate"/>
      </w:r>
      <w:r w:rsidR="005B75E8" w:rsidRPr="005B75E8">
        <w:t>[54]</w:t>
      </w:r>
      <w:r w:rsidR="00C94E4B">
        <w:rPr>
          <w:i/>
        </w:rPr>
        <w:fldChar w:fldCharType="end"/>
      </w:r>
      <w:r w:rsidR="008607F7">
        <w:t>).</w:t>
      </w:r>
      <w:r w:rsidR="00A07B01">
        <w:t xml:space="preserve"> </w:t>
      </w:r>
      <w:r w:rsidR="00B27FE4">
        <w:t>As</w:t>
      </w:r>
      <w:r w:rsidR="00D13E5E">
        <w:t xml:space="preserve"> negative </w:t>
      </w:r>
      <w:r w:rsidR="00B27FE4">
        <w:t>controls (not expected to neutralize</w:t>
      </w:r>
      <w:del w:id="12" w:author="Kate D Crawford" w:date="2020-04-30T18:38:00Z">
        <w:r w:rsidR="00B27FE4" w:rsidDel="00AB24D0">
          <w:delText>d</w:delText>
        </w:r>
      </w:del>
      <w:r w:rsidR="00B27FE4">
        <w:t xml:space="preserve">) we used sera collected prior to the emergence of SARS-CoV-2 in late 2019. </w:t>
      </w:r>
      <w:r w:rsidR="00A07B01">
        <w:t xml:space="preserve">For these assays, we first made serial dilutions of </w:t>
      </w:r>
      <w:r w:rsidR="00BD3841">
        <w:t xml:space="preserve">the </w:t>
      </w:r>
      <w:r w:rsidR="00A655D5">
        <w:t>plasma</w:t>
      </w:r>
      <w:r w:rsidR="00BD3841">
        <w:t>, sera,</w:t>
      </w:r>
      <w:r w:rsidR="00A07B01">
        <w:t xml:space="preserve"> or soluble ACE2</w:t>
      </w:r>
      <w:r w:rsidR="003B6F4D">
        <w:t>-Fc</w:t>
      </w:r>
      <w:r w:rsidR="00A07B01">
        <w:t xml:space="preserve"> in a 96-well plate</w:t>
      </w:r>
      <w:r w:rsidR="00BD3841">
        <w:t>. We</w:t>
      </w:r>
      <w:r w:rsidR="00A07B01">
        <w:t xml:space="preserve"> then incubated</w:t>
      </w:r>
      <w:r w:rsidR="00BD3841">
        <w:t xml:space="preserve"> these dilutions for 60 minutes</w:t>
      </w:r>
      <w:r w:rsidR="00A07B01">
        <w:t xml:space="preserve"> with</w:t>
      </w:r>
      <w:r w:rsidR="00BD3841">
        <w:t xml:space="preserve"> a volume of pseudotyped lentiviral particles sufficient to achieve</w:t>
      </w:r>
      <w:r w:rsidR="00A07B01">
        <w:t xml:space="preserve"> </w:t>
      </w:r>
      <w:r w:rsidR="00D84084" w:rsidRPr="00D84084">
        <w:t>2</w:t>
      </w:r>
      <w:r w:rsidR="00D84084">
        <w:t>x10</w:t>
      </w:r>
      <w:r w:rsidR="00D84084">
        <w:rPr>
          <w:vertAlign w:val="superscript"/>
        </w:rPr>
        <w:t>5</w:t>
      </w:r>
      <w:r w:rsidR="00A07B01" w:rsidRPr="00D84084">
        <w:t xml:space="preserve"> </w:t>
      </w:r>
      <w:r w:rsidR="00A07B01">
        <w:t xml:space="preserve">RLUs </w:t>
      </w:r>
      <w:r w:rsidR="00D84084">
        <w:t xml:space="preserve">of </w:t>
      </w:r>
      <w:r w:rsidR="00BD3841">
        <w:t>luciferase sig</w:t>
      </w:r>
      <w:r w:rsidR="00085205">
        <w:t>na</w:t>
      </w:r>
      <w:r w:rsidR="00BD3841">
        <w:t>l</w:t>
      </w:r>
      <w:r w:rsidR="00085205">
        <w:t xml:space="preserve"> per well. Finally, we added </w:t>
      </w:r>
      <w:r w:rsidR="00BE6EE6">
        <w:t xml:space="preserve">the mix to </w:t>
      </w:r>
      <w:r w:rsidR="00C951F6" w:rsidRPr="009579A4">
        <w:t>a pre-seeded plate of</w:t>
      </w:r>
      <w:r w:rsidR="00A07B01" w:rsidRPr="009579A4">
        <w:t xml:space="preserve"> </w:t>
      </w:r>
      <w:r w:rsidR="00A07B01">
        <w:t xml:space="preserve">293T-ACE2 cells. We measured the luciferase signal at </w:t>
      </w:r>
      <w:r w:rsidR="00520B27" w:rsidRPr="00CE4119">
        <w:t>60</w:t>
      </w:r>
      <w:r w:rsidR="00A07B01" w:rsidRPr="00CE4119">
        <w:t xml:space="preserve"> </w:t>
      </w:r>
      <w:r w:rsidR="00A07B01">
        <w:t xml:space="preserve">hours post-infection (see </w:t>
      </w:r>
      <w:r w:rsidR="00A07B01">
        <w:rPr>
          <w:b/>
          <w:bCs/>
        </w:rPr>
        <w:t>Materials and Methods</w:t>
      </w:r>
      <w:r w:rsidR="00A07B01">
        <w:t xml:space="preserve"> for a more detailed protocol).</w:t>
      </w:r>
    </w:p>
    <w:p w14:paraId="739F408F" w14:textId="7D63EAB4" w:rsidR="00EA4893" w:rsidRDefault="00EA4893" w:rsidP="00EA4893">
      <w:pPr>
        <w:pStyle w:val="MDPI52figure"/>
      </w:pPr>
      <w:r>
        <w:rPr>
          <w:noProof/>
          <w:snapToGrid/>
        </w:rPr>
        <w:drawing>
          <wp:inline distT="0" distB="0" distL="0" distR="0" wp14:anchorId="7D2FFC44" wp14:editId="34EDA6BA">
            <wp:extent cx="5588355" cy="303212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_neu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8355" cy="3032124"/>
                    </a:xfrm>
                    <a:prstGeom prst="rect">
                      <a:avLst/>
                    </a:prstGeom>
                  </pic:spPr>
                </pic:pic>
              </a:graphicData>
            </a:graphic>
          </wp:inline>
        </w:drawing>
      </w:r>
    </w:p>
    <w:p w14:paraId="577FFA3D" w14:textId="076CD298" w:rsidR="00D90B27" w:rsidRPr="005918D0" w:rsidRDefault="00EA4893" w:rsidP="00EA4893">
      <w:pPr>
        <w:pStyle w:val="MDPI51figurecaption"/>
      </w:pPr>
      <w:r w:rsidRPr="00EA4893">
        <w:rPr>
          <w:b/>
        </w:rPr>
        <w:t xml:space="preserve">Figure 4. </w:t>
      </w:r>
      <w:r w:rsidR="00D90B27">
        <w:t>Neutralization assays.</w:t>
      </w:r>
      <w:r w:rsidR="003E2FC3">
        <w:t xml:space="preserve"> </w:t>
      </w:r>
      <w:r w:rsidR="005D2C50">
        <w:t>(</w:t>
      </w:r>
      <w:r w:rsidR="005D2C50">
        <w:rPr>
          <w:b/>
          <w:bCs/>
        </w:rPr>
        <w:t>A</w:t>
      </w:r>
      <w:r w:rsidR="005D2C50">
        <w:t xml:space="preserve">) Neutralization assay using </w:t>
      </w:r>
      <w:r w:rsidR="007D6273">
        <w:t>plasma</w:t>
      </w:r>
      <w:r w:rsidR="009425DC">
        <w:t xml:space="preserve"> collected from a confirmed SARS-CoV-2 infected patient at</w:t>
      </w:r>
      <w:r w:rsidR="00B54AD6">
        <w:t xml:space="preserve"> 19</w:t>
      </w:r>
      <w:r w:rsidR="00D75DA4">
        <w:t xml:space="preserve"> </w:t>
      </w:r>
      <w:r w:rsidR="00B54AD6">
        <w:t>days post-symptom onset</w:t>
      </w:r>
      <w:r w:rsidR="00797136">
        <w:t xml:space="preserve"> </w:t>
      </w:r>
      <w:r w:rsidR="00797136" w:rsidRPr="001C2AFA">
        <w:rPr>
          <w:color w:val="000000" w:themeColor="text1"/>
        </w:rPr>
        <w:t>(“</w:t>
      </w:r>
      <w:proofErr w:type="spellStart"/>
      <w:r w:rsidR="00797136" w:rsidRPr="001C2AFA">
        <w:rPr>
          <w:color w:val="000000" w:themeColor="text1"/>
        </w:rPr>
        <w:t>p.s.o</w:t>
      </w:r>
      <w:proofErr w:type="spellEnd"/>
      <w:r w:rsidR="00797136" w:rsidRPr="001C2AFA">
        <w:rPr>
          <w:color w:val="000000" w:themeColor="text1"/>
        </w:rPr>
        <w:t>.”)</w:t>
      </w:r>
      <w:r w:rsidR="00B54AD6" w:rsidRPr="001C2AFA">
        <w:rPr>
          <w:color w:val="000000" w:themeColor="text1"/>
        </w:rPr>
        <w:t>.</w:t>
      </w:r>
      <w:r w:rsidR="00797136">
        <w:t xml:space="preserve"> The IC50 for this plasma was </w:t>
      </w:r>
      <w:r w:rsidR="00797136">
        <w:rPr>
          <w:bCs/>
        </w:rPr>
        <w:t>1:20</w:t>
      </w:r>
      <w:r w:rsidR="007945A3">
        <w:rPr>
          <w:bCs/>
        </w:rPr>
        <w:t>76</w:t>
      </w:r>
      <w:r w:rsidR="00797136">
        <w:rPr>
          <w:bCs/>
        </w:rPr>
        <w:t xml:space="preserve"> for </w:t>
      </w:r>
      <w:r w:rsidR="007945A3">
        <w:rPr>
          <w:bCs/>
        </w:rPr>
        <w:t xml:space="preserve">the </w:t>
      </w:r>
      <w:r w:rsidR="00797136">
        <w:rPr>
          <w:bCs/>
        </w:rPr>
        <w:t>Spike-</w:t>
      </w:r>
      <w:proofErr w:type="spellStart"/>
      <w:r w:rsidR="00797136">
        <w:rPr>
          <w:bCs/>
        </w:rPr>
        <w:t>pseudotype</w:t>
      </w:r>
      <w:proofErr w:type="spellEnd"/>
      <w:r w:rsidR="007945A3">
        <w:rPr>
          <w:bCs/>
        </w:rPr>
        <w:t>, 1:1334 for the Spike-ALAYT-</w:t>
      </w:r>
      <w:proofErr w:type="spellStart"/>
      <w:r w:rsidR="007945A3">
        <w:rPr>
          <w:bCs/>
        </w:rPr>
        <w:t>pseudotype</w:t>
      </w:r>
      <w:proofErr w:type="spellEnd"/>
      <w:r w:rsidR="007945A3">
        <w:rPr>
          <w:bCs/>
        </w:rPr>
        <w:t xml:space="preserve">, and 1:1605 for the Spike, </w:t>
      </w:r>
      <w:proofErr w:type="spellStart"/>
      <w:r w:rsidR="007945A3">
        <w:rPr>
          <w:bCs/>
        </w:rPr>
        <w:t>HA</w:t>
      </w:r>
      <w:r w:rsidR="00E968BA">
        <w:rPr>
          <w:bCs/>
        </w:rPr>
        <w:t>t</w:t>
      </w:r>
      <w:r w:rsidR="007945A3">
        <w:rPr>
          <w:bCs/>
        </w:rPr>
        <w:t>ail-pseudotype</w:t>
      </w:r>
      <w:proofErr w:type="spellEnd"/>
      <w:r w:rsidR="007945A3">
        <w:rPr>
          <w:bCs/>
        </w:rPr>
        <w:t>.</w:t>
      </w:r>
      <w:r w:rsidR="00797136">
        <w:t xml:space="preserve"> </w:t>
      </w:r>
      <w:r w:rsidR="00B54AD6">
        <w:t>(</w:t>
      </w:r>
      <w:r w:rsidR="00B54AD6">
        <w:rPr>
          <w:b/>
          <w:bCs/>
        </w:rPr>
        <w:t>B</w:t>
      </w:r>
      <w:r w:rsidR="00B54AD6">
        <w:t>) Neutralization assay using soluble ACE2 protein</w:t>
      </w:r>
      <w:r w:rsidR="000E6111">
        <w:t xml:space="preserve"> fused to the Fc domain from IgG</w:t>
      </w:r>
      <w:r w:rsidR="00797136">
        <w:t xml:space="preserve"> (ACE2-Fc)</w:t>
      </w:r>
      <w:r w:rsidR="007945A3">
        <w:t>.</w:t>
      </w:r>
      <w:r w:rsidR="00797136">
        <w:t xml:space="preserve"> The IC50 for ACE2-Fc was </w:t>
      </w:r>
      <w:r w:rsidR="00797136">
        <w:rPr>
          <w:bCs/>
        </w:rPr>
        <w:t>2</w:t>
      </w:r>
      <w:r w:rsidR="007945A3">
        <w:rPr>
          <w:bCs/>
        </w:rPr>
        <w:t>.49</w:t>
      </w:r>
      <w:r w:rsidR="00797136">
        <w:rPr>
          <w:bCs/>
        </w:rPr>
        <w:t xml:space="preserve"> </w:t>
      </w:r>
      <w:proofErr w:type="spellStart"/>
      <w:r w:rsidR="00797136" w:rsidRPr="00324D9A">
        <w:rPr>
          <w:bCs/>
          <w:color w:val="000000" w:themeColor="text1"/>
        </w:rPr>
        <w:t>μ</w:t>
      </w:r>
      <w:r w:rsidR="00797136">
        <w:rPr>
          <w:bCs/>
          <w:color w:val="000000" w:themeColor="text1"/>
        </w:rPr>
        <w:t>g</w:t>
      </w:r>
      <w:proofErr w:type="spellEnd"/>
      <w:r w:rsidR="00797136">
        <w:rPr>
          <w:bCs/>
          <w:color w:val="000000" w:themeColor="text1"/>
        </w:rPr>
        <w:t>/mL for the Spi</w:t>
      </w:r>
      <w:r w:rsidR="007945A3">
        <w:rPr>
          <w:bCs/>
          <w:color w:val="000000" w:themeColor="text1"/>
        </w:rPr>
        <w:t>ke-</w:t>
      </w:r>
      <w:proofErr w:type="spellStart"/>
      <w:r w:rsidR="007945A3">
        <w:rPr>
          <w:bCs/>
          <w:color w:val="000000" w:themeColor="text1"/>
        </w:rPr>
        <w:t>psdeudotype</w:t>
      </w:r>
      <w:proofErr w:type="spellEnd"/>
      <w:r w:rsidR="007945A3">
        <w:rPr>
          <w:bCs/>
          <w:color w:val="000000" w:themeColor="text1"/>
        </w:rPr>
        <w:t xml:space="preserve">, 1.75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w:t>
      </w:r>
      <w:r w:rsidR="00E968BA">
        <w:rPr>
          <w:bCs/>
          <w:color w:val="000000" w:themeColor="text1"/>
        </w:rPr>
        <w:t>-</w:t>
      </w:r>
      <w:r w:rsidR="007945A3">
        <w:rPr>
          <w:bCs/>
          <w:color w:val="000000" w:themeColor="text1"/>
        </w:rPr>
        <w:t>ALAYT</w:t>
      </w:r>
      <w:r w:rsidR="00797136">
        <w:rPr>
          <w:bCs/>
          <w:color w:val="000000" w:themeColor="text1"/>
        </w:rPr>
        <w:t>-</w:t>
      </w:r>
      <w:proofErr w:type="spellStart"/>
      <w:r w:rsidR="00797136">
        <w:rPr>
          <w:bCs/>
          <w:color w:val="000000" w:themeColor="text1"/>
        </w:rPr>
        <w:t>pseudotype</w:t>
      </w:r>
      <w:proofErr w:type="spellEnd"/>
      <w:r w:rsidR="007945A3">
        <w:rPr>
          <w:bCs/>
          <w:color w:val="000000" w:themeColor="text1"/>
        </w:rPr>
        <w:t xml:space="preserve">, and </w:t>
      </w:r>
      <w:r w:rsidR="007945A3">
        <w:rPr>
          <w:bCs/>
        </w:rPr>
        <w:t xml:space="preserve">0.25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w:t>
      </w:r>
      <w:r w:rsidR="00E968BA">
        <w:rPr>
          <w:bCs/>
          <w:color w:val="000000" w:themeColor="text1"/>
        </w:rPr>
        <w:t>-</w:t>
      </w:r>
      <w:proofErr w:type="spellStart"/>
      <w:r w:rsidR="007945A3">
        <w:rPr>
          <w:bCs/>
          <w:color w:val="000000" w:themeColor="text1"/>
        </w:rPr>
        <w:t>HA</w:t>
      </w:r>
      <w:r w:rsidR="00E968BA">
        <w:rPr>
          <w:bCs/>
          <w:color w:val="000000" w:themeColor="text1"/>
        </w:rPr>
        <w:t>t</w:t>
      </w:r>
      <w:r w:rsidR="007945A3">
        <w:rPr>
          <w:bCs/>
          <w:color w:val="000000" w:themeColor="text1"/>
        </w:rPr>
        <w:t>ail</w:t>
      </w:r>
      <w:proofErr w:type="spellEnd"/>
      <w:r w:rsidR="007945A3">
        <w:rPr>
          <w:bCs/>
          <w:color w:val="000000" w:themeColor="text1"/>
        </w:rPr>
        <w:t xml:space="preserve"> </w:t>
      </w:r>
      <w:proofErr w:type="spellStart"/>
      <w:r w:rsidR="00E968BA">
        <w:rPr>
          <w:bCs/>
          <w:color w:val="000000" w:themeColor="text1"/>
        </w:rPr>
        <w:t>pseudotype</w:t>
      </w:r>
      <w:proofErr w:type="spellEnd"/>
      <w:r w:rsidR="00B54AD6">
        <w:t>.</w:t>
      </w:r>
      <w:r w:rsidR="00BE3DC1">
        <w:t xml:space="preserve"> (</w:t>
      </w:r>
      <w:r w:rsidR="00BE3DC1">
        <w:rPr>
          <w:b/>
          <w:bCs/>
        </w:rPr>
        <w:t>C</w:t>
      </w:r>
      <w:r w:rsidR="00BE3DC1">
        <w:t>) Ne</w:t>
      </w:r>
      <w:r w:rsidR="0042744A">
        <w:t xml:space="preserve">gative control </w:t>
      </w:r>
      <w:r w:rsidR="00BE3DC1">
        <w:t>ser</w:t>
      </w:r>
      <w:r w:rsidR="00EC6297">
        <w:t>a</w:t>
      </w:r>
      <w:r w:rsidR="00BE3DC1">
        <w:t xml:space="preserve"> collected prior to the emergence of SARS-CoV-2</w:t>
      </w:r>
      <w:r w:rsidR="0042744A">
        <w:t xml:space="preserve"> does not neutralize the Spike-pseudotyped lentiviral particles</w:t>
      </w:r>
      <w:r w:rsidR="00BE3DC1">
        <w:t xml:space="preserve">. The serum </w:t>
      </w:r>
      <w:r w:rsidR="00A40129">
        <w:t>from</w:t>
      </w:r>
      <w:r w:rsidR="00BE3DC1">
        <w:t xml:space="preserve"> 1989 was </w:t>
      </w:r>
      <w:r w:rsidR="00EC6297">
        <w:t>from a person o</w:t>
      </w:r>
      <w:r w:rsidR="00BE3DC1">
        <w:t>f a similar age</w:t>
      </w:r>
      <w:r w:rsidR="00726A26">
        <w:t xml:space="preserve"> at the time of serum collection</w:t>
      </w:r>
      <w:r w:rsidR="00BE3DC1">
        <w:t xml:space="preserve"> </w:t>
      </w:r>
      <w:r w:rsidR="007945A3">
        <w:t xml:space="preserve">as </w:t>
      </w:r>
      <w:r w:rsidR="00BE3DC1">
        <w:t>the confirmed SARS-CoV-2 infected patient</w:t>
      </w:r>
      <w:r w:rsidR="007945A3">
        <w:t xml:space="preserve"> whose </w:t>
      </w:r>
      <w:r w:rsidR="00A40129">
        <w:t>plasma</w:t>
      </w:r>
      <w:r w:rsidR="007945A3">
        <w:t xml:space="preserve"> was tested in </w:t>
      </w:r>
      <w:r w:rsidR="007945A3">
        <w:rPr>
          <w:b/>
          <w:bCs/>
        </w:rPr>
        <w:t>A</w:t>
      </w:r>
      <w:r w:rsidR="00BE3DC1">
        <w:t>.</w:t>
      </w:r>
      <w:r w:rsidR="007945A3">
        <w:t xml:space="preserve"> High concentrations of naïve serum do seem to </w:t>
      </w:r>
      <w:r w:rsidR="00317CFE">
        <w:t>enhance luciferase signal</w:t>
      </w:r>
      <w:r w:rsidR="007945A3">
        <w:t xml:space="preserve">, perhaps </w:t>
      </w:r>
      <w:r w:rsidR="001869E3">
        <w:t>because of</w:t>
      </w:r>
      <w:r w:rsidR="007945A3">
        <w:t xml:space="preserve"> components </w:t>
      </w:r>
      <w:r w:rsidR="001869E3">
        <w:t>that improve</w:t>
      </w:r>
      <w:r w:rsidR="007945A3">
        <w:t xml:space="preserve"> cell-growth</w:t>
      </w:r>
      <w:r w:rsidR="0045082F">
        <w:t>. Each point shows the average of duplicate values with error bars showing standard error.</w:t>
      </w:r>
    </w:p>
    <w:p w14:paraId="6E0F6193" w14:textId="5FA0E212" w:rsidR="004C2FDD" w:rsidRDefault="00F85C43" w:rsidP="00EA4893">
      <w:pPr>
        <w:pStyle w:val="MDPI31text"/>
        <w:rPr>
          <w:b/>
          <w:color w:val="000000" w:themeColor="text1"/>
        </w:rPr>
      </w:pPr>
      <w:r>
        <w:t xml:space="preserve">Both the </w:t>
      </w:r>
      <w:r w:rsidR="00A3651E">
        <w:t>plasma</w:t>
      </w:r>
      <w:r w:rsidR="0027559C">
        <w:t xml:space="preserve"> from the confirmed SARS-CoV-2-infected patient</w:t>
      </w:r>
      <w:r>
        <w:t xml:space="preserve"> and the soluble ACE2</w:t>
      </w:r>
      <w:r w:rsidR="008B62C7">
        <w:t>-Fc</w:t>
      </w:r>
      <w:r>
        <w:t xml:space="preserve"> effectively neutralized the virus (</w:t>
      </w:r>
      <w:r w:rsidRPr="00063AF1">
        <w:rPr>
          <w:b/>
          <w:bCs/>
          <w:rPrChange w:id="13" w:author="Kate D Crawford" w:date="2020-04-30T22:49:00Z">
            <w:rPr/>
          </w:rPrChange>
        </w:rPr>
        <w:t>Figure 4</w:t>
      </w:r>
      <w:proofErr w:type="gramStart"/>
      <w:r w:rsidR="0027559C" w:rsidRPr="00063AF1">
        <w:rPr>
          <w:b/>
          <w:bCs/>
          <w:rPrChange w:id="14" w:author="Kate D Crawford" w:date="2020-04-30T22:49:00Z">
            <w:rPr/>
          </w:rPrChange>
        </w:rPr>
        <w:t>A,B</w:t>
      </w:r>
      <w:proofErr w:type="gramEnd"/>
      <w:r>
        <w:t xml:space="preserve">). For the </w:t>
      </w:r>
      <w:r w:rsidR="00E07CB4">
        <w:t>plasma</w:t>
      </w:r>
      <w:r>
        <w:t>, the inhibitory concentration</w:t>
      </w:r>
      <w:r w:rsidR="00B76ED9">
        <w:t>s</w:t>
      </w:r>
      <w:r>
        <w:t xml:space="preserve"> 50% (IC50</w:t>
      </w:r>
      <w:r w:rsidR="00B76ED9">
        <w:t>s</w:t>
      </w:r>
      <w:r>
        <w:t>)</w:t>
      </w:r>
      <w:r w:rsidR="001E09C2">
        <w:t xml:space="preserve"> </w:t>
      </w:r>
      <w:r w:rsidR="00B76ED9">
        <w:t>were</w:t>
      </w:r>
      <w:r w:rsidR="001E09C2">
        <w:t xml:space="preserve"> </w:t>
      </w:r>
      <w:r w:rsidR="00BA7F78">
        <w:sym w:font="Symbol" w:char="F0BB"/>
      </w:r>
      <w:r w:rsidR="001E09C2">
        <w:t>1</w:t>
      </w:r>
      <w:r w:rsidR="00AA20EC">
        <w:t>:1600 (</w:t>
      </w:r>
      <w:r w:rsidR="00D21179">
        <w:sym w:font="Symbol" w:char="F0B1"/>
      </w:r>
      <w:r w:rsidR="00D21179">
        <w:t xml:space="preserve"> 25%</w:t>
      </w:r>
      <w:r w:rsidR="00AA20EC">
        <w:t xml:space="preserve">) </w:t>
      </w:r>
      <w:r w:rsidR="00493037">
        <w:t>for</w:t>
      </w:r>
      <w:r w:rsidR="001E09C2">
        <w:t xml:space="preserve"> </w:t>
      </w:r>
      <w:r w:rsidR="00CC66D1">
        <w:t xml:space="preserve">all </w:t>
      </w:r>
      <w:r w:rsidR="00493037">
        <w:t>three Spike variants</w:t>
      </w:r>
      <w:r>
        <w:t xml:space="preserve">, which is in the range of values </w:t>
      </w:r>
      <w:r w:rsidR="00965DAC">
        <w:t xml:space="preserve">that have been </w:t>
      </w:r>
      <w:r>
        <w:t>reported for sera</w:t>
      </w:r>
      <w:r w:rsidR="00A3651E">
        <w:t xml:space="preserve"> and plasma</w:t>
      </w:r>
      <w:r>
        <w:t xml:space="preserve"> from other </w:t>
      </w:r>
      <w:r w:rsidR="00965DAC">
        <w:t xml:space="preserve">SARS-CoV-2 </w:t>
      </w:r>
      <w:r>
        <w:t>patients at a similar time post-</w:t>
      </w:r>
      <w:r w:rsidRPr="00F85C43">
        <w:t xml:space="preserve">infection </w:t>
      </w:r>
      <w:r w:rsidR="00C5599B" w:rsidRPr="00BF15CA">
        <w:rPr>
          <w:bCs/>
        </w:rPr>
        <w:fldChar w:fldCharType="begin" w:fldLock="1"/>
      </w:r>
      <w:r w:rsidR="001F1F62" w:rsidRPr="00BF15CA">
        <w:rPr>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sidRPr="00BF15CA">
        <w:rPr>
          <w:bCs/>
        </w:rPr>
        <w:fldChar w:fldCharType="separate"/>
      </w:r>
      <w:r w:rsidR="00C5599B" w:rsidRPr="00BF15CA">
        <w:rPr>
          <w:bCs/>
          <w:noProof/>
        </w:rPr>
        <w:t>[4]</w:t>
      </w:r>
      <w:r w:rsidR="00C5599B" w:rsidRPr="00BF15CA">
        <w:rPr>
          <w:bCs/>
        </w:rPr>
        <w:fldChar w:fldCharType="end"/>
      </w:r>
      <w:r w:rsidRPr="00F85C43">
        <w:rPr>
          <w:color w:val="000000" w:themeColor="text1"/>
        </w:rPr>
        <w:t>. For soluble ACE2</w:t>
      </w:r>
      <w:r w:rsidR="000E6111">
        <w:rPr>
          <w:color w:val="000000" w:themeColor="text1"/>
        </w:rPr>
        <w:t>-Fc</w:t>
      </w:r>
      <w:r w:rsidRPr="00F85C43">
        <w:rPr>
          <w:color w:val="000000" w:themeColor="text1"/>
        </w:rPr>
        <w:t>, the IC50 was</w:t>
      </w:r>
      <w:r w:rsidR="001E09C2">
        <w:rPr>
          <w:color w:val="000000" w:themeColor="text1"/>
        </w:rPr>
        <w:t xml:space="preserve"> </w:t>
      </w:r>
      <w:r w:rsidR="00CC66D1">
        <w:sym w:font="Symbol" w:char="F0BB"/>
      </w:r>
      <w:r w:rsidR="001E09C2">
        <w:rPr>
          <w:color w:val="000000" w:themeColor="text1"/>
        </w:rPr>
        <w:t xml:space="preserve">2 </w:t>
      </w:r>
      <w:proofErr w:type="spellStart"/>
      <w:r w:rsidR="00336E66" w:rsidRPr="00324D9A">
        <w:rPr>
          <w:color w:val="000000" w:themeColor="text1"/>
        </w:rPr>
        <w:t>μ</w:t>
      </w:r>
      <w:r w:rsidR="001E09C2">
        <w:rPr>
          <w:color w:val="000000" w:themeColor="text1"/>
        </w:rPr>
        <w:t>g</w:t>
      </w:r>
      <w:proofErr w:type="spellEnd"/>
      <w:r w:rsidR="001E09C2">
        <w:rPr>
          <w:color w:val="000000" w:themeColor="text1"/>
        </w:rPr>
        <w:t>/mL with the Spike</w:t>
      </w:r>
      <w:r w:rsidR="007945A3">
        <w:rPr>
          <w:color w:val="000000" w:themeColor="text1"/>
        </w:rPr>
        <w:t xml:space="preserve"> and Spike</w:t>
      </w:r>
      <w:r w:rsidR="004C66A9">
        <w:rPr>
          <w:color w:val="000000" w:themeColor="text1"/>
        </w:rPr>
        <w:t>-</w:t>
      </w:r>
      <w:r w:rsidR="007945A3">
        <w:rPr>
          <w:color w:val="000000" w:themeColor="text1"/>
        </w:rPr>
        <w:t>ALAYT</w:t>
      </w:r>
      <w:r w:rsidR="00336E66">
        <w:rPr>
          <w:color w:val="000000" w:themeColor="text1"/>
        </w:rPr>
        <w:t xml:space="preserve">-pseudotyped </w:t>
      </w:r>
      <w:r w:rsidR="00A273B4">
        <w:rPr>
          <w:color w:val="000000" w:themeColor="text1"/>
        </w:rPr>
        <w:t xml:space="preserve">lentiviral </w:t>
      </w:r>
      <w:proofErr w:type="gramStart"/>
      <w:r w:rsidR="004C66A9">
        <w:rPr>
          <w:color w:val="000000" w:themeColor="text1"/>
        </w:rPr>
        <w:t>particles</w:t>
      </w:r>
      <w:r w:rsidR="00A273B4">
        <w:rPr>
          <w:color w:val="000000" w:themeColor="text1"/>
        </w:rPr>
        <w:t>, but</w:t>
      </w:r>
      <w:proofErr w:type="gramEnd"/>
      <w:r w:rsidR="00A273B4">
        <w:rPr>
          <w:color w:val="000000" w:themeColor="text1"/>
        </w:rPr>
        <w:t xml:space="preserve"> was notably lower for the Spike-</w:t>
      </w:r>
      <w:proofErr w:type="spellStart"/>
      <w:r w:rsidR="00A273B4">
        <w:rPr>
          <w:color w:val="000000" w:themeColor="text1"/>
        </w:rPr>
        <w:t>HAtail</w:t>
      </w:r>
      <w:proofErr w:type="spellEnd"/>
      <w:r w:rsidR="00A273B4">
        <w:rPr>
          <w:color w:val="000000" w:themeColor="text1"/>
        </w:rPr>
        <w:t xml:space="preserve"> </w:t>
      </w:r>
      <w:proofErr w:type="spellStart"/>
      <w:r w:rsidR="00A273B4">
        <w:rPr>
          <w:color w:val="000000" w:themeColor="text1"/>
        </w:rPr>
        <w:t>pseudotyped</w:t>
      </w:r>
      <w:proofErr w:type="spellEnd"/>
      <w:r w:rsidR="00A273B4">
        <w:rPr>
          <w:color w:val="000000" w:themeColor="text1"/>
        </w:rPr>
        <w:t xml:space="preserve"> lentiviral particles</w:t>
      </w:r>
      <w:r w:rsidR="00340F84">
        <w:rPr>
          <w:color w:val="000000" w:themeColor="text1"/>
        </w:rPr>
        <w:t xml:space="preserve"> (</w:t>
      </w:r>
      <w:r w:rsidR="00340F84" w:rsidRPr="00063AF1">
        <w:rPr>
          <w:b/>
          <w:bCs/>
          <w:color w:val="000000" w:themeColor="text1"/>
          <w:rPrChange w:id="15" w:author="Kate D Crawford" w:date="2020-04-30T22:49:00Z">
            <w:rPr>
              <w:color w:val="000000" w:themeColor="text1"/>
            </w:rPr>
          </w:rPrChange>
        </w:rPr>
        <w:t>Figure 4B</w:t>
      </w:r>
      <w:r w:rsidR="00340F84">
        <w:rPr>
          <w:color w:val="000000" w:themeColor="text1"/>
        </w:rPr>
        <w:t>)</w:t>
      </w:r>
      <w:r w:rsidR="001E09C2">
        <w:rPr>
          <w:color w:val="000000" w:themeColor="text1"/>
        </w:rPr>
        <w:t xml:space="preserve">. </w:t>
      </w:r>
      <w:r w:rsidR="00A273B4">
        <w:rPr>
          <w:color w:val="000000" w:themeColor="text1"/>
        </w:rPr>
        <w:t xml:space="preserve">Our measurement of </w:t>
      </w:r>
      <w:r w:rsidR="00A273B4">
        <w:sym w:font="Symbol" w:char="F0BB"/>
      </w:r>
      <w:r w:rsidR="00A273B4">
        <w:rPr>
          <w:color w:val="000000" w:themeColor="text1"/>
        </w:rPr>
        <w:t xml:space="preserve">2 </w:t>
      </w:r>
      <w:proofErr w:type="spellStart"/>
      <w:r w:rsidR="00A273B4" w:rsidRPr="00324D9A">
        <w:rPr>
          <w:color w:val="000000" w:themeColor="text1"/>
        </w:rPr>
        <w:t>μ</w:t>
      </w:r>
      <w:r w:rsidR="00A273B4">
        <w:rPr>
          <w:color w:val="000000" w:themeColor="text1"/>
        </w:rPr>
        <w:t>g</w:t>
      </w:r>
      <w:proofErr w:type="spellEnd"/>
      <w:r w:rsidR="00A273B4">
        <w:rPr>
          <w:color w:val="000000" w:themeColor="text1"/>
        </w:rPr>
        <w:t>/mL for the unmodified Spike</w:t>
      </w:r>
      <w:r w:rsidR="001E09C2">
        <w:rPr>
          <w:color w:val="000000" w:themeColor="text1"/>
        </w:rPr>
        <w:t xml:space="preserve"> </w:t>
      </w:r>
      <w:r w:rsidR="00181102">
        <w:rPr>
          <w:color w:val="000000" w:themeColor="text1"/>
        </w:rPr>
        <w:t xml:space="preserve">is </w:t>
      </w:r>
      <w:r w:rsidR="001E09C2">
        <w:rPr>
          <w:color w:val="000000" w:themeColor="text1"/>
        </w:rPr>
        <w:t>higher than</w:t>
      </w:r>
      <w:r w:rsidR="003B52CF">
        <w:rPr>
          <w:color w:val="000000" w:themeColor="text1"/>
        </w:rPr>
        <w:t xml:space="preserve"> a previously reported IC50 of 0.1 </w:t>
      </w:r>
      <w:proofErr w:type="spellStart"/>
      <w:r w:rsidR="00336E66" w:rsidRPr="00324D9A">
        <w:rPr>
          <w:color w:val="000000" w:themeColor="text1"/>
        </w:rPr>
        <w:t>μ</w:t>
      </w:r>
      <w:r w:rsidR="003B52CF">
        <w:rPr>
          <w:color w:val="000000" w:themeColor="text1"/>
        </w:rPr>
        <w:t>g</w:t>
      </w:r>
      <w:proofErr w:type="spellEnd"/>
      <w:r w:rsidR="003B52CF">
        <w:rPr>
          <w:color w:val="000000" w:themeColor="text1"/>
        </w:rPr>
        <w:t>/ml for soluble ACE2</w:t>
      </w:r>
      <w:r w:rsidR="005C1DE0">
        <w:rPr>
          <w:color w:val="000000" w:themeColor="text1"/>
        </w:rPr>
        <w:t>-IgG</w:t>
      </w:r>
      <w:r w:rsidR="001E09C2">
        <w:rPr>
          <w:color w:val="000000" w:themeColor="text1"/>
        </w:rPr>
        <w:t xml:space="preserve"> </w:t>
      </w:r>
      <w:r w:rsidR="009573FA">
        <w:rPr>
          <w:b/>
          <w:color w:val="000000" w:themeColor="text1"/>
        </w:rPr>
        <w:fldChar w:fldCharType="begin" w:fldLock="1"/>
      </w:r>
      <w:r w:rsidR="005B75E8">
        <w:rPr>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[54]","plainTextFormattedCitation":"[54]","previouslyFormattedCitation":"[54]"},"properties":{"noteIndex":0},"schema":"https://github.com/citation-style-language/schema/raw/master/csl-citation.json"}</w:instrText>
      </w:r>
      <w:r w:rsidR="009573FA">
        <w:rPr>
          <w:b/>
          <w:color w:val="000000" w:themeColor="text1"/>
        </w:rPr>
        <w:fldChar w:fldCharType="separate"/>
      </w:r>
      <w:r w:rsidR="005B75E8" w:rsidRPr="005B75E8">
        <w:rPr>
          <w:noProof/>
          <w:color w:val="000000" w:themeColor="text1"/>
        </w:rPr>
        <w:t>[54]</w:t>
      </w:r>
      <w:r w:rsidR="009573FA">
        <w:rPr>
          <w:b/>
          <w:color w:val="000000" w:themeColor="text1"/>
        </w:rPr>
        <w:fldChar w:fldCharType="end"/>
      </w:r>
      <w:r w:rsidR="007B2438">
        <w:rPr>
          <w:color w:val="000000" w:themeColor="text1"/>
        </w:rPr>
        <w:t>. W</w:t>
      </w:r>
      <w:r w:rsidR="0025787D">
        <w:rPr>
          <w:color w:val="000000" w:themeColor="text1"/>
        </w:rPr>
        <w:t xml:space="preserve">e suspect that the difference could be because </w:t>
      </w:r>
      <w:r w:rsidR="0025787D">
        <w:rPr>
          <w:color w:val="000000" w:themeColor="text1"/>
        </w:rPr>
        <w:lastRenderedPageBreak/>
        <w:t>our 293T-ACE2 target cells express high levels of ACE2 making them more resistant to neutralization by soluble ACE2</w:t>
      </w:r>
      <w:r w:rsidR="00D80CDD">
        <w:rPr>
          <w:color w:val="000000" w:themeColor="text1"/>
        </w:rPr>
        <w:t xml:space="preserve">. </w:t>
      </w:r>
      <w:r w:rsidR="004D3258">
        <w:rPr>
          <w:color w:val="000000" w:themeColor="text1"/>
        </w:rPr>
        <w:t>As expected</w:t>
      </w:r>
      <w:r w:rsidR="00181102">
        <w:rPr>
          <w:color w:val="000000" w:themeColor="text1"/>
        </w:rPr>
        <w:t xml:space="preserve">, there was no neutralization of the pseudotyped virus by either pooled or individual human sera collected </w:t>
      </w:r>
      <w:r w:rsidR="00990742">
        <w:rPr>
          <w:color w:val="000000" w:themeColor="text1"/>
        </w:rPr>
        <w:t xml:space="preserve">at dates </w:t>
      </w:r>
      <w:r w:rsidR="00181102">
        <w:rPr>
          <w:color w:val="000000" w:themeColor="text1"/>
        </w:rPr>
        <w:t>prior to the emergence of SARS-CoV-2</w:t>
      </w:r>
      <w:r w:rsidR="00990742">
        <w:rPr>
          <w:color w:val="000000" w:themeColor="text1"/>
        </w:rPr>
        <w:t xml:space="preserve"> (</w:t>
      </w:r>
      <w:r w:rsidR="00990742" w:rsidRPr="00063AF1">
        <w:rPr>
          <w:b/>
          <w:bCs/>
          <w:color w:val="000000" w:themeColor="text1"/>
          <w:rPrChange w:id="16" w:author="Kate D Crawford" w:date="2020-04-30T22:49:00Z">
            <w:rPr>
              <w:color w:val="000000" w:themeColor="text1"/>
            </w:rPr>
          </w:rPrChange>
        </w:rPr>
        <w:t>Figure 4C</w:t>
      </w:r>
      <w:r w:rsidR="00990742">
        <w:rPr>
          <w:color w:val="000000" w:themeColor="text1"/>
        </w:rPr>
        <w:t>).</w:t>
      </w:r>
    </w:p>
    <w:p w14:paraId="099E0FB7" w14:textId="15817E32" w:rsidR="004C2FDD" w:rsidRPr="00D67885" w:rsidRDefault="00CA5BF4" w:rsidP="00EA4893">
      <w:pPr>
        <w:pStyle w:val="MDPI31text"/>
        <w:rPr>
          <w:b/>
        </w:rPr>
      </w:pPr>
      <w:r>
        <w:t xml:space="preserve">Our results are equivocal as to whether the cytoplasmic tail modifications </w:t>
      </w:r>
      <w:r w:rsidR="00520ABE">
        <w:t xml:space="preserve">greatly alter neutralization sensitivity. </w:t>
      </w:r>
      <w:r w:rsidR="00E06D24">
        <w:t>For the plasma neutralization, all three Spike variants (Spike, Spike-ALAYT, and Spike-</w:t>
      </w:r>
      <w:proofErr w:type="spellStart"/>
      <w:r w:rsidR="00E06D24">
        <w:t>HAtail</w:t>
      </w:r>
      <w:proofErr w:type="spellEnd"/>
      <w:r w:rsidR="00E06D24">
        <w:t>) exhibited similar neutralization profiles (</w:t>
      </w:r>
      <w:r w:rsidR="00E06D24" w:rsidRPr="00063AF1">
        <w:rPr>
          <w:b/>
          <w:bCs/>
          <w:rPrChange w:id="17" w:author="Kate D Crawford" w:date="2020-04-30T22:49:00Z">
            <w:rPr/>
          </w:rPrChange>
        </w:rPr>
        <w:t>Figure 4A</w:t>
      </w:r>
      <w:r w:rsidR="00E06D24">
        <w:t>). But for the soluble ACE2, the Spike-</w:t>
      </w:r>
      <w:proofErr w:type="spellStart"/>
      <w:r w:rsidR="00E06D24">
        <w:t>HAtail</w:t>
      </w:r>
      <w:proofErr w:type="spellEnd"/>
      <w:r w:rsidR="00E06D24">
        <w:t xml:space="preserve"> virus was notably more neutralization </w:t>
      </w:r>
      <w:r w:rsidR="00493100">
        <w:t>sensitive than the other two Spike variants (</w:t>
      </w:r>
      <w:r w:rsidR="00493100" w:rsidRPr="00063AF1">
        <w:rPr>
          <w:b/>
          <w:bCs/>
          <w:rPrChange w:id="18" w:author="Kate D Crawford" w:date="2020-04-30T22:49:00Z">
            <w:rPr/>
          </w:rPrChange>
        </w:rPr>
        <w:t>Figure 4B</w:t>
      </w:r>
      <w:r w:rsidR="00493100">
        <w:t xml:space="preserve">). </w:t>
      </w:r>
      <w:r w:rsidR="001E516B">
        <w:t xml:space="preserve">While the mechanism </w:t>
      </w:r>
      <w:r w:rsidR="004E4555">
        <w:t>underlying the distinct neutralization sensitivity observed</w:t>
      </w:r>
      <w:r w:rsidR="004E4555" w:rsidRPr="003C48EA">
        <w:t xml:space="preserve"> </w:t>
      </w:r>
      <w:r w:rsidR="004E4555">
        <w:t xml:space="preserve">is unclear, it is possible that modifying the Spike’s cytoplasmic tail may alter opening of the receptor-binding domains </w:t>
      </w:r>
      <w:r w:rsidR="002D2E15">
        <w:rPr>
          <w:b/>
        </w:rPr>
        <w:fldChar w:fldCharType="begin" w:fldLock="1"/>
      </w:r>
      <w:r w:rsidR="00C26D0C">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rsidR="002D2E15">
        <w:rPr>
          <w:b/>
        </w:rPr>
        <w:fldChar w:fldCharType="separate"/>
      </w:r>
      <w:r w:rsidR="002D2E15" w:rsidRPr="002D2E15">
        <w:rPr>
          <w:noProof/>
        </w:rPr>
        <w:t>[28]</w:t>
      </w:r>
      <w:r w:rsidR="002D2E15">
        <w:rPr>
          <w:b/>
        </w:rPr>
        <w:fldChar w:fldCharType="end"/>
      </w:r>
      <w:r w:rsidR="004E4555">
        <w:t xml:space="preserve">. </w:t>
      </w:r>
      <w:r w:rsidR="00AB0241">
        <w:t>Therefore,</w:t>
      </w:r>
      <w:r w:rsidR="009710F2">
        <w:t xml:space="preserve"> we suggest performing the assays using the Spike without any cytoplasmic tail modifications, particularly since none of the modifications tested here </w:t>
      </w:r>
      <w:r w:rsidR="00D67885">
        <w:t>greatly improved</w:t>
      </w:r>
      <w:r w:rsidR="006C5F5E">
        <w:t xml:space="preserve"> pseudotyped</w:t>
      </w:r>
      <w:r w:rsidR="00D67885">
        <w:t xml:space="preserve"> </w:t>
      </w:r>
      <w:r w:rsidR="006C5F5E">
        <w:t>lentivir</w:t>
      </w:r>
      <w:r w:rsidR="002E64E3">
        <w:t>al particle titers</w:t>
      </w:r>
      <w:r w:rsidR="00D67885">
        <w:t>.</w:t>
      </w:r>
      <w:r w:rsidR="009710F2">
        <w:t xml:space="preserve"> </w:t>
      </w:r>
    </w:p>
    <w:p w14:paraId="6C19CCAF" w14:textId="1F6F8160" w:rsidR="00181401" w:rsidRPr="00325902" w:rsidRDefault="00EA4893" w:rsidP="00EA4893">
      <w:pPr>
        <w:pStyle w:val="MDPI21heading1"/>
      </w:pPr>
      <w:r>
        <w:t xml:space="preserve">3. </w:t>
      </w:r>
      <w:r w:rsidR="00181401" w:rsidRPr="00325902">
        <w:t>Discussion</w:t>
      </w:r>
    </w:p>
    <w:p w14:paraId="1F01579F" w14:textId="4D2DED3E" w:rsidR="00662F73" w:rsidRDefault="007C796E" w:rsidP="00EA4893">
      <w:pPr>
        <w:pStyle w:val="MDPI31text"/>
        <w:rPr>
          <w:b/>
          <w:lang w:eastAsia="zh-CN"/>
        </w:rPr>
      </w:pPr>
      <w:r>
        <w:rPr>
          <w:lang w:eastAsia="zh-CN"/>
        </w:rPr>
        <w:t>W</w:t>
      </w:r>
      <w:r w:rsidR="00EF5104">
        <w:rPr>
          <w:lang w:eastAsia="zh-CN"/>
        </w:rPr>
        <w:t xml:space="preserve">e describe a detailed protocol for </w:t>
      </w:r>
      <w:r w:rsidR="00463165">
        <w:rPr>
          <w:lang w:eastAsia="zh-CN"/>
        </w:rPr>
        <w:t xml:space="preserve">producing </w:t>
      </w:r>
      <w:r w:rsidR="00EF5104">
        <w:rPr>
          <w:lang w:eastAsia="zh-CN"/>
        </w:rPr>
        <w:t>SARS-CoV-2 Spike-pseudotyped lentivir</w:t>
      </w:r>
      <w:r w:rsidR="00AB0241">
        <w:rPr>
          <w:lang w:eastAsia="zh-CN"/>
        </w:rPr>
        <w:t>al particles</w:t>
      </w:r>
      <w:r w:rsidR="00EF5104">
        <w:rPr>
          <w:lang w:eastAsia="zh-CN"/>
        </w:rPr>
        <w:t xml:space="preserve"> and </w:t>
      </w:r>
      <w:r>
        <w:rPr>
          <w:lang w:eastAsia="zh-CN"/>
        </w:rPr>
        <w:t>perform</w:t>
      </w:r>
      <w:r w:rsidR="00AB0241">
        <w:rPr>
          <w:lang w:eastAsia="zh-CN"/>
        </w:rPr>
        <w:t>ing</w:t>
      </w:r>
      <w:r>
        <w:rPr>
          <w:lang w:eastAsia="zh-CN"/>
        </w:rPr>
        <w:t xml:space="preserve"> neutralization assays</w:t>
      </w:r>
      <w:r w:rsidR="00D34A8B">
        <w:rPr>
          <w:szCs w:val="20"/>
          <w:lang w:eastAsia="zh-CN"/>
        </w:rPr>
        <w:t>.</w:t>
      </w:r>
      <w:r w:rsidR="007E05E2" w:rsidRPr="00D34A8B">
        <w:rPr>
          <w:szCs w:val="20"/>
          <w:lang w:eastAsia="zh-CN"/>
        </w:rPr>
        <w:t xml:space="preserve"> </w:t>
      </w:r>
      <w:r w:rsidR="008F3DBD">
        <w:rPr>
          <w:lang w:eastAsia="zh-CN"/>
        </w:rPr>
        <w:t xml:space="preserve">Although this </w:t>
      </w:r>
      <w:r w:rsidR="00E45C16">
        <w:rPr>
          <w:lang w:eastAsia="zh-CN"/>
        </w:rPr>
        <w:t xml:space="preserve">basic </w:t>
      </w:r>
      <w:proofErr w:type="spellStart"/>
      <w:r w:rsidR="00E45C16">
        <w:rPr>
          <w:lang w:eastAsia="zh-CN"/>
        </w:rPr>
        <w:t>pseudotyping</w:t>
      </w:r>
      <w:proofErr w:type="spellEnd"/>
      <w:r w:rsidR="00E45C16">
        <w:rPr>
          <w:lang w:eastAsia="zh-CN"/>
        </w:rPr>
        <w:t xml:space="preserve"> </w:t>
      </w:r>
      <w:r w:rsidR="008F3DBD">
        <w:rPr>
          <w:lang w:eastAsia="zh-CN"/>
        </w:rPr>
        <w:t>approach has been described previously</w:t>
      </w:r>
      <w:r w:rsidR="00BB477E">
        <w:rPr>
          <w:lang w:eastAsia="zh-CN"/>
        </w:rPr>
        <w:t xml:space="preserve"> </w:t>
      </w:r>
      <w:r w:rsidR="00BB477E">
        <w:rPr>
          <w:b/>
        </w:rPr>
        <w:fldChar w:fldCharType="begin" w:fldLock="1"/>
      </w:r>
      <w:r w:rsidR="005B75E8">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-4","issued":{"date-parts":[["2020"]]},"title":"Structural and functional analysis of a potent sarbecovirus neutralizing antibody","type":"article-journal"},"uris":["http://www.mendeley.com/documents/?uuid=bcb35bbe-fa7d-450f-b548-b55ec60f61d5"]},{"id":"ITEM-5","itemData":{"DOI":"10.1101/2020.04.10.036418","abstract":"The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-5","issued":{"date-parts":[["2020","1","1"]]},"page":"2020.04.10.036418","title":"The SARS-CoV-2 receptor-binding domain elicits a potent neutralizing response without antibody-dependent enhancement","type":"article-journal"},"uris":["http://www.mendeley.com/documents/?uuid=b5319170-3f5f-463c-946d-93445b9dc638"]},{"id":"ITEM-6","itemData":{"DOI":"10.1101/2020.04.08.026948","abstract":"The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-6","issued":{"date-parts":[["2020","1","1"]]},"page":"2020.04.08.026948","title":"Robust neutralization assay based on SARS-CoV-2 S-bearing vesicular stomatitis virus (VSV) pseudovirus and ACE2-overexpressed BHK21 cells","type":"article-journal"},"uris":["http://www.mendeley.com/documents/?uuid=a06e4ee9-08d6-46ff-9c63-f12a153086bf"]},{"id":"ITEM-7","itemData":{"DOI":"10.1038/s41564-020-0688-y","ISSN":"20585276","abstract":"Over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Microbiology","id":"ITEM-7","issued":{"date-parts":[["2020"]]},"page":"562-569","title":"Functional assessment of cell entry and receptor usage for SARS-CoV-2 and other lineage B betacoronaviruses","type":"article-journal","volume":"5"},"uris":["http://www.mendeley.com/documents/?uuid=8c1212ab-1851-4e3b-884e-0993a9dcd981"]},{"id":"ITEM-8","itemData":{"DOI":"10.1080/22221751.2020.1743767","ISSN":"22221751","PMID":"32207377","abstract":"Pseudoviruses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Infections","id":"ITEM-8","issue":"1","issued":{"date-parts":[["2020"]]},"page":"680-686","title":"Establishment and validation of a pseudovirus neutralization assay for SARS-CoV-2","type":"article-journal","volume":"9"},"uris":["http://www.mendeley.com/documents/?uuid=71653f30-328b-463b-8a21-075bd8637d40"]},{"id":"ITEM-9","itemData":{"DOI":"10.1016/j.cell.2020.02.052","ISSN":"10974172","abstract":"The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-9","issue":"2","issued":{"date-parts":[["2020"]]},"page":"271-280","title":"SARS-CoV-2 Cell Entry Depends on ACE2 and TMPRSS2 and Is Blocked by a Clinically Proven Protease Inhibitor","type":"article-journal","volume":"181"},"uris":["http://www.mendeley.com/documents/?uuid=13ffa7a3-9ed9-4189-8f8e-784010e3f756"]}],"mendeley":{"formattedCitation":"[4,12,27,29,37–41]","plainTextFormattedCitation":"[4,12,27,29,37–41]","previouslyFormattedCitation":"[4,12,27,29,37–41]"},"properties":{"noteIndex":0},"schema":"https://github.com/citation-style-language/schema/raw/master/csl-citation.json"}</w:instrText>
      </w:r>
      <w:r w:rsidR="00BB477E">
        <w:rPr>
          <w:b/>
        </w:rPr>
        <w:fldChar w:fldCharType="separate"/>
      </w:r>
      <w:r w:rsidR="005B75E8" w:rsidRPr="005B75E8">
        <w:rPr>
          <w:noProof/>
        </w:rPr>
        <w:t>[4,12,27,29,37–41]</w:t>
      </w:r>
      <w:r w:rsidR="00BB477E">
        <w:rPr>
          <w:b/>
        </w:rPr>
        <w:fldChar w:fldCharType="end"/>
      </w:r>
      <w:r w:rsidR="006214F7">
        <w:t>,</w:t>
      </w:r>
      <w:r w:rsidR="007E05E2">
        <w:rPr>
          <w:lang w:eastAsia="zh-CN"/>
        </w:rPr>
        <w:t xml:space="preserve"> </w:t>
      </w:r>
      <w:r w:rsidR="008F3DBD">
        <w:rPr>
          <w:lang w:eastAsia="zh-CN"/>
        </w:rPr>
        <w:t xml:space="preserve">we provide </w:t>
      </w:r>
      <w:r w:rsidR="007E05E2">
        <w:rPr>
          <w:lang w:eastAsia="zh-CN"/>
        </w:rPr>
        <w:t>the first detailed protocol that makes all reagents available in a public repository</w:t>
      </w:r>
      <w:r w:rsidR="00C66E4B">
        <w:rPr>
          <w:lang w:eastAsia="zh-CN"/>
        </w:rPr>
        <w:t xml:space="preserve"> </w:t>
      </w:r>
      <w:r w:rsidR="00C66E4B" w:rsidRPr="00D34A8B">
        <w:rPr>
          <w:szCs w:val="20"/>
        </w:rPr>
        <w:t>(</w:t>
      </w:r>
      <w:hyperlink r:id="rId27" w:history="1">
        <w:r w:rsidR="00C66E4B" w:rsidRPr="00D34A8B">
          <w:rPr>
            <w:rStyle w:val="Hyperlink"/>
            <w:bCs/>
            <w:szCs w:val="20"/>
          </w:rPr>
          <w:t>https://www.beiresources.org/</w:t>
        </w:r>
      </w:hyperlink>
      <w:r w:rsidR="00C66E4B">
        <w:rPr>
          <w:szCs w:val="20"/>
          <w:lang w:eastAsia="zh-CN"/>
        </w:rPr>
        <w:t xml:space="preserve">). </w:t>
      </w:r>
      <w:r w:rsidR="00BB1A1D">
        <w:rPr>
          <w:szCs w:val="20"/>
          <w:lang w:eastAsia="zh-CN"/>
        </w:rPr>
        <w:t xml:space="preserve">We hope this protocol and reagents will </w:t>
      </w:r>
      <w:r w:rsidR="00BB1A1D">
        <w:rPr>
          <w:lang w:eastAsia="zh-CN"/>
        </w:rPr>
        <w:t>more easily</w:t>
      </w:r>
      <w:r w:rsidR="008334F2">
        <w:rPr>
          <w:lang w:eastAsia="zh-CN"/>
        </w:rPr>
        <w:t xml:space="preserve"> enable others to assess</w:t>
      </w:r>
      <w:r w:rsidR="00623491">
        <w:rPr>
          <w:lang w:eastAsia="zh-CN"/>
        </w:rPr>
        <w:t xml:space="preserve"> the</w:t>
      </w:r>
      <w:r w:rsidR="008334F2">
        <w:rPr>
          <w:lang w:eastAsia="zh-CN"/>
        </w:rPr>
        <w:t xml:space="preserve"> </w:t>
      </w:r>
      <w:r w:rsidR="00463165">
        <w:rPr>
          <w:lang w:eastAsia="zh-CN"/>
        </w:rPr>
        <w:t>neutraliz</w:t>
      </w:r>
      <w:r w:rsidR="00623491">
        <w:rPr>
          <w:lang w:eastAsia="zh-CN"/>
        </w:rPr>
        <w:t>ing activity of antibodies and sera reactive to</w:t>
      </w:r>
      <w:r w:rsidR="008334F2">
        <w:rPr>
          <w:lang w:eastAsia="zh-CN"/>
        </w:rPr>
        <w:t xml:space="preserve"> SARS-CoV-</w:t>
      </w:r>
      <w:r w:rsidR="00007C7B">
        <w:rPr>
          <w:lang w:eastAsia="zh-CN"/>
        </w:rPr>
        <w:t xml:space="preserve">2. </w:t>
      </w:r>
    </w:p>
    <w:p w14:paraId="7C7A12E2" w14:textId="3447FB90" w:rsidR="00007C7B" w:rsidRDefault="008334F2" w:rsidP="00EA4893">
      <w:pPr>
        <w:pStyle w:val="MDPI31text"/>
        <w:rPr>
          <w:b/>
          <w:lang w:eastAsia="zh-CN"/>
        </w:rPr>
      </w:pPr>
      <w:r>
        <w:rPr>
          <w:lang w:eastAsia="zh-CN"/>
        </w:rPr>
        <w:t>We also</w:t>
      </w:r>
      <w:r w:rsidR="00041425">
        <w:rPr>
          <w:lang w:eastAsia="zh-CN"/>
        </w:rPr>
        <w:t xml:space="preserve"> f</w:t>
      </w:r>
      <w:r w:rsidR="002427CB">
        <w:rPr>
          <w:lang w:eastAsia="zh-CN"/>
        </w:rPr>
        <w:t>oun</w:t>
      </w:r>
      <w:r w:rsidR="00041425">
        <w:rPr>
          <w:lang w:eastAsia="zh-CN"/>
        </w:rPr>
        <w:t xml:space="preserve">d that </w:t>
      </w:r>
      <w:r>
        <w:rPr>
          <w:lang w:eastAsia="zh-CN"/>
        </w:rPr>
        <w:t xml:space="preserve">modifying the </w:t>
      </w:r>
      <w:r w:rsidR="00E45C16">
        <w:rPr>
          <w:lang w:eastAsia="zh-CN"/>
        </w:rPr>
        <w:t xml:space="preserve">cytoplasmic </w:t>
      </w:r>
      <w:r>
        <w:rPr>
          <w:lang w:eastAsia="zh-CN"/>
        </w:rPr>
        <w:t>tail of</w:t>
      </w:r>
      <w:r w:rsidR="00041425">
        <w:rPr>
          <w:lang w:eastAsia="zh-CN"/>
        </w:rPr>
        <w:t xml:space="preserve"> SARS-CoV-2 Spike </w:t>
      </w:r>
      <w:r w:rsidR="00463165">
        <w:rPr>
          <w:lang w:eastAsia="zh-CN"/>
        </w:rPr>
        <w:t xml:space="preserve">did not </w:t>
      </w:r>
      <w:r w:rsidR="00E45C16">
        <w:rPr>
          <w:lang w:eastAsia="zh-CN"/>
        </w:rPr>
        <w:t xml:space="preserve">greatly </w:t>
      </w:r>
      <w:r w:rsidR="00463165">
        <w:rPr>
          <w:lang w:eastAsia="zh-CN"/>
        </w:rPr>
        <w:t>improve</w:t>
      </w:r>
      <w:r w:rsidR="00041425">
        <w:rPr>
          <w:lang w:eastAsia="zh-CN"/>
        </w:rPr>
        <w:t xml:space="preserve"> titers of Spike-pseudotyped lentivir</w:t>
      </w:r>
      <w:r w:rsidR="00E45C16">
        <w:rPr>
          <w:lang w:eastAsia="zh-CN"/>
        </w:rPr>
        <w:t>al particles</w:t>
      </w:r>
      <w:r w:rsidR="00041425">
        <w:rPr>
          <w:lang w:eastAsia="zh-CN"/>
        </w:rPr>
        <w:t xml:space="preserve">. Indeed, </w:t>
      </w:r>
      <w:r w:rsidR="006009CE">
        <w:rPr>
          <w:lang w:eastAsia="zh-CN"/>
        </w:rPr>
        <w:t xml:space="preserve">one </w:t>
      </w:r>
      <w:r w:rsidR="00041425">
        <w:rPr>
          <w:lang w:eastAsia="zh-CN"/>
        </w:rPr>
        <w:t xml:space="preserve">cytoplasmic tail modification </w:t>
      </w:r>
      <w:r w:rsidR="006009CE">
        <w:rPr>
          <w:lang w:eastAsia="zh-CN"/>
        </w:rPr>
        <w:t xml:space="preserve">we tested </w:t>
      </w:r>
      <w:r w:rsidR="00AA006F">
        <w:rPr>
          <w:lang w:eastAsia="zh-CN"/>
        </w:rPr>
        <w:t>potentially</w:t>
      </w:r>
      <w:r w:rsidR="006009CE">
        <w:rPr>
          <w:lang w:eastAsia="zh-CN"/>
        </w:rPr>
        <w:t xml:space="preserve"> altered the neutralization sensitivity of the pseudotyped </w:t>
      </w:r>
      <w:r w:rsidR="00E45C16">
        <w:rPr>
          <w:lang w:eastAsia="zh-CN"/>
        </w:rPr>
        <w:t>lentiviral particles</w:t>
      </w:r>
      <w:r w:rsidR="006009CE">
        <w:rPr>
          <w:lang w:eastAsia="zh-CN"/>
        </w:rPr>
        <w:t xml:space="preserve">, suggesting it may </w:t>
      </w:r>
      <w:r w:rsidR="002E40F9">
        <w:rPr>
          <w:lang w:eastAsia="zh-CN"/>
        </w:rPr>
        <w:t xml:space="preserve">be undesirable. While we did not test the full suite of cytoplasmic tail modifications that have been used for </w:t>
      </w:r>
      <w:proofErr w:type="spellStart"/>
      <w:r w:rsidR="002E40F9">
        <w:rPr>
          <w:lang w:eastAsia="zh-CN"/>
        </w:rPr>
        <w:t>pseudotyping</w:t>
      </w:r>
      <w:proofErr w:type="spellEnd"/>
      <w:r w:rsidR="002E40F9">
        <w:rPr>
          <w:lang w:eastAsia="zh-CN"/>
        </w:rPr>
        <w:t xml:space="preserve"> </w:t>
      </w:r>
      <w:r w:rsidR="007B2438">
        <w:rPr>
          <w:lang w:eastAsia="zh-CN"/>
        </w:rPr>
        <w:t xml:space="preserve">with </w:t>
      </w:r>
      <w:r w:rsidR="002E40F9">
        <w:rPr>
          <w:lang w:eastAsia="zh-CN"/>
        </w:rPr>
        <w:t>Spike from the original SARS-</w:t>
      </w:r>
      <w:proofErr w:type="spellStart"/>
      <w:r w:rsidR="002E40F9">
        <w:rPr>
          <w:lang w:eastAsia="zh-CN"/>
        </w:rPr>
        <w:t>CoV</w:t>
      </w:r>
      <w:proofErr w:type="spellEnd"/>
      <w:r w:rsidR="00AE1D71">
        <w:rPr>
          <w:lang w:eastAsia="zh-CN"/>
        </w:rPr>
        <w:t xml:space="preserve"> </w:t>
      </w:r>
      <w:r w:rsidR="00AE1D71" w:rsidRPr="00C949FF">
        <w:rPr>
          <w:b/>
          <w:i/>
          <w:iCs/>
        </w:rPr>
        <w:fldChar w:fldCharType="begin" w:fldLock="1"/>
      </w:r>
      <w:r w:rsidR="005B75E8">
        <w:rPr>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[30,49–51]","plainTextFormattedCitation":"[30,49–51]","previouslyFormattedCitation":"[30,49–51]"},"properties":{"noteIndex":0},"schema":"https://github.com/citation-style-language/schema/raw/master/csl-citation.json"}</w:instrText>
      </w:r>
      <w:r w:rsidR="00AE1D71" w:rsidRPr="00C949FF">
        <w:rPr>
          <w:b/>
          <w:i/>
          <w:iCs/>
        </w:rPr>
        <w:fldChar w:fldCharType="separate"/>
      </w:r>
      <w:r w:rsidR="005B75E8" w:rsidRPr="005B75E8">
        <w:rPr>
          <w:iCs/>
          <w:noProof/>
        </w:rPr>
        <w:t>[30,49–51]</w:t>
      </w:r>
      <w:r w:rsidR="00AE1D71" w:rsidRPr="00C949FF">
        <w:rPr>
          <w:b/>
          <w:i/>
          <w:iCs/>
        </w:rPr>
        <w:fldChar w:fldCharType="end"/>
      </w:r>
      <w:r w:rsidR="002E40F9" w:rsidRPr="00C949FF">
        <w:rPr>
          <w:lang w:eastAsia="zh-CN"/>
        </w:rPr>
        <w:t>,</w:t>
      </w:r>
      <w:r w:rsidR="002E40F9">
        <w:rPr>
          <w:lang w:eastAsia="zh-CN"/>
        </w:rPr>
        <w:t xml:space="preserve"> our results suggest that modifications to the cytoplasmic tail</w:t>
      </w:r>
      <w:r w:rsidR="007B2438">
        <w:rPr>
          <w:lang w:eastAsia="zh-CN"/>
        </w:rPr>
        <w:t xml:space="preserve"> of</w:t>
      </w:r>
      <w:r w:rsidR="002E40F9">
        <w:rPr>
          <w:lang w:eastAsia="zh-CN"/>
        </w:rPr>
        <w:t xml:space="preserve"> </w:t>
      </w:r>
      <w:r w:rsidR="003900A8">
        <w:rPr>
          <w:lang w:eastAsia="zh-CN"/>
        </w:rPr>
        <w:t>the</w:t>
      </w:r>
      <w:r w:rsidR="00AA006F">
        <w:rPr>
          <w:lang w:eastAsia="zh-CN"/>
        </w:rPr>
        <w:t xml:space="preserve"> SARS-CoV-2 </w:t>
      </w:r>
      <w:r w:rsidR="003900A8">
        <w:rPr>
          <w:lang w:eastAsia="zh-CN"/>
        </w:rPr>
        <w:t xml:space="preserve">Spike </w:t>
      </w:r>
      <w:r w:rsidR="002E40F9">
        <w:rPr>
          <w:lang w:eastAsia="zh-CN"/>
        </w:rPr>
        <w:t>should be tested with caution</w:t>
      </w:r>
      <w:r w:rsidR="00041425">
        <w:rPr>
          <w:lang w:eastAsia="zh-CN"/>
        </w:rPr>
        <w:t xml:space="preserve">. </w:t>
      </w:r>
    </w:p>
    <w:p w14:paraId="2B47CF83" w14:textId="67E2FFF1" w:rsidR="00007C7B" w:rsidRDefault="00007C7B" w:rsidP="00EA4893">
      <w:pPr>
        <w:pStyle w:val="MDPI31text"/>
        <w:rPr>
          <w:b/>
          <w:lang w:eastAsia="zh-CN"/>
        </w:rPr>
      </w:pPr>
      <w:r>
        <w:rPr>
          <w:lang w:eastAsia="zh-CN"/>
        </w:rPr>
        <w:t xml:space="preserve">Overall, we have </w:t>
      </w:r>
      <w:r w:rsidR="00C111F9">
        <w:rPr>
          <w:lang w:eastAsia="zh-CN"/>
        </w:rPr>
        <w:t xml:space="preserve">described an easily accessible assay </w:t>
      </w:r>
      <w:r w:rsidR="008429DC">
        <w:rPr>
          <w:lang w:eastAsia="zh-CN"/>
        </w:rPr>
        <w:t>to study</w:t>
      </w:r>
      <w:r>
        <w:rPr>
          <w:lang w:eastAsia="zh-CN"/>
        </w:rPr>
        <w:t xml:space="preserve"> neutralizing </w:t>
      </w:r>
      <w:r w:rsidR="00C111F9">
        <w:rPr>
          <w:lang w:eastAsia="zh-CN"/>
        </w:rPr>
        <w:t>antibody</w:t>
      </w:r>
      <w:r>
        <w:rPr>
          <w:lang w:eastAsia="zh-CN"/>
        </w:rPr>
        <w:t xml:space="preserve"> response</w:t>
      </w:r>
      <w:r w:rsidR="00C111F9">
        <w:rPr>
          <w:lang w:eastAsia="zh-CN"/>
        </w:rPr>
        <w:t>s</w:t>
      </w:r>
      <w:r>
        <w:rPr>
          <w:lang w:eastAsia="zh-CN"/>
        </w:rPr>
        <w:t xml:space="preserve"> to SARS-CoV-2</w:t>
      </w:r>
      <w:r w:rsidR="008429DC">
        <w:rPr>
          <w:lang w:eastAsia="zh-CN"/>
        </w:rPr>
        <w:t xml:space="preserve"> in a</w:t>
      </w:r>
      <w:r w:rsidR="005515CD">
        <w:rPr>
          <w:lang w:eastAsia="zh-CN"/>
        </w:rPr>
        <w:t xml:space="preserve"> biosafety-level</w:t>
      </w:r>
      <w:r w:rsidR="008429DC">
        <w:rPr>
          <w:lang w:eastAsia="zh-CN"/>
        </w:rPr>
        <w:t>-2 laboratory</w:t>
      </w:r>
      <w:r>
        <w:rPr>
          <w:lang w:eastAsia="zh-CN"/>
        </w:rPr>
        <w:t xml:space="preserve">. </w:t>
      </w:r>
      <w:r w:rsidR="00C111F9">
        <w:rPr>
          <w:lang w:eastAsia="zh-CN"/>
        </w:rPr>
        <w:t>T</w:t>
      </w:r>
      <w:r w:rsidR="008429DC">
        <w:rPr>
          <w:lang w:eastAsia="zh-CN"/>
        </w:rPr>
        <w:t xml:space="preserve">his assay allows </w:t>
      </w:r>
      <w:r>
        <w:rPr>
          <w:lang w:eastAsia="zh-CN"/>
        </w:rPr>
        <w:t>human ser</w:t>
      </w:r>
      <w:r w:rsidR="00C111F9">
        <w:rPr>
          <w:lang w:eastAsia="zh-CN"/>
        </w:rPr>
        <w:t>a</w:t>
      </w:r>
      <w:r>
        <w:rPr>
          <w:lang w:eastAsia="zh-CN"/>
        </w:rPr>
        <w:t xml:space="preserve"> or plasma samples </w:t>
      </w:r>
      <w:r w:rsidR="008429DC">
        <w:rPr>
          <w:lang w:eastAsia="zh-CN"/>
        </w:rPr>
        <w:t xml:space="preserve">to be screened </w:t>
      </w:r>
      <w:r>
        <w:rPr>
          <w:lang w:eastAsia="zh-CN"/>
        </w:rPr>
        <w:t xml:space="preserve">in a convenient 96-well </w:t>
      </w:r>
      <w:r w:rsidR="008429DC">
        <w:rPr>
          <w:lang w:eastAsia="zh-CN"/>
        </w:rPr>
        <w:t xml:space="preserve">format, which </w:t>
      </w:r>
      <w:r>
        <w:rPr>
          <w:lang w:eastAsia="zh-CN"/>
        </w:rPr>
        <w:t xml:space="preserve">will help </w:t>
      </w:r>
      <w:r w:rsidR="008429DC">
        <w:rPr>
          <w:lang w:eastAsia="zh-CN"/>
        </w:rPr>
        <w:t>facilitate the testing of large numbers of patient samples to better understand the development of immunity and to potentially screen donors for passive transfer of convalescent plasma</w:t>
      </w:r>
      <w:r w:rsidR="00C26D0C">
        <w:rPr>
          <w:lang w:eastAsia="zh-CN"/>
        </w:rPr>
        <w:t xml:space="preserve"> </w:t>
      </w:r>
      <w:r w:rsidR="00CC66FD">
        <w:rPr>
          <w:b/>
          <w:lang w:eastAsia="zh-CN"/>
        </w:rPr>
        <w:fldChar w:fldCharType="begin" w:fldLock="1"/>
      </w:r>
      <w:r w:rsidR="00CC66FD">
        <w:rPr>
          <w:lang w:eastAsia="zh-CN"/>
        </w:rPr>
        <w:instrText>ADDIN CSL_CITATION {"citationItems":[{"id":"ITEM-1","itemData":{"DOI":"10.1172/JCI138745","ISSN":"1558-8238","PMID":"32254064","abstract":"Severe Acute Respiratory Syndrome Coronavirus 2 (SARS-CoV-2), the cause of coronavirus disease (COVID-19), has spurred a global health crisis. To date, there are no proven options for prophylaxis for those who have been exposed to SARS-CoV-2, nor therapy for those who develop COVID-19. Immune (i.e. \"convalescent\") plasma refers to plasma that is collected from individuals, following resolution of infection and development of antibodies. Passive antibody administration through transfusion of convalescent plasma may offer the only short-term strategy to confer immediate immunity to susceptible individuals. There are numerous examples, where convalescent plasma has been used successfully as post-exposure prophylaxis and/or treatment of infectious diseases, including other outbreaks of coronaviruses (e.g., SARS-1, Middle East Respiratory Syndrome [MERS]). Convalescent plasma has also been used in the COVID-19 pandemic; limited data from China suggest clinical benefit, including radiological resolution, reduction in viral loads and improved survival. Globally, blood centers have robust infrastructure to undertake collections and construct inventories of convalescent plasma to meet the growing demand. Nonetheless, there are nuanced challenges, both regulatory and logistical, spanning donor eligibility, donor recruitment, collections and transfusion itself. Data from rigorously controlled clinical trials of convalescent plasma are also few, underscoring the need to evaluate its use objectively for a range of indications (e.g., prevention vs treatment) and patient populations (e.g., age, comorbid disease). We provide an overview of convalescent plasma, from evidence of benefit, regulatory considerations, logistical work flow and proposed clinical trials, as scale up is brought underway to mobilize this critical resource.  .","author":[{"dropping-particle":"","family":"Bloch","given":"Evan M","non-dropping-particle":"","parse-names":false,"suffix":""},{"dropping-particle":"","family":"Shoham","given":"Shmuel","non-dropping-particle":"","parse-names":false,"suffix":""},{"dropping-particle":"","family":"Casadevall","given":"Arturo","non-dropping-particle":"","parse-names":false,"suffix":""},{"dropping-particle":"","family":"Sachais","given":"Bruce S","non-dropping-particle":"","parse-names":false,"suffix":""},{"dropping-particle":"","family":"Shaz","given":"Beth","non-dropping-particle":"","parse-names":false,"suffix":""},{"dropping-particle":"","family":"Winters","given":"Jeffrey L","non-dropping-particle":"","parse-names":false,"suffix":""},{"dropping-particle":"","family":"Buskirk","given":"Camille","non-dropping-particle":"van","parse-names":false,"suffix":""},{"dropping-particle":"","family":"Grossman","given":"Brenda J","non-dropping-particle":"","parse-names":false,"suffix":""},{"dropping-particle":"","family":"Joyner","given":"Michael","non-dropping-particle":"","parse-names":false,"suffix":""},{"dropping-particle":"","family":"Henderson","given":"Jeffrey P","non-dropping-particle":"","parse-names":false,"suffix":""},{"dropping-particle":"","family":"Pekosz","given":"Andrew","non-dropping-particle":"","parse-names":false,"suffix":""},{"dropping-particle":"","family":"Lau","given":"Bryan","non-dropping-particle":"","parse-names":false,"suffix":""},{"dropping-particle":"","family":"Wesolowski","given":"Amy","non-dropping-particle":"","parse-names":false,"suffix":""},{"dropping-particle":"","family":"Katz","given":"Louis","non-dropping-particle":"","parse-names":false,"suffix":""},{"dropping-particle":"","family":"Shan","given":"Hua","non-dropping-particle":"","parse-names":false,"suffix":""},{"dropping-particle":"","family":"Auwaerter","given":"Paul G","non-dropping-particle":"","parse-names":false,"suffix":""},{"dropping-particle":"","family":"Thomas","given":"David","non-dropping-particle":"","parse-names":false,"suffix":""},{"dropping-particle":"","family":"Sullivan","given":"David J","non-dropping-particle":"","parse-names":false,"suffix":""},{"dropping-particle":"","family":"Paneth","given":"Nigel","non-dropping-particle":"","parse-names":false,"suffix":""},{"dropping-particle":"","family":"Gehrie","given":"Eric","non-dropping-particle":"","parse-names":false,"suffix":""},{"dropping-particle":"","family":"Spitalnik","given":"Steven","non-dropping-particle":"","parse-names":false,"suffix":""},{"dropping-particle":"","family":"Hod","given":"Eldad","non-dropping-particle":"","parse-names":false,"suffix":""},{"dropping-particle":"","family":"Pollack","given":"Lewis","non-dropping-particle":"","parse-names":false,"suffix":""},{"dropping-particle":"","family":"Nicholson","given":"Wayne T","non-dropping-particle":"","parse-names":false,"suffix":""},{"dropping-particle":"","family":"Pirofski","given":"Liise-Anne","non-dropping-particle":"","parse-names":false,"suffix":""},{"dropping-particle":"","family":"Bailey","given":"Jeffrey A","non-dropping-particle":"","parse-names":false,"suffix":""},{"dropping-particle":"","family":"Tobian","given":"Aaron Ar","non-dropping-particle":"","parse-names":false,"suffix":""}],"container-title":"The Journal of clinical investigation","id":"ITEM-1","issued":{"date-parts":[["2020"]]},"title":"Deployment of convalescent plasma for the prevention and treatment of COVID-19.","type":"article-journal"},"uris":["http://www.mendeley.com/documents/?uuid=c068082d-67c0-4404-b5eb-1f1b6fb54e12"]},{"id":"ITEM-2","itemData":{"DOI":"10.1073/pnas.2004168117","ISSN":"1091-6490","PMID":"32253318","abstract":"Currently,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America","id":"ITEM-2","issued":{"date-parts":[["2020"]]},"title":"Effectiveness of convalescent plasma therapy in severe COVID-19 patients.","type":"article-journal"},"uris":["http://www.mendeley.com/documents/?uuid=56787edf-0a83-4f1a-adb8-35d089cc5caa"]}],"mendeley":{"formattedCitation":"[25,55]","plainTextFormattedCitation":"[25,55]"},"properties":{"noteIndex":0},"schema":"https://github.com/citation-style-language/schema/raw/master/csl-citation.json"}</w:instrText>
      </w:r>
      <w:r w:rsidR="00CC66FD">
        <w:rPr>
          <w:b/>
          <w:lang w:eastAsia="zh-CN"/>
        </w:rPr>
        <w:fldChar w:fldCharType="separate"/>
      </w:r>
      <w:r w:rsidR="00CC66FD" w:rsidRPr="00CC66FD">
        <w:rPr>
          <w:noProof/>
          <w:lang w:eastAsia="zh-CN"/>
        </w:rPr>
        <w:t>[25,55]</w:t>
      </w:r>
      <w:r w:rsidR="00CC66FD">
        <w:rPr>
          <w:b/>
          <w:lang w:eastAsia="zh-CN"/>
        </w:rPr>
        <w:fldChar w:fldCharType="end"/>
      </w:r>
      <w:r w:rsidR="00CC66FD">
        <w:rPr>
          <w:lang w:eastAsia="zh-CN"/>
        </w:rPr>
        <w:t>.</w:t>
      </w:r>
      <w:r w:rsidR="008429DC">
        <w:rPr>
          <w:lang w:eastAsia="zh-CN"/>
        </w:rPr>
        <w:t xml:space="preserve"> </w:t>
      </w:r>
    </w:p>
    <w:p w14:paraId="6CB880F7" w14:textId="4CAA498C" w:rsidR="007B5FA4" w:rsidRPr="00325902" w:rsidRDefault="00EA4893" w:rsidP="00EA4893">
      <w:pPr>
        <w:pStyle w:val="MDPI21heading1"/>
      </w:pPr>
      <w:r>
        <w:rPr>
          <w:lang w:eastAsia="zh-CN"/>
        </w:rPr>
        <w:t xml:space="preserve">4. </w:t>
      </w:r>
      <w:r w:rsidR="007B5FA4" w:rsidRPr="00325902">
        <w:t xml:space="preserve">Materials and Methods </w:t>
      </w:r>
    </w:p>
    <w:p w14:paraId="67D5050F" w14:textId="393C0680" w:rsidR="00E65C58" w:rsidRPr="00EA4893" w:rsidRDefault="00EA4893" w:rsidP="00EA4893">
      <w:pPr>
        <w:pStyle w:val="MDPI22heading2"/>
      </w:pPr>
      <w:r w:rsidRPr="00EA4893">
        <w:t xml:space="preserve">4.1. </w:t>
      </w:r>
      <w:r w:rsidR="00E65C58" w:rsidRPr="00EA4893">
        <w:t>Plasmid</w:t>
      </w:r>
      <w:r w:rsidR="004616E3" w:rsidRPr="00EA4893">
        <w:t>s</w:t>
      </w:r>
      <w:r w:rsidR="006C5456" w:rsidRPr="00EA4893">
        <w:t>.</w:t>
      </w:r>
    </w:p>
    <w:p w14:paraId="015B1956" w14:textId="2CA02EDD" w:rsidR="001B36E1" w:rsidRPr="00D03136" w:rsidRDefault="001A20DA" w:rsidP="00EA4893">
      <w:pPr>
        <w:pStyle w:val="MDPI31text"/>
        <w:rPr>
          <w:color w:val="auto"/>
          <w:lang w:eastAsia="en-US"/>
        </w:rPr>
      </w:pPr>
      <w:r w:rsidRPr="008B7FF1">
        <w:rPr>
          <w:bCs/>
        </w:rPr>
        <w:t xml:space="preserve">The sequences of all plasmids used in this study are available in </w:t>
      </w:r>
      <w:proofErr w:type="spellStart"/>
      <w:r w:rsidRPr="008B7FF1">
        <w:rPr>
          <w:bCs/>
        </w:rPr>
        <w:t>Genbank</w:t>
      </w:r>
      <w:proofErr w:type="spellEnd"/>
      <w:r w:rsidRPr="008B7FF1">
        <w:rPr>
          <w:bCs/>
        </w:rPr>
        <w:t xml:space="preserve"> format in </w:t>
      </w:r>
      <w:r w:rsidRPr="008B7FF1">
        <w:rPr>
          <w:b/>
        </w:rPr>
        <w:t>File S1</w:t>
      </w:r>
      <w:r w:rsidRPr="008B7FF1">
        <w:rPr>
          <w:bCs/>
        </w:rPr>
        <w:t xml:space="preserve"> and are also at </w:t>
      </w:r>
      <w:hyperlink r:id="rId28" w:history="1">
        <w:r w:rsidR="008B7FF1" w:rsidRPr="008B7FF1">
          <w:rPr>
            <w:rStyle w:val="Hyperlink"/>
            <w:sz w:val="18"/>
            <w:szCs w:val="18"/>
          </w:rPr>
          <w:t>https://github.com/jbloomlab/SARS-CoV-2_lentiviral_pseudotype/tree/master/plasmid_maps</w:t>
        </w:r>
      </w:hyperlink>
      <w:r w:rsidR="008B7FF1" w:rsidRPr="008B7FF1">
        <w:t>.</w:t>
      </w:r>
      <w:r w:rsidR="001B36E1">
        <w:t xml:space="preserve"> The plasmids </w:t>
      </w:r>
      <w:r w:rsidR="00A2625F">
        <w:t>themselves are</w:t>
      </w:r>
      <w:r w:rsidR="001B36E1">
        <w:t xml:space="preserve"> </w:t>
      </w:r>
      <w:r w:rsidR="001B36E1" w:rsidRPr="00D03136">
        <w:t xml:space="preserve">available in BEI Resources </w:t>
      </w:r>
      <w:r w:rsidR="00D03136" w:rsidRPr="00D03136">
        <w:t>(</w:t>
      </w:r>
      <w:hyperlink r:id="rId29" w:history="1">
        <w:r w:rsidR="00D03136" w:rsidRPr="00D03136">
          <w:rPr>
            <w:rStyle w:val="Hyperlink"/>
            <w:sz w:val="18"/>
            <w:szCs w:val="18"/>
          </w:rPr>
          <w:t>https://www.beiresources.org/</w:t>
        </w:r>
      </w:hyperlink>
      <w:r w:rsidR="00D03136" w:rsidRPr="00D03136">
        <w:t xml:space="preserve">) </w:t>
      </w:r>
      <w:r w:rsidR="001B36E1" w:rsidRPr="00D03136">
        <w:t>with the following catalog numbers:</w:t>
      </w:r>
    </w:p>
    <w:p w14:paraId="55E62813" w14:textId="055560FF" w:rsidR="001A20DA" w:rsidRPr="00EA4893" w:rsidRDefault="00B54589"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EA4893">
        <w:rPr>
          <w:rFonts w:ascii="Palatino Linotype" w:hAnsi="Palatino Linotype"/>
          <w:color w:val="auto"/>
          <w:sz w:val="20"/>
          <w:szCs w:val="18"/>
          <w:lang w:eastAsia="en-US"/>
        </w:rPr>
        <w:t xml:space="preserve">pHAGE2-EF1aInt-ACE2-WT (BEI catalog number NR52512): lentiviral backbone plasmid expressing </w:t>
      </w:r>
      <w:r w:rsidR="00A82D5A" w:rsidRPr="00EA4893">
        <w:rPr>
          <w:rFonts w:ascii="Palatino Linotype" w:hAnsi="Palatino Linotype"/>
          <w:color w:val="auto"/>
          <w:sz w:val="20"/>
          <w:szCs w:val="18"/>
          <w:lang w:eastAsia="en-US"/>
        </w:rPr>
        <w:t>the human ACE2 gene (</w:t>
      </w:r>
      <w:r w:rsidR="00A82D5A" w:rsidRPr="00EA4893">
        <w:rPr>
          <w:rFonts w:ascii="Palatino Linotype" w:hAnsi="Palatino Linotype"/>
          <w:bCs/>
          <w:sz w:val="20"/>
          <w:szCs w:val="18"/>
        </w:rPr>
        <w:t>GenBank ID for human ACE2 is NM_021804) under an EF1a promoter with an intron to increase expression.</w:t>
      </w:r>
    </w:p>
    <w:p w14:paraId="3776D7C0" w14:textId="62D9FEC9" w:rsidR="00883B09" w:rsidRPr="00EA4893" w:rsidRDefault="00883B09"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EA4893">
        <w:rPr>
          <w:rFonts w:ascii="Palatino Linotype" w:hAnsi="Palatino Linotype"/>
          <w:color w:val="auto"/>
          <w:sz w:val="20"/>
          <w:szCs w:val="18"/>
          <w:lang w:eastAsia="en-US"/>
        </w:rPr>
        <w:t>HDM-</w:t>
      </w:r>
      <w:proofErr w:type="spellStart"/>
      <w:r w:rsidRPr="00EA4893">
        <w:rPr>
          <w:rFonts w:ascii="Palatino Linotype" w:hAnsi="Palatino Linotype"/>
          <w:color w:val="auto"/>
          <w:sz w:val="20"/>
          <w:szCs w:val="18"/>
          <w:lang w:eastAsia="en-US"/>
        </w:rPr>
        <w:t>IDTSpike</w:t>
      </w:r>
      <w:proofErr w:type="spellEnd"/>
      <w:r w:rsidRPr="00EA4893">
        <w:rPr>
          <w:rFonts w:ascii="Palatino Linotype" w:hAnsi="Palatino Linotype"/>
          <w:color w:val="auto"/>
          <w:sz w:val="20"/>
          <w:szCs w:val="18"/>
          <w:lang w:eastAsia="en-US"/>
        </w:rPr>
        <w:t>-</w:t>
      </w:r>
      <w:proofErr w:type="spellStart"/>
      <w:r w:rsidRPr="00EA4893">
        <w:rPr>
          <w:rFonts w:ascii="Palatino Linotype" w:hAnsi="Palatino Linotype"/>
          <w:color w:val="auto"/>
          <w:sz w:val="20"/>
          <w:szCs w:val="18"/>
          <w:lang w:eastAsia="en-US"/>
        </w:rPr>
        <w:t>fixK</w:t>
      </w:r>
      <w:proofErr w:type="spellEnd"/>
      <w:r w:rsidRPr="00EA4893">
        <w:rPr>
          <w:rFonts w:ascii="Palatino Linotype" w:hAnsi="Palatino Linotype"/>
          <w:color w:val="auto"/>
          <w:sz w:val="20"/>
          <w:szCs w:val="18"/>
          <w:lang w:eastAsia="en-US"/>
        </w:rPr>
        <w:t>-HA-tail (BEI catalog number NR52513):</w:t>
      </w:r>
      <w:r w:rsidR="00505ED3" w:rsidRPr="00EA4893">
        <w:rPr>
          <w:rFonts w:ascii="Palatino Linotype" w:hAnsi="Palatino Linotype"/>
          <w:color w:val="auto"/>
          <w:sz w:val="20"/>
          <w:szCs w:val="18"/>
          <w:lang w:eastAsia="en-US"/>
        </w:rPr>
        <w:t xml:space="preserve"> plasmid expressing </w:t>
      </w:r>
      <w:r w:rsidR="00560B95" w:rsidRPr="00EA4893">
        <w:rPr>
          <w:rFonts w:ascii="Palatino Linotype" w:hAnsi="Palatino Linotype"/>
          <w:color w:val="auto"/>
          <w:sz w:val="20"/>
          <w:szCs w:val="18"/>
          <w:lang w:eastAsia="en-US"/>
        </w:rPr>
        <w:t xml:space="preserve">under a CMV promoter </w:t>
      </w:r>
      <w:r w:rsidR="00505ED3" w:rsidRPr="00EA4893">
        <w:rPr>
          <w:rFonts w:ascii="Palatino Linotype" w:hAnsi="Palatino Linotype"/>
          <w:color w:val="auto"/>
          <w:sz w:val="20"/>
          <w:szCs w:val="18"/>
          <w:lang w:eastAsia="en-US"/>
        </w:rPr>
        <w:t>the Spike from SARS-CoV-2 strain Wuhan-Hu-1 (</w:t>
      </w:r>
      <w:proofErr w:type="spellStart"/>
      <w:r w:rsidR="00505ED3" w:rsidRPr="00EA4893">
        <w:rPr>
          <w:rFonts w:ascii="Palatino Linotype" w:hAnsi="Palatino Linotype"/>
          <w:color w:val="auto"/>
          <w:sz w:val="20"/>
          <w:szCs w:val="18"/>
          <w:lang w:eastAsia="en-US"/>
        </w:rPr>
        <w:t>Genbank</w:t>
      </w:r>
      <w:proofErr w:type="spellEnd"/>
      <w:r w:rsidR="00505ED3" w:rsidRPr="00EA4893">
        <w:rPr>
          <w:rFonts w:ascii="Palatino Linotype" w:hAnsi="Palatino Linotype"/>
          <w:color w:val="auto"/>
          <w:sz w:val="20"/>
          <w:szCs w:val="18"/>
          <w:lang w:eastAsia="en-US"/>
        </w:rPr>
        <w:t xml:space="preserve"> </w:t>
      </w:r>
      <w:r w:rsidR="001E7856" w:rsidRPr="00EA4893">
        <w:rPr>
          <w:rFonts w:ascii="Palatino Linotype" w:hAnsi="Palatino Linotype"/>
          <w:color w:val="auto"/>
          <w:sz w:val="20"/>
          <w:szCs w:val="18"/>
          <w:lang w:eastAsia="en-US"/>
        </w:rPr>
        <w:t>NC_045512) codon-optimized using IDT</w:t>
      </w:r>
      <w:r w:rsidR="00560B95" w:rsidRPr="00EA4893">
        <w:rPr>
          <w:rFonts w:ascii="Palatino Linotype" w:hAnsi="Palatino Linotype"/>
          <w:color w:val="auto"/>
          <w:sz w:val="20"/>
          <w:szCs w:val="18"/>
          <w:lang w:eastAsia="en-US"/>
        </w:rPr>
        <w:t>, with the Spike cytoplasmic tail replaced by that from the HA protein of A/WSN/1933 (H1N1) influenza, and the Kozak sequence in the plasmid fixed</w:t>
      </w:r>
      <w:r w:rsidR="00E113C2" w:rsidRPr="00EA4893">
        <w:rPr>
          <w:rFonts w:ascii="Palatino Linotype" w:hAnsi="Palatino Linotype"/>
          <w:color w:val="auto"/>
          <w:sz w:val="20"/>
          <w:szCs w:val="18"/>
          <w:lang w:eastAsia="en-US"/>
        </w:rPr>
        <w:t xml:space="preserve"> compared to an earlier version of this plasmid</w:t>
      </w:r>
      <w:r w:rsidR="00560B95" w:rsidRPr="00EA4893">
        <w:rPr>
          <w:rFonts w:ascii="Palatino Linotype" w:hAnsi="Palatino Linotype"/>
          <w:color w:val="auto"/>
          <w:sz w:val="20"/>
          <w:szCs w:val="18"/>
          <w:lang w:eastAsia="en-US"/>
        </w:rPr>
        <w:t>.</w:t>
      </w:r>
    </w:p>
    <w:p w14:paraId="4D2CCBC6" w14:textId="7F8CCFFB" w:rsidR="00883B09" w:rsidRPr="00EA4893" w:rsidRDefault="00883B09"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EA4893">
        <w:rPr>
          <w:rFonts w:ascii="Palatino Linotype" w:hAnsi="Palatino Linotype"/>
          <w:color w:val="auto"/>
          <w:sz w:val="20"/>
          <w:szCs w:val="18"/>
          <w:lang w:eastAsia="en-US"/>
        </w:rPr>
        <w:t>HDM-</w:t>
      </w:r>
      <w:proofErr w:type="spellStart"/>
      <w:r w:rsidRPr="00EA4893">
        <w:rPr>
          <w:rFonts w:ascii="Palatino Linotype" w:hAnsi="Palatino Linotype"/>
          <w:color w:val="auto"/>
          <w:sz w:val="20"/>
          <w:szCs w:val="18"/>
          <w:lang w:eastAsia="en-US"/>
        </w:rPr>
        <w:t>IDTSpike</w:t>
      </w:r>
      <w:proofErr w:type="spellEnd"/>
      <w:r w:rsidRPr="00EA4893">
        <w:rPr>
          <w:rFonts w:ascii="Palatino Linotype" w:hAnsi="Palatino Linotype"/>
          <w:color w:val="auto"/>
          <w:sz w:val="20"/>
          <w:szCs w:val="18"/>
          <w:lang w:eastAsia="en-US"/>
        </w:rPr>
        <w:t>-</w:t>
      </w:r>
      <w:proofErr w:type="spellStart"/>
      <w:r w:rsidR="0025646C" w:rsidRPr="00EA4893">
        <w:rPr>
          <w:rFonts w:ascii="Palatino Linotype" w:hAnsi="Palatino Linotype"/>
          <w:color w:val="auto"/>
          <w:sz w:val="20"/>
          <w:szCs w:val="18"/>
          <w:lang w:eastAsia="en-US"/>
        </w:rPr>
        <w:t>fixK</w:t>
      </w:r>
      <w:proofErr w:type="spellEnd"/>
      <w:r w:rsidR="0025646C" w:rsidRPr="00EA4893">
        <w:rPr>
          <w:rFonts w:ascii="Palatino Linotype" w:hAnsi="Palatino Linotype"/>
          <w:color w:val="auto"/>
          <w:sz w:val="20"/>
          <w:szCs w:val="18"/>
          <w:lang w:eastAsia="en-US"/>
        </w:rPr>
        <w:t xml:space="preserve"> (BEI catalog number NR-52514):</w:t>
      </w:r>
      <w:r w:rsidR="00560B95" w:rsidRPr="00EA4893">
        <w:rPr>
          <w:rFonts w:ascii="Palatino Linotype" w:hAnsi="Palatino Linotype"/>
          <w:color w:val="auto"/>
          <w:sz w:val="20"/>
          <w:szCs w:val="18"/>
          <w:lang w:eastAsia="en-US"/>
        </w:rPr>
        <w:t xml:space="preserve"> plasmid expressing under a CMV promoter the Spike from SARS-CoV-2 strain Wuhan-Hu-1 (</w:t>
      </w:r>
      <w:proofErr w:type="spellStart"/>
      <w:r w:rsidR="00560B95" w:rsidRPr="00EA4893">
        <w:rPr>
          <w:rFonts w:ascii="Palatino Linotype" w:hAnsi="Palatino Linotype"/>
          <w:color w:val="auto"/>
          <w:sz w:val="20"/>
          <w:szCs w:val="18"/>
          <w:lang w:eastAsia="en-US"/>
        </w:rPr>
        <w:t>Genbank</w:t>
      </w:r>
      <w:proofErr w:type="spellEnd"/>
      <w:r w:rsidR="00560B95" w:rsidRPr="00EA4893">
        <w:rPr>
          <w:rFonts w:ascii="Palatino Linotype" w:hAnsi="Palatino Linotype"/>
          <w:color w:val="auto"/>
          <w:sz w:val="20"/>
          <w:szCs w:val="18"/>
          <w:lang w:eastAsia="en-US"/>
        </w:rPr>
        <w:t xml:space="preserve"> NC_045512) codon-optimized using IDT and the Kozak sequence in the plasmid fixed</w:t>
      </w:r>
      <w:r w:rsidR="00E113C2" w:rsidRPr="00EA4893">
        <w:rPr>
          <w:rFonts w:ascii="Palatino Linotype" w:hAnsi="Palatino Linotype"/>
          <w:color w:val="auto"/>
          <w:sz w:val="20"/>
          <w:szCs w:val="18"/>
          <w:lang w:eastAsia="en-US"/>
        </w:rPr>
        <w:t xml:space="preserve"> compared to an earlier version of this plasmid</w:t>
      </w:r>
      <w:r w:rsidR="00560B95" w:rsidRPr="00EA4893">
        <w:rPr>
          <w:rFonts w:ascii="Palatino Linotype" w:hAnsi="Palatino Linotype"/>
          <w:color w:val="auto"/>
          <w:sz w:val="20"/>
          <w:szCs w:val="18"/>
          <w:lang w:eastAsia="en-US"/>
        </w:rPr>
        <w:t>.</w:t>
      </w:r>
    </w:p>
    <w:p w14:paraId="0E0AE001" w14:textId="108A9078" w:rsidR="0025646C" w:rsidRPr="00EA4893" w:rsidRDefault="0025646C"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EA4893">
        <w:rPr>
          <w:rFonts w:ascii="Palatino Linotype" w:hAnsi="Palatino Linotype"/>
          <w:color w:val="auto"/>
          <w:sz w:val="20"/>
          <w:szCs w:val="18"/>
          <w:lang w:eastAsia="en-US"/>
        </w:rPr>
        <w:lastRenderedPageBreak/>
        <w:t>HDM-</w:t>
      </w:r>
      <w:proofErr w:type="spellStart"/>
      <w:r w:rsidRPr="00EA4893">
        <w:rPr>
          <w:rFonts w:ascii="Palatino Linotype" w:hAnsi="Palatino Linotype"/>
          <w:color w:val="auto"/>
          <w:sz w:val="20"/>
          <w:szCs w:val="18"/>
          <w:lang w:eastAsia="en-US"/>
        </w:rPr>
        <w:t>nCoV</w:t>
      </w:r>
      <w:proofErr w:type="spellEnd"/>
      <w:r w:rsidRPr="00EA4893">
        <w:rPr>
          <w:rFonts w:ascii="Palatino Linotype" w:hAnsi="Palatino Linotype"/>
          <w:color w:val="auto"/>
          <w:sz w:val="20"/>
          <w:szCs w:val="18"/>
          <w:lang w:eastAsia="en-US"/>
        </w:rPr>
        <w:t>-Spike-</w:t>
      </w:r>
      <w:proofErr w:type="spellStart"/>
      <w:r w:rsidRPr="00EA4893">
        <w:rPr>
          <w:rFonts w:ascii="Palatino Linotype" w:hAnsi="Palatino Linotype"/>
          <w:color w:val="auto"/>
          <w:sz w:val="20"/>
          <w:szCs w:val="18"/>
          <w:lang w:eastAsia="en-US"/>
        </w:rPr>
        <w:t>IDTopt</w:t>
      </w:r>
      <w:proofErr w:type="spellEnd"/>
      <w:r w:rsidRPr="00EA4893">
        <w:rPr>
          <w:rFonts w:ascii="Palatino Linotype" w:hAnsi="Palatino Linotype"/>
          <w:color w:val="auto"/>
          <w:sz w:val="20"/>
          <w:szCs w:val="18"/>
          <w:lang w:eastAsia="en-US"/>
        </w:rPr>
        <w:t>-ALAYT (BEI catalog number NR-52515):</w:t>
      </w:r>
      <w:r w:rsidR="00C1762B" w:rsidRPr="00EA4893">
        <w:rPr>
          <w:rFonts w:ascii="Palatino Linotype" w:hAnsi="Palatino Linotype"/>
          <w:color w:val="auto"/>
          <w:sz w:val="20"/>
          <w:szCs w:val="18"/>
          <w:lang w:eastAsia="en-US"/>
        </w:rPr>
        <w:t xml:space="preserve"> plasmid expressing under a CMV promoter the Spike from SARS-CoV-2 strain Wuhan-Hu-1 (</w:t>
      </w:r>
      <w:proofErr w:type="spellStart"/>
      <w:r w:rsidR="00C1762B" w:rsidRPr="00EA4893">
        <w:rPr>
          <w:rFonts w:ascii="Palatino Linotype" w:hAnsi="Palatino Linotype"/>
          <w:color w:val="auto"/>
          <w:sz w:val="20"/>
          <w:szCs w:val="18"/>
          <w:lang w:eastAsia="en-US"/>
        </w:rPr>
        <w:t>Genbank</w:t>
      </w:r>
      <w:proofErr w:type="spellEnd"/>
      <w:r w:rsidR="00C1762B" w:rsidRPr="00EA4893">
        <w:rPr>
          <w:rFonts w:ascii="Palatino Linotype" w:hAnsi="Palatino Linotype"/>
          <w:color w:val="auto"/>
          <w:sz w:val="20"/>
          <w:szCs w:val="18"/>
          <w:lang w:eastAsia="en-US"/>
        </w:rPr>
        <w:t xml:space="preserve"> NC_045512) codon-optimized using IDT, with the Spike containing two mutations in the cytoplasmic tail such that the last five amino acids are ALAYT.</w:t>
      </w:r>
      <w:r w:rsidR="00E113C2" w:rsidRPr="00EA4893">
        <w:rPr>
          <w:rFonts w:ascii="Palatino Linotype" w:hAnsi="Palatino Linotype"/>
          <w:color w:val="auto"/>
          <w:sz w:val="20"/>
          <w:szCs w:val="18"/>
          <w:lang w:eastAsia="en-US"/>
        </w:rPr>
        <w:t xml:space="preserve"> </w:t>
      </w:r>
    </w:p>
    <w:p w14:paraId="0565B088" w14:textId="1E2E7C10" w:rsidR="0025646C" w:rsidRPr="00EA4893" w:rsidRDefault="0025646C"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EA4893">
        <w:rPr>
          <w:rFonts w:ascii="Palatino Linotype" w:hAnsi="Palatino Linotype"/>
          <w:color w:val="auto"/>
          <w:sz w:val="20"/>
          <w:szCs w:val="18"/>
          <w:lang w:eastAsia="en-US"/>
        </w:rPr>
        <w:t>pHAGE-CMV-Luc2-IRES-ZsGreen-W (BEI catalog number NR-52516):</w:t>
      </w:r>
      <w:r w:rsidR="00C1762B" w:rsidRPr="00EA4893">
        <w:rPr>
          <w:rFonts w:ascii="Palatino Linotype" w:hAnsi="Palatino Linotype"/>
          <w:color w:val="auto"/>
          <w:sz w:val="20"/>
          <w:szCs w:val="18"/>
          <w:lang w:eastAsia="en-US"/>
        </w:rPr>
        <w:t xml:space="preserve"> lentiviral backbone plasmid that uses a CMV promoter to express luciferase followed by an IRES and </w:t>
      </w:r>
      <w:proofErr w:type="spellStart"/>
      <w:r w:rsidR="00C1762B" w:rsidRPr="00EA4893">
        <w:rPr>
          <w:rFonts w:ascii="Palatino Linotype" w:hAnsi="Palatino Linotype"/>
          <w:color w:val="auto"/>
          <w:sz w:val="20"/>
          <w:szCs w:val="18"/>
          <w:lang w:eastAsia="en-US"/>
        </w:rPr>
        <w:t>ZsGreen</w:t>
      </w:r>
      <w:proofErr w:type="spellEnd"/>
      <w:r w:rsidR="00C1762B" w:rsidRPr="00EA4893">
        <w:rPr>
          <w:rFonts w:ascii="Palatino Linotype" w:hAnsi="Palatino Linotype"/>
          <w:color w:val="auto"/>
          <w:sz w:val="20"/>
          <w:szCs w:val="18"/>
          <w:lang w:eastAsia="en-US"/>
        </w:rPr>
        <w:t>.</w:t>
      </w:r>
    </w:p>
    <w:p w14:paraId="51CA89BE" w14:textId="4E35E149" w:rsidR="0025646C" w:rsidRPr="00EA4893" w:rsidRDefault="0025646C"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EA4893">
        <w:rPr>
          <w:rFonts w:ascii="Palatino Linotype" w:hAnsi="Palatino Linotype"/>
          <w:color w:val="auto"/>
          <w:sz w:val="20"/>
          <w:szCs w:val="18"/>
          <w:lang w:eastAsia="en-US"/>
        </w:rPr>
        <w:t>HDM-Hgpm2 (BEI catalog number NR-525</w:t>
      </w:r>
      <w:r w:rsidR="00AB75BD" w:rsidRPr="00EA4893">
        <w:rPr>
          <w:rFonts w:ascii="Palatino Linotype" w:hAnsi="Palatino Linotype"/>
          <w:color w:val="auto"/>
          <w:sz w:val="20"/>
          <w:szCs w:val="18"/>
          <w:lang w:eastAsia="en-US"/>
        </w:rPr>
        <w:t>17):</w:t>
      </w:r>
      <w:r w:rsidR="00C1762B" w:rsidRPr="00EA4893">
        <w:rPr>
          <w:rFonts w:ascii="Palatino Linotype" w:hAnsi="Palatino Linotype"/>
          <w:color w:val="auto"/>
          <w:sz w:val="20"/>
          <w:szCs w:val="18"/>
          <w:lang w:eastAsia="en-US"/>
        </w:rPr>
        <w:t xml:space="preserve"> lentiviral helper plasmid expressing HIV Gag-Pol under a CMV promoter.</w:t>
      </w:r>
    </w:p>
    <w:p w14:paraId="0A5A18EE" w14:textId="5AF9C4A3" w:rsidR="00AB75BD" w:rsidRPr="00EA4893" w:rsidRDefault="00AB75BD"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EA4893">
        <w:rPr>
          <w:rFonts w:ascii="Palatino Linotype" w:hAnsi="Palatino Linotype"/>
          <w:color w:val="auto"/>
          <w:sz w:val="20"/>
          <w:szCs w:val="18"/>
          <w:lang w:eastAsia="en-US"/>
        </w:rPr>
        <w:t>HDM-tat1b (NR-52518):</w:t>
      </w:r>
      <w:r w:rsidR="00C1762B" w:rsidRPr="00EA4893">
        <w:rPr>
          <w:rFonts w:ascii="Palatino Linotype" w:hAnsi="Palatino Linotype"/>
          <w:color w:val="auto"/>
          <w:sz w:val="20"/>
          <w:szCs w:val="18"/>
          <w:lang w:eastAsia="en-US"/>
        </w:rPr>
        <w:t xml:space="preserve"> lentiviral helper plasmid expressing HIV Tat under a CMV promoter.</w:t>
      </w:r>
    </w:p>
    <w:p w14:paraId="22625F89" w14:textId="1D1D0E07" w:rsidR="00AB75BD" w:rsidRPr="00EA4893" w:rsidRDefault="00AB75BD"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EA4893">
        <w:rPr>
          <w:rFonts w:ascii="Palatino Linotype" w:hAnsi="Palatino Linotype"/>
          <w:color w:val="auto"/>
          <w:sz w:val="20"/>
          <w:szCs w:val="18"/>
          <w:lang w:eastAsia="en-US"/>
        </w:rPr>
        <w:t>pRC-CMV-Rev1b (NR-52519):</w:t>
      </w:r>
      <w:r w:rsidR="00C1762B" w:rsidRPr="00EA4893">
        <w:rPr>
          <w:rFonts w:ascii="Palatino Linotype" w:hAnsi="Palatino Linotype"/>
          <w:color w:val="auto"/>
          <w:sz w:val="20"/>
          <w:szCs w:val="18"/>
          <w:lang w:eastAsia="en-US"/>
        </w:rPr>
        <w:t xml:space="preserve"> lentiviral helper plasmid expressing HIV Rev under a CMV promoter.</w:t>
      </w:r>
    </w:p>
    <w:p w14:paraId="4ADFD707" w14:textId="149007C3" w:rsidR="00AB75BD" w:rsidRPr="00EA4893" w:rsidRDefault="00AB75BD"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EA4893">
        <w:rPr>
          <w:rFonts w:ascii="Palatino Linotype" w:hAnsi="Palatino Linotype"/>
          <w:color w:val="auto"/>
          <w:sz w:val="20"/>
          <w:szCs w:val="18"/>
          <w:lang w:eastAsia="en-US"/>
        </w:rPr>
        <w:t>pHAGE2-CMV-ZsGreen-W (NR-52520):</w:t>
      </w:r>
      <w:r w:rsidR="00C1762B" w:rsidRPr="00EA4893">
        <w:rPr>
          <w:rFonts w:ascii="Palatino Linotype" w:hAnsi="Palatino Linotype"/>
          <w:color w:val="auto"/>
          <w:sz w:val="20"/>
          <w:szCs w:val="18"/>
          <w:lang w:eastAsia="en-US"/>
        </w:rPr>
        <w:t xml:space="preserve"> lentiviral backbone plasmid that uses a CMV promoter to express </w:t>
      </w:r>
      <w:proofErr w:type="spellStart"/>
      <w:r w:rsidR="00C1762B" w:rsidRPr="00EA4893">
        <w:rPr>
          <w:rFonts w:ascii="Palatino Linotype" w:hAnsi="Palatino Linotype"/>
          <w:color w:val="auto"/>
          <w:sz w:val="20"/>
          <w:szCs w:val="18"/>
          <w:lang w:eastAsia="en-US"/>
        </w:rPr>
        <w:t>ZsGreen</w:t>
      </w:r>
      <w:proofErr w:type="spellEnd"/>
      <w:r w:rsidR="00C1762B" w:rsidRPr="00EA4893">
        <w:rPr>
          <w:rFonts w:ascii="Palatino Linotype" w:hAnsi="Palatino Linotype"/>
          <w:color w:val="auto"/>
          <w:sz w:val="20"/>
          <w:szCs w:val="18"/>
          <w:lang w:eastAsia="en-US"/>
        </w:rPr>
        <w:t>.</w:t>
      </w:r>
    </w:p>
    <w:p w14:paraId="748679EF" w14:textId="7D464572" w:rsidR="00C1762B" w:rsidRPr="00EA4893" w:rsidRDefault="008A156C" w:rsidP="000B1665">
      <w:pPr>
        <w:snapToGrid w:val="0"/>
        <w:spacing w:line="240" w:lineRule="auto"/>
        <w:rPr>
          <w:rFonts w:ascii="Palatino Linotype" w:hAnsi="Palatino Linotype"/>
          <w:color w:val="auto"/>
          <w:sz w:val="20"/>
          <w:szCs w:val="18"/>
          <w:lang w:eastAsia="en-US"/>
        </w:rPr>
      </w:pPr>
      <w:r w:rsidRPr="00EA4893">
        <w:rPr>
          <w:rFonts w:ascii="Palatino Linotype" w:hAnsi="Palatino Linotype"/>
          <w:color w:val="auto"/>
          <w:sz w:val="20"/>
          <w:szCs w:val="18"/>
          <w:lang w:eastAsia="en-US"/>
        </w:rPr>
        <w:t xml:space="preserve">Note that all of these plasmids have ampicillin resistance. </w:t>
      </w:r>
      <w:r w:rsidR="00C1762B" w:rsidRPr="00EA4893">
        <w:rPr>
          <w:rFonts w:ascii="Palatino Linotype" w:hAnsi="Palatino Linotype"/>
          <w:color w:val="auto"/>
          <w:sz w:val="20"/>
          <w:szCs w:val="18"/>
          <w:lang w:eastAsia="en-US"/>
        </w:rPr>
        <w:t xml:space="preserve">The only plasmid used in this study that is not </w:t>
      </w:r>
      <w:r w:rsidRPr="00EA4893">
        <w:rPr>
          <w:rFonts w:ascii="Palatino Linotype" w:hAnsi="Palatino Linotype"/>
          <w:color w:val="auto"/>
          <w:sz w:val="20"/>
          <w:szCs w:val="18"/>
          <w:lang w:eastAsia="en-US"/>
        </w:rPr>
        <w:t>in the BEI Resources catalog</w:t>
      </w:r>
      <w:r w:rsidR="00C1762B" w:rsidRPr="00EA4893">
        <w:rPr>
          <w:rFonts w:ascii="Palatino Linotype" w:hAnsi="Palatino Linotype"/>
          <w:color w:val="auto"/>
          <w:sz w:val="20"/>
          <w:szCs w:val="18"/>
          <w:lang w:eastAsia="en-US"/>
        </w:rPr>
        <w:t xml:space="preserve"> is the HDM-VSVG plasmid </w:t>
      </w:r>
      <w:r w:rsidR="007A78EB" w:rsidRPr="00EA4893">
        <w:rPr>
          <w:rFonts w:ascii="Palatino Linotype" w:hAnsi="Palatino Linotype"/>
          <w:color w:val="auto"/>
          <w:sz w:val="20"/>
          <w:szCs w:val="18"/>
          <w:lang w:eastAsia="en-US"/>
        </w:rPr>
        <w:t xml:space="preserve">that expresses VSV G under a CMV promoter, and was </w:t>
      </w:r>
      <w:r w:rsidR="00C1762B" w:rsidRPr="00EA4893">
        <w:rPr>
          <w:rFonts w:ascii="Palatino Linotype" w:hAnsi="Palatino Linotype"/>
          <w:color w:val="auto"/>
          <w:sz w:val="20"/>
          <w:szCs w:val="18"/>
          <w:lang w:eastAsia="en-US"/>
        </w:rPr>
        <w:t>used to create the positive control</w:t>
      </w:r>
      <w:r w:rsidR="007A78EB" w:rsidRPr="00EA4893">
        <w:rPr>
          <w:rFonts w:ascii="Palatino Linotype" w:hAnsi="Palatino Linotype"/>
          <w:color w:val="auto"/>
          <w:sz w:val="20"/>
          <w:szCs w:val="18"/>
          <w:lang w:eastAsia="en-US"/>
        </w:rPr>
        <w:t xml:space="preserve"> lentivirus pseudotyped with VSV G. However, numerous VSV G expressing plasmids are available from </w:t>
      </w:r>
      <w:proofErr w:type="spellStart"/>
      <w:r w:rsidR="007A78EB" w:rsidRPr="00EA4893">
        <w:rPr>
          <w:rFonts w:ascii="Palatino Linotype" w:hAnsi="Palatino Linotype"/>
          <w:color w:val="auto"/>
          <w:sz w:val="20"/>
          <w:szCs w:val="18"/>
          <w:lang w:eastAsia="en-US"/>
        </w:rPr>
        <w:t>AddGene</w:t>
      </w:r>
      <w:proofErr w:type="spellEnd"/>
      <w:r w:rsidR="007A78EB" w:rsidRPr="00EA4893">
        <w:rPr>
          <w:rFonts w:ascii="Palatino Linotype" w:hAnsi="Palatino Linotype"/>
          <w:color w:val="auto"/>
          <w:sz w:val="20"/>
          <w:szCs w:val="18"/>
          <w:lang w:eastAsia="en-US"/>
        </w:rPr>
        <w:t xml:space="preserve"> and other repositories. </w:t>
      </w:r>
    </w:p>
    <w:p w14:paraId="175469F0" w14:textId="66D1E058" w:rsidR="00C91DF0" w:rsidRPr="00EA4893" w:rsidRDefault="00EA4893" w:rsidP="00EA4893">
      <w:pPr>
        <w:pStyle w:val="MDPI22heading2"/>
      </w:pPr>
      <w:r w:rsidRPr="00EA4893">
        <w:t xml:space="preserve">4.2. </w:t>
      </w:r>
      <w:r w:rsidR="00C91DF0" w:rsidRPr="00EA4893">
        <w:t>Creation of 293T ACE2 cells.</w:t>
      </w:r>
    </w:p>
    <w:p w14:paraId="7B0363B5" w14:textId="030BB4A9" w:rsidR="00463544" w:rsidRDefault="00463544" w:rsidP="00EA4893">
      <w:pPr>
        <w:pStyle w:val="MDPI31text"/>
      </w:pPr>
      <w:r>
        <w:t xml:space="preserve">VSV G-pseudotyped lentivirus packaging the </w:t>
      </w:r>
      <w:r w:rsidR="00A82D5A">
        <w:t>human ACE2</w:t>
      </w:r>
      <w:r>
        <w:t xml:space="preserve"> was generated via co-transfecting</w:t>
      </w:r>
      <w:r w:rsidR="00A961C9">
        <w:t xml:space="preserve"> 293T cells (ATCC, CRL-3216) with</w:t>
      </w:r>
      <w:r>
        <w:t xml:space="preserve"> the </w:t>
      </w:r>
      <w:r w:rsidRPr="0066675D">
        <w:t>pHAGE2</w:t>
      </w:r>
      <w:r w:rsidR="00A82D5A">
        <w:t>-</w:t>
      </w:r>
      <w:r w:rsidRPr="0066675D">
        <w:t>EF1aInt</w:t>
      </w:r>
      <w:r w:rsidR="00A82D5A">
        <w:t>-</w:t>
      </w:r>
      <w:r w:rsidRPr="0066675D">
        <w:t>ACE2</w:t>
      </w:r>
      <w:r w:rsidR="00A82D5A">
        <w:t>-</w:t>
      </w:r>
      <w:r w:rsidRPr="0066675D">
        <w:t>WT</w:t>
      </w:r>
      <w:r>
        <w:t xml:space="preserve"> plasmid (File S1) </w:t>
      </w:r>
      <w:r w:rsidR="00A961C9">
        <w:t>and lentiviral</w:t>
      </w:r>
      <w:r>
        <w:t xml:space="preserve"> helper plasmids</w:t>
      </w:r>
      <w:r w:rsidR="00D31E02">
        <w:t xml:space="preserve"> (HDM-VSVG, HDM-Hgpm2, HDM-tat1b, and pRC-CMV-Rev1b)</w:t>
      </w:r>
      <w:r>
        <w:t xml:space="preserve">. </w:t>
      </w:r>
      <w:r w:rsidR="00A961C9">
        <w:t>The resulting lenti</w:t>
      </w:r>
      <w:r>
        <w:t xml:space="preserve">virus was used to infect </w:t>
      </w:r>
      <w:r w:rsidR="00A961C9">
        <w:t xml:space="preserve">more </w:t>
      </w:r>
      <w:r>
        <w:t xml:space="preserve">293T cells in the presence of 5 </w:t>
      </w:r>
      <w:proofErr w:type="spellStart"/>
      <w:ins w:id="19" w:author="Kate D Crawford" w:date="2020-04-30T23:05:00Z">
        <w:r w:rsidR="00065781" w:rsidRPr="00324D9A">
          <w:rPr>
            <w:color w:val="000000" w:themeColor="text1"/>
          </w:rPr>
          <w:t>μ</w:t>
        </w:r>
      </w:ins>
      <w:del w:id="20" w:author="Kate D Crawford" w:date="2020-04-30T23:05:00Z">
        <w:r w:rsidDel="00065781">
          <w:delText>u</w:delText>
        </w:r>
      </w:del>
      <w:r>
        <w:t>g</w:t>
      </w:r>
      <w:proofErr w:type="spellEnd"/>
      <w:r>
        <w:t>/m</w:t>
      </w:r>
      <w:r w:rsidR="00E113C2">
        <w:t>L</w:t>
      </w:r>
      <w:r>
        <w:t xml:space="preserve"> polybrene. </w:t>
      </w:r>
      <w:r w:rsidR="000C6C7C">
        <w:t xml:space="preserve">The transduced cells </w:t>
      </w:r>
      <w:r>
        <w:t>were stained with anti-h</w:t>
      </w:r>
      <w:r w:rsidRPr="00173739">
        <w:t>um</w:t>
      </w:r>
      <w:r>
        <w:t>a</w:t>
      </w:r>
      <w:r w:rsidRPr="00173739">
        <w:t xml:space="preserve">n ACE-2 </w:t>
      </w:r>
      <w:r>
        <w:t>polyclonal goat IgG</w:t>
      </w:r>
      <w:r w:rsidRPr="00173739">
        <w:t xml:space="preserve"> (AF933, </w:t>
      </w:r>
      <w:r>
        <w:t>R&amp;D Systems</w:t>
      </w:r>
      <w:r w:rsidRPr="00173739">
        <w:t xml:space="preserve">) </w:t>
      </w:r>
      <w:r>
        <w:t>primary</w:t>
      </w:r>
      <w:r w:rsidR="000C6C7C">
        <w:t xml:space="preserve"> antibody</w:t>
      </w:r>
      <w:r>
        <w:t xml:space="preserve"> at 1 </w:t>
      </w:r>
      <w:proofErr w:type="spellStart"/>
      <w:ins w:id="21" w:author="Kate D Crawford" w:date="2020-04-30T23:05:00Z">
        <w:r w:rsidR="00065781" w:rsidRPr="00324D9A">
          <w:rPr>
            <w:color w:val="000000" w:themeColor="text1"/>
          </w:rPr>
          <w:t>μ</w:t>
        </w:r>
      </w:ins>
      <w:del w:id="22" w:author="Kate D Crawford" w:date="2020-04-30T23:05:00Z">
        <w:r w:rsidDel="00065781">
          <w:delText>u</w:delText>
        </w:r>
      </w:del>
      <w:r>
        <w:t>g</w:t>
      </w:r>
      <w:proofErr w:type="spellEnd"/>
      <w:r>
        <w:t>/mL and d</w:t>
      </w:r>
      <w:r w:rsidRPr="0056665B">
        <w:t xml:space="preserve">onkey </w:t>
      </w:r>
      <w:r>
        <w:t>a</w:t>
      </w:r>
      <w:r w:rsidRPr="0056665B">
        <w:t>nti-</w:t>
      </w:r>
      <w:r>
        <w:t>g</w:t>
      </w:r>
      <w:r w:rsidRPr="0056665B">
        <w:t>oat Ig</w:t>
      </w:r>
      <w:r>
        <w:t>G</w:t>
      </w:r>
      <w:r w:rsidR="005D3991">
        <w:t xml:space="preserve"> conjugated to Alexa Fluor 488</w:t>
      </w:r>
      <w:r>
        <w:t xml:space="preserve"> </w:t>
      </w:r>
      <w:r w:rsidRPr="0056665B">
        <w:t>(ab150129</w:t>
      </w:r>
      <w:r>
        <w:t>, Abcam</w:t>
      </w:r>
      <w:r w:rsidRPr="0056665B">
        <w:t xml:space="preserve">) </w:t>
      </w:r>
      <w:r>
        <w:t>secondary</w:t>
      </w:r>
      <w:r w:rsidR="000C6C7C">
        <w:t xml:space="preserve"> antibody</w:t>
      </w:r>
      <w:r w:rsidR="005D3991">
        <w:t xml:space="preserve"> </w:t>
      </w:r>
      <w:r>
        <w:t>at a 1:2500 dilution and sorted based on antibody staining. Once single cell clones had grown sufficiently, they were screened for ACE2 expression via flow cytometry</w:t>
      </w:r>
      <w:r w:rsidR="00D81189">
        <w:t xml:space="preserve"> </w:t>
      </w:r>
      <w:r>
        <w:t xml:space="preserve">and </w:t>
      </w:r>
      <w:r w:rsidR="005A062F">
        <w:t>a</w:t>
      </w:r>
      <w:r>
        <w:t xml:space="preserve"> clone </w:t>
      </w:r>
      <w:r w:rsidR="005A062F">
        <w:t>with high expression was expanded and named 293T-ACE2 (</w:t>
      </w:r>
      <w:r w:rsidR="005A062F">
        <w:rPr>
          <w:b/>
        </w:rPr>
        <w:t>Figure 2A</w:t>
      </w:r>
      <w:r w:rsidR="005A062F">
        <w:t>).</w:t>
      </w:r>
      <w:r w:rsidR="00D81189">
        <w:t xml:space="preserve"> For verifying expression via flow cytometry, cells were harvested with enzyme-free dissociation buffer (</w:t>
      </w:r>
      <w:proofErr w:type="spellStart"/>
      <w:r w:rsidR="00D81189">
        <w:t>ThermoFisher</w:t>
      </w:r>
      <w:proofErr w:type="spellEnd"/>
      <w:r w:rsidR="00D81189">
        <w:t xml:space="preserve">, </w:t>
      </w:r>
      <w:r w:rsidR="00D81189" w:rsidRPr="00D81189">
        <w:t>13151014</w:t>
      </w:r>
      <w:r w:rsidR="00D81189">
        <w:t>) and stained with anti-h</w:t>
      </w:r>
      <w:r w:rsidR="00D81189" w:rsidRPr="00173739">
        <w:t>um</w:t>
      </w:r>
      <w:r w:rsidR="00D81189">
        <w:t>a</w:t>
      </w:r>
      <w:r w:rsidR="00D81189" w:rsidRPr="00173739">
        <w:t xml:space="preserve">n ACE-2 </w:t>
      </w:r>
      <w:r w:rsidR="00D81189">
        <w:t>polyclonal goat IgG</w:t>
      </w:r>
      <w:r w:rsidR="00D81189" w:rsidRPr="00173739">
        <w:t xml:space="preserve"> </w:t>
      </w:r>
      <w:r w:rsidR="00D81189">
        <w:t xml:space="preserve">primary antibody at 2 </w:t>
      </w:r>
      <w:proofErr w:type="spellStart"/>
      <w:ins w:id="23" w:author="Kate D Crawford" w:date="2020-04-30T23:05:00Z">
        <w:r w:rsidR="00065781" w:rsidRPr="00324D9A">
          <w:rPr>
            <w:color w:val="000000" w:themeColor="text1"/>
          </w:rPr>
          <w:t>μ</w:t>
        </w:r>
      </w:ins>
      <w:del w:id="24" w:author="Kate D Crawford" w:date="2020-04-30T23:05:00Z">
        <w:r w:rsidR="00D81189" w:rsidDel="00065781">
          <w:delText>u</w:delText>
        </w:r>
      </w:del>
      <w:r w:rsidR="00D81189">
        <w:t>g</w:t>
      </w:r>
      <w:proofErr w:type="spellEnd"/>
      <w:r w:rsidR="00D81189">
        <w:t>/mL and d</w:t>
      </w:r>
      <w:r w:rsidR="00D81189" w:rsidRPr="0056665B">
        <w:t xml:space="preserve">onkey </w:t>
      </w:r>
      <w:r w:rsidR="00D81189">
        <w:t>a</w:t>
      </w:r>
      <w:r w:rsidR="00D81189" w:rsidRPr="0056665B">
        <w:t>nti-</w:t>
      </w:r>
      <w:r w:rsidR="00D81189">
        <w:t>g</w:t>
      </w:r>
      <w:r w:rsidR="00D81189" w:rsidRPr="0056665B">
        <w:t>oat Ig</w:t>
      </w:r>
      <w:r w:rsidR="00D81189">
        <w:t xml:space="preserve">G </w:t>
      </w:r>
      <w:r w:rsidR="005D3991">
        <w:t xml:space="preserve">(Alexa Fluor 488) </w:t>
      </w:r>
      <w:r w:rsidR="00D81189">
        <w:t>secondary antibody at a 1:1000 dilution</w:t>
      </w:r>
      <w:r w:rsidR="001F6E8A">
        <w:t>. For each staining step, cells were incubated with antibody in the dark at 4 C for 30 min. Cells were washed 3 times with 3% BSA in PBS following each stain.</w:t>
      </w:r>
    </w:p>
    <w:p w14:paraId="62798E83" w14:textId="65027171" w:rsidR="00C43CCD" w:rsidRPr="00C43CCD" w:rsidRDefault="002433D1" w:rsidP="00EA4893">
      <w:pPr>
        <w:pStyle w:val="MDPI31text"/>
      </w:pPr>
      <w:r>
        <w:t>The 293T-ACE2</w:t>
      </w:r>
      <w:r w:rsidR="00C43CCD">
        <w:t xml:space="preserve"> cells </w:t>
      </w:r>
      <w:r>
        <w:t>can</w:t>
      </w:r>
      <w:r w:rsidR="00C43CCD">
        <w:t xml:space="preserve"> be grow</w:t>
      </w:r>
      <w:r w:rsidR="00F60B69">
        <w:t>n</w:t>
      </w:r>
      <w:r w:rsidR="00C43CCD">
        <w:t xml:space="preserve"> in D10 growth media</w:t>
      </w:r>
      <w:r>
        <w:t xml:space="preserve"> (</w:t>
      </w:r>
      <w:r w:rsidR="00C43CCD">
        <w:t xml:space="preserve">DMEM with 10% </w:t>
      </w:r>
      <w:r w:rsidR="00EB7F1A">
        <w:t xml:space="preserve">heat-inactivated </w:t>
      </w:r>
      <w:r w:rsidR="00C43CCD">
        <w:t xml:space="preserve">FBS, </w:t>
      </w:r>
      <w:r w:rsidR="00946245">
        <w:t>2 mM</w:t>
      </w:r>
      <w:r w:rsidR="00C43CCD">
        <w:t xml:space="preserve"> L-glutamine,</w:t>
      </w:r>
      <w:r w:rsidR="00E113C2">
        <w:t xml:space="preserve"> </w:t>
      </w:r>
      <w:r w:rsidR="00946245">
        <w:t>100 U/ml penicillin</w:t>
      </w:r>
      <w:r w:rsidR="00E113C2">
        <w:t>,</w:t>
      </w:r>
      <w:r w:rsidR="00946245">
        <w:t xml:space="preserve"> and 100 </w:t>
      </w:r>
      <w:proofErr w:type="spellStart"/>
      <w:ins w:id="25" w:author="Kate D Crawford" w:date="2020-04-30T23:05:00Z">
        <w:r w:rsidR="00065781" w:rsidRPr="00324D9A">
          <w:rPr>
            <w:color w:val="000000" w:themeColor="text1"/>
          </w:rPr>
          <w:t>μ</w:t>
        </w:r>
      </w:ins>
      <w:del w:id="26" w:author="Kate D Crawford" w:date="2020-04-30T23:05:00Z">
        <w:r w:rsidR="00946245" w:rsidDel="00065781">
          <w:delText>u</w:delText>
        </w:r>
      </w:del>
      <w:r w:rsidR="00946245">
        <w:t>g</w:t>
      </w:r>
      <w:proofErr w:type="spellEnd"/>
      <w:r w:rsidR="00946245">
        <w:t>/ml streptomycin</w:t>
      </w:r>
      <w:r>
        <w:t>)</w:t>
      </w:r>
      <w:r w:rsidR="00946245">
        <w:t xml:space="preserve"> at 37 C and 5% carbon dioxide. Note that there is not a selectable marker for the ACE2 expression.</w:t>
      </w:r>
      <w:ins w:id="27" w:author="Kate D Crawford" w:date="2020-04-30T21:23:00Z">
        <w:r w:rsidR="00EF0A39">
          <w:t xml:space="preserve"> </w:t>
        </w:r>
      </w:ins>
      <w:ins w:id="28" w:author="Kate D Crawford" w:date="2020-04-30T22:58:00Z">
        <w:r w:rsidR="000D0665">
          <w:t xml:space="preserve">We have found that </w:t>
        </w:r>
      </w:ins>
      <w:ins w:id="29" w:author="Kate D Crawford" w:date="2020-04-30T21:24:00Z">
        <w:r w:rsidR="00EF0A39">
          <w:t>ACE2 expression</w:t>
        </w:r>
      </w:ins>
      <w:ins w:id="30" w:author="Kate D Crawford" w:date="2020-04-30T22:58:00Z">
        <w:r w:rsidR="000D0665">
          <w:t xml:space="preserve"> remains </w:t>
        </w:r>
      </w:ins>
      <w:ins w:id="31" w:author="Kate D Crawford" w:date="2020-04-30T21:24:00Z">
        <w:r w:rsidR="00EF0A39">
          <w:t>stable overtime (</w:t>
        </w:r>
        <w:r w:rsidR="00EF0A39">
          <w:rPr>
            <w:b/>
            <w:bCs/>
          </w:rPr>
          <w:t>Figure 2A</w:t>
        </w:r>
        <w:r w:rsidR="00EF0A39">
          <w:t xml:space="preserve">), but </w:t>
        </w:r>
      </w:ins>
      <w:ins w:id="32" w:author="Kate D Crawford" w:date="2020-04-30T23:00:00Z">
        <w:r w:rsidR="000D0665">
          <w:t>if there is a concern about expressio</w:t>
        </w:r>
      </w:ins>
      <w:ins w:id="33" w:author="Kate D Crawford" w:date="2020-04-30T23:02:00Z">
        <w:r w:rsidR="000D0665">
          <w:t xml:space="preserve">n, ACE2 </w:t>
        </w:r>
      </w:ins>
      <w:ins w:id="34" w:author="Kate D Crawford" w:date="2020-04-30T23:03:00Z">
        <w:r w:rsidR="000D0665">
          <w:t>levels</w:t>
        </w:r>
      </w:ins>
      <w:ins w:id="35" w:author="Kate D Crawford" w:date="2020-04-30T23:00:00Z">
        <w:r w:rsidR="000D0665">
          <w:t xml:space="preserve"> </w:t>
        </w:r>
      </w:ins>
      <w:ins w:id="36" w:author="Kate D Crawford" w:date="2020-04-30T23:02:00Z">
        <w:r w:rsidR="000D0665">
          <w:t xml:space="preserve">can be </w:t>
        </w:r>
      </w:ins>
      <w:ins w:id="37" w:author="Kate D Crawford" w:date="2020-04-30T23:03:00Z">
        <w:r w:rsidR="000D0665">
          <w:t>periodically re-</w:t>
        </w:r>
      </w:ins>
      <w:ins w:id="38" w:author="Kate D Crawford" w:date="2020-04-30T23:02:00Z">
        <w:r w:rsidR="000D0665">
          <w:t xml:space="preserve">confirmed </w:t>
        </w:r>
      </w:ins>
      <w:ins w:id="39" w:author="Kate D Crawford" w:date="2020-04-30T23:00:00Z">
        <w:r w:rsidR="000D0665">
          <w:t xml:space="preserve">via antibody </w:t>
        </w:r>
      </w:ins>
      <w:ins w:id="40" w:author="Kate D Crawford" w:date="2020-04-30T21:25:00Z">
        <w:r w:rsidR="00EF0A39">
          <w:t>staining and flow cytometry.</w:t>
        </w:r>
      </w:ins>
      <w:r w:rsidR="00D31E02">
        <w:t xml:space="preserve"> The 293T-ACE2 cells are available from BEI Resources as catalog number </w:t>
      </w:r>
      <w:r w:rsidR="0041492A">
        <w:t>NR-52511.</w:t>
      </w:r>
    </w:p>
    <w:p w14:paraId="3A95EE27" w14:textId="73215210" w:rsidR="00C74702" w:rsidRPr="00EA4893" w:rsidRDefault="00EA4893" w:rsidP="00EA4893">
      <w:pPr>
        <w:pStyle w:val="MDPI22heading2"/>
      </w:pPr>
      <w:r w:rsidRPr="00EA4893">
        <w:t xml:space="preserve">4.3. </w:t>
      </w:r>
      <w:r w:rsidR="00C74702" w:rsidRPr="00EA4893">
        <w:t>Detailed protocol for generation of pseudotyped lentiviral particles</w:t>
      </w:r>
      <w:r w:rsidR="006C5456" w:rsidRPr="00EA4893">
        <w:t>.</w:t>
      </w:r>
      <w:r w:rsidR="007B0AF4" w:rsidRPr="00EA4893">
        <w:t xml:space="preserve"> </w:t>
      </w:r>
    </w:p>
    <w:p w14:paraId="2BAF70A3" w14:textId="77777777" w:rsidR="00E113C2" w:rsidRDefault="00F71D1F" w:rsidP="00EA4893">
      <w:pPr>
        <w:pStyle w:val="MDPI31text"/>
      </w:pPr>
      <w:r>
        <w:t>Pseudotyped</w:t>
      </w:r>
      <w:r w:rsidR="001353B1">
        <w:t xml:space="preserve"> lentiviruses </w:t>
      </w:r>
      <w:r w:rsidR="00885B81">
        <w:t>can be</w:t>
      </w:r>
      <w:r w:rsidR="001353B1">
        <w:t xml:space="preserve"> generated </w:t>
      </w:r>
      <w:r w:rsidR="004A50EC">
        <w:t>by</w:t>
      </w:r>
      <w:r w:rsidR="001353B1">
        <w:t xml:space="preserve"> </w:t>
      </w:r>
      <w:r w:rsidR="00F56166">
        <w:t>transfecting</w:t>
      </w:r>
      <w:r w:rsidR="001353B1">
        <w:t xml:space="preserve"> 293Ts as depicted in </w:t>
      </w:r>
      <w:r w:rsidR="001353B1">
        <w:rPr>
          <w:b/>
        </w:rPr>
        <w:t>Figure 1</w:t>
      </w:r>
      <w:r w:rsidR="00F92135">
        <w:rPr>
          <w:b/>
        </w:rPr>
        <w:t>A</w:t>
      </w:r>
      <w:r w:rsidR="007E75E8">
        <w:rPr>
          <w:b/>
        </w:rPr>
        <w:t>.</w:t>
      </w:r>
      <w:r w:rsidR="00C43CCD">
        <w:rPr>
          <w:b/>
        </w:rPr>
        <w:t xml:space="preserve"> </w:t>
      </w:r>
      <w:r w:rsidR="00E113C2">
        <w:t>We used the following protocol:</w:t>
      </w:r>
    </w:p>
    <w:p w14:paraId="38B76C6B" w14:textId="1CBB28F5" w:rsidR="00E113C2" w:rsidRPr="00EA4893" w:rsidRDefault="00E113C2" w:rsidP="00463165">
      <w:pPr>
        <w:pStyle w:val="MDPI61Supplementary"/>
        <w:numPr>
          <w:ilvl w:val="0"/>
          <w:numId w:val="7"/>
        </w:numPr>
        <w:spacing w:before="120"/>
        <w:ind w:left="792"/>
        <w:rPr>
          <w:bCs/>
          <w:sz w:val="20"/>
        </w:rPr>
      </w:pPr>
      <w:r w:rsidRPr="00EA4893">
        <w:rPr>
          <w:bCs/>
          <w:sz w:val="20"/>
        </w:rPr>
        <w:t xml:space="preserve">Seed </w:t>
      </w:r>
      <w:r w:rsidR="001353B1" w:rsidRPr="00EA4893">
        <w:rPr>
          <w:bCs/>
          <w:sz w:val="20"/>
        </w:rPr>
        <w:t xml:space="preserve">293T cells </w:t>
      </w:r>
      <w:r w:rsidRPr="00EA4893">
        <w:rPr>
          <w:bCs/>
          <w:sz w:val="20"/>
        </w:rPr>
        <w:t>in D10 growth media</w:t>
      </w:r>
      <w:r w:rsidR="00D443D7" w:rsidRPr="00EA4893">
        <w:rPr>
          <w:bCs/>
          <w:sz w:val="20"/>
        </w:rPr>
        <w:t xml:space="preserve"> (see subsection 4.2 for media composition)</w:t>
      </w:r>
      <w:r w:rsidRPr="00EA4893">
        <w:rPr>
          <w:bCs/>
          <w:sz w:val="20"/>
        </w:rPr>
        <w:t xml:space="preserve"> so that they will be 50-70% confluent the next day. </w:t>
      </w:r>
      <w:r w:rsidR="00B26596" w:rsidRPr="00EA4893">
        <w:rPr>
          <w:bCs/>
          <w:sz w:val="20"/>
        </w:rPr>
        <w:t>For a 6-well plate,</w:t>
      </w:r>
      <w:r w:rsidRPr="00EA4893">
        <w:rPr>
          <w:bCs/>
          <w:sz w:val="20"/>
        </w:rPr>
        <w:t xml:space="preserve"> this is</w:t>
      </w:r>
      <w:r w:rsidR="001353B1" w:rsidRPr="00EA4893">
        <w:rPr>
          <w:bCs/>
          <w:sz w:val="20"/>
        </w:rPr>
        <w:t xml:space="preserve"> 5x10</w:t>
      </w:r>
      <w:r w:rsidR="001353B1" w:rsidRPr="00EA4893">
        <w:rPr>
          <w:bCs/>
          <w:sz w:val="20"/>
          <w:vertAlign w:val="superscript"/>
        </w:rPr>
        <w:t>5</w:t>
      </w:r>
      <w:r w:rsidR="001353B1" w:rsidRPr="00EA4893">
        <w:rPr>
          <w:bCs/>
          <w:sz w:val="20"/>
        </w:rPr>
        <w:t xml:space="preserve"> cells</w:t>
      </w:r>
      <w:r w:rsidR="00B26596" w:rsidRPr="00EA4893">
        <w:rPr>
          <w:bCs/>
          <w:sz w:val="20"/>
        </w:rPr>
        <w:t xml:space="preserve"> per well</w:t>
      </w:r>
      <w:r w:rsidR="001353B1" w:rsidRPr="00EA4893">
        <w:rPr>
          <w:bCs/>
          <w:sz w:val="20"/>
        </w:rPr>
        <w:t xml:space="preserve"> </w:t>
      </w:r>
      <w:r w:rsidR="00F56166" w:rsidRPr="00EA4893">
        <w:rPr>
          <w:bCs/>
          <w:sz w:val="20"/>
        </w:rPr>
        <w:t>(2.5x10</w:t>
      </w:r>
      <w:r w:rsidR="00F56166" w:rsidRPr="00EA4893">
        <w:rPr>
          <w:bCs/>
          <w:sz w:val="20"/>
          <w:vertAlign w:val="superscript"/>
        </w:rPr>
        <w:t>5</w:t>
      </w:r>
      <w:r w:rsidR="00F56166" w:rsidRPr="00EA4893">
        <w:rPr>
          <w:bCs/>
          <w:sz w:val="20"/>
        </w:rPr>
        <w:t xml:space="preserve"> cells per </w:t>
      </w:r>
      <w:r w:rsidR="00F71D1F" w:rsidRPr="00EA4893">
        <w:rPr>
          <w:bCs/>
          <w:sz w:val="20"/>
        </w:rPr>
        <w:t>mL</w:t>
      </w:r>
      <w:r w:rsidR="00F56166" w:rsidRPr="00EA4893">
        <w:rPr>
          <w:bCs/>
          <w:sz w:val="20"/>
        </w:rPr>
        <w:t>)</w:t>
      </w:r>
      <w:r w:rsidR="00F71D1F" w:rsidRPr="00EA4893">
        <w:rPr>
          <w:bCs/>
          <w:sz w:val="20"/>
        </w:rPr>
        <w:t xml:space="preserve">. </w:t>
      </w:r>
    </w:p>
    <w:p w14:paraId="295B19D3" w14:textId="5B23B4CA" w:rsidR="00B26596" w:rsidRPr="00EA4893" w:rsidRDefault="00E113C2" w:rsidP="006C5F5E">
      <w:pPr>
        <w:pStyle w:val="MDPI61Supplementary"/>
        <w:numPr>
          <w:ilvl w:val="0"/>
          <w:numId w:val="7"/>
        </w:numPr>
        <w:spacing w:before="120"/>
        <w:ind w:left="792"/>
        <w:rPr>
          <w:bCs/>
          <w:sz w:val="20"/>
        </w:rPr>
      </w:pPr>
      <w:r w:rsidRPr="00EA4893">
        <w:rPr>
          <w:bCs/>
          <w:sz w:val="20"/>
        </w:rPr>
        <w:t>At</w:t>
      </w:r>
      <w:r w:rsidR="007E75E8" w:rsidRPr="00EA4893">
        <w:rPr>
          <w:bCs/>
          <w:sz w:val="20"/>
        </w:rPr>
        <w:t xml:space="preserve"> 16-24 hours after seeding, </w:t>
      </w:r>
      <w:r w:rsidRPr="00EA4893">
        <w:rPr>
          <w:bCs/>
          <w:sz w:val="20"/>
        </w:rPr>
        <w:t>transfect the cells</w:t>
      </w:r>
      <w:r w:rsidR="007E75E8" w:rsidRPr="00EA4893">
        <w:rPr>
          <w:bCs/>
          <w:sz w:val="20"/>
        </w:rPr>
        <w:t xml:space="preserve"> with the plasmids required for lentiviral </w:t>
      </w:r>
      <w:r w:rsidRPr="00EA4893">
        <w:rPr>
          <w:bCs/>
          <w:sz w:val="20"/>
        </w:rPr>
        <w:t xml:space="preserve">production. We transfect using </w:t>
      </w:r>
      <w:proofErr w:type="spellStart"/>
      <w:r w:rsidRPr="00EA4893">
        <w:rPr>
          <w:bCs/>
          <w:sz w:val="20"/>
        </w:rPr>
        <w:t>BioT</w:t>
      </w:r>
      <w:proofErr w:type="spellEnd"/>
      <w:r w:rsidR="00B26596" w:rsidRPr="00EA4893">
        <w:rPr>
          <w:bCs/>
          <w:sz w:val="20"/>
        </w:rPr>
        <w:t xml:space="preserve"> (</w:t>
      </w:r>
      <w:proofErr w:type="spellStart"/>
      <w:r w:rsidR="00B26596" w:rsidRPr="00EA4893">
        <w:rPr>
          <w:bCs/>
          <w:sz w:val="20"/>
        </w:rPr>
        <w:t>Bioland</w:t>
      </w:r>
      <w:proofErr w:type="spellEnd"/>
      <w:r w:rsidR="00B26596" w:rsidRPr="00EA4893">
        <w:rPr>
          <w:bCs/>
          <w:sz w:val="20"/>
        </w:rPr>
        <w:t xml:space="preserve"> Scientific) following the manufacturer’s instructions</w:t>
      </w:r>
      <w:r w:rsidR="005F5782" w:rsidRPr="00EA4893">
        <w:rPr>
          <w:bCs/>
          <w:sz w:val="20"/>
        </w:rPr>
        <w:t xml:space="preserve"> and using</w:t>
      </w:r>
      <w:r w:rsidR="00B26596" w:rsidRPr="00EA4893">
        <w:rPr>
          <w:bCs/>
          <w:sz w:val="20"/>
        </w:rPr>
        <w:t xml:space="preserve"> the following plasmid mix per well</w:t>
      </w:r>
      <w:r w:rsidR="005F5782" w:rsidRPr="00EA4893">
        <w:rPr>
          <w:bCs/>
          <w:sz w:val="20"/>
        </w:rPr>
        <w:t xml:space="preserve"> of a 6-well plate</w:t>
      </w:r>
      <w:r w:rsidR="00EC7C8E" w:rsidRPr="00EA4893">
        <w:rPr>
          <w:bCs/>
          <w:sz w:val="20"/>
        </w:rPr>
        <w:t xml:space="preserve"> (plasmid amounts should be adjusted for larger plates)</w:t>
      </w:r>
      <w:r w:rsidR="00B26596" w:rsidRPr="00EA4893">
        <w:rPr>
          <w:bCs/>
          <w:sz w:val="20"/>
        </w:rPr>
        <w:t>:</w:t>
      </w:r>
    </w:p>
    <w:p w14:paraId="3082FF62" w14:textId="4355CCC8" w:rsidR="00B26596" w:rsidRPr="00EA4893" w:rsidRDefault="00F71D1F" w:rsidP="006C5F5E">
      <w:pPr>
        <w:pStyle w:val="MDPI61Supplementary"/>
        <w:numPr>
          <w:ilvl w:val="0"/>
          <w:numId w:val="8"/>
        </w:numPr>
        <w:spacing w:before="120"/>
        <w:ind w:left="1627"/>
        <w:rPr>
          <w:bCs/>
          <w:sz w:val="20"/>
        </w:rPr>
      </w:pPr>
      <w:r w:rsidRPr="00EA4893">
        <w:rPr>
          <w:bCs/>
          <w:sz w:val="20"/>
        </w:rPr>
        <w:lastRenderedPageBreak/>
        <w:t xml:space="preserve">1 </w:t>
      </w:r>
      <w:proofErr w:type="spellStart"/>
      <w:ins w:id="41" w:author="Kate D Crawford" w:date="2020-04-30T23:04:00Z">
        <w:r w:rsidR="00065781" w:rsidRPr="00324D9A">
          <w:rPr>
            <w:color w:val="000000" w:themeColor="text1"/>
          </w:rPr>
          <w:t>μ</w:t>
        </w:r>
      </w:ins>
      <w:del w:id="42" w:author="Kate D Crawford" w:date="2020-04-30T23:04:00Z">
        <w:r w:rsidRPr="00EA4893" w:rsidDel="00065781">
          <w:rPr>
            <w:bCs/>
            <w:sz w:val="20"/>
          </w:rPr>
          <w:delText>u</w:delText>
        </w:r>
      </w:del>
      <w:r w:rsidRPr="00EA4893">
        <w:rPr>
          <w:bCs/>
          <w:sz w:val="20"/>
        </w:rPr>
        <w:t>g</w:t>
      </w:r>
      <w:proofErr w:type="spellEnd"/>
      <w:r w:rsidRPr="00EA4893">
        <w:rPr>
          <w:bCs/>
          <w:sz w:val="20"/>
        </w:rPr>
        <w:t xml:space="preserve"> of lentiviral backbone</w:t>
      </w:r>
      <w:r w:rsidR="005F5782" w:rsidRPr="00EA4893">
        <w:rPr>
          <w:bCs/>
          <w:sz w:val="20"/>
        </w:rPr>
        <w:t xml:space="preserve">–we used either the </w:t>
      </w:r>
      <w:proofErr w:type="spellStart"/>
      <w:r w:rsidRPr="00EA4893">
        <w:rPr>
          <w:bCs/>
          <w:sz w:val="20"/>
        </w:rPr>
        <w:t>ZsGreen</w:t>
      </w:r>
      <w:proofErr w:type="spellEnd"/>
      <w:r w:rsidR="005F5782" w:rsidRPr="00EA4893">
        <w:rPr>
          <w:bCs/>
          <w:sz w:val="20"/>
        </w:rPr>
        <w:t xml:space="preserve"> </w:t>
      </w:r>
      <w:r w:rsidR="00B26596" w:rsidRPr="00EA4893">
        <w:rPr>
          <w:bCs/>
          <w:sz w:val="20"/>
        </w:rPr>
        <w:t>(</w:t>
      </w:r>
      <w:r w:rsidR="00B26596" w:rsidRPr="00EA4893">
        <w:rPr>
          <w:color w:val="auto"/>
          <w:sz w:val="20"/>
          <w:szCs w:val="18"/>
        </w:rPr>
        <w:t>NR-52520)</w:t>
      </w:r>
      <w:r w:rsidRPr="00EA4893">
        <w:rPr>
          <w:bCs/>
          <w:sz w:val="20"/>
        </w:rPr>
        <w:t xml:space="preserve"> or </w:t>
      </w:r>
      <w:r w:rsidR="00B26596" w:rsidRPr="00EA4893">
        <w:rPr>
          <w:bCs/>
          <w:sz w:val="20"/>
        </w:rPr>
        <w:t xml:space="preserve">the </w:t>
      </w:r>
      <w:r w:rsidRPr="00EA4893">
        <w:rPr>
          <w:bCs/>
          <w:sz w:val="20"/>
        </w:rPr>
        <w:t>Luciferase-IRES-</w:t>
      </w:r>
      <w:proofErr w:type="spellStart"/>
      <w:r w:rsidRPr="00EA4893">
        <w:rPr>
          <w:bCs/>
          <w:sz w:val="20"/>
        </w:rPr>
        <w:t>ZsGreen</w:t>
      </w:r>
      <w:proofErr w:type="spellEnd"/>
      <w:r w:rsidR="00B26596" w:rsidRPr="00EA4893">
        <w:rPr>
          <w:bCs/>
          <w:sz w:val="20"/>
        </w:rPr>
        <w:t xml:space="preserve"> (NR-52516)</w:t>
      </w:r>
      <w:r w:rsidR="005F5782" w:rsidRPr="00EA4893">
        <w:rPr>
          <w:bCs/>
          <w:sz w:val="20"/>
        </w:rPr>
        <w:t xml:space="preserve"> backbone</w:t>
      </w:r>
    </w:p>
    <w:p w14:paraId="4F526AC6" w14:textId="373B0EB1" w:rsidR="005F5782" w:rsidRPr="00EA4893" w:rsidRDefault="00F71D1F" w:rsidP="00CF738F">
      <w:pPr>
        <w:pStyle w:val="MDPI61Supplementary"/>
        <w:numPr>
          <w:ilvl w:val="0"/>
          <w:numId w:val="8"/>
        </w:numPr>
        <w:spacing w:before="0"/>
        <w:ind w:left="1627"/>
        <w:rPr>
          <w:bCs/>
          <w:sz w:val="20"/>
        </w:rPr>
      </w:pPr>
      <w:r w:rsidRPr="00EA4893">
        <w:rPr>
          <w:bCs/>
          <w:sz w:val="20"/>
        </w:rPr>
        <w:t xml:space="preserve">0.22 </w:t>
      </w:r>
      <w:proofErr w:type="spellStart"/>
      <w:ins w:id="43" w:author="Kate D Crawford" w:date="2020-04-30T23:04:00Z">
        <w:r w:rsidR="00065781" w:rsidRPr="00324D9A">
          <w:rPr>
            <w:color w:val="000000" w:themeColor="text1"/>
          </w:rPr>
          <w:t>μ</w:t>
        </w:r>
      </w:ins>
      <w:del w:id="44" w:author="Kate D Crawford" w:date="2020-04-30T23:04:00Z">
        <w:r w:rsidRPr="00EA4893" w:rsidDel="00065781">
          <w:rPr>
            <w:bCs/>
            <w:sz w:val="20"/>
          </w:rPr>
          <w:delText>u</w:delText>
        </w:r>
      </w:del>
      <w:r w:rsidRPr="00EA4893">
        <w:rPr>
          <w:bCs/>
          <w:sz w:val="20"/>
        </w:rPr>
        <w:t>g</w:t>
      </w:r>
      <w:proofErr w:type="spellEnd"/>
      <w:r w:rsidRPr="00EA4893">
        <w:rPr>
          <w:bCs/>
          <w:sz w:val="20"/>
        </w:rPr>
        <w:t xml:space="preserve"> </w:t>
      </w:r>
      <w:r w:rsidR="005F5782" w:rsidRPr="00EA4893">
        <w:rPr>
          <w:bCs/>
          <w:sz w:val="20"/>
        </w:rPr>
        <w:t xml:space="preserve">each of plasmids </w:t>
      </w:r>
      <w:r w:rsidR="00B26596" w:rsidRPr="00EA4893">
        <w:rPr>
          <w:color w:val="auto"/>
          <w:sz w:val="20"/>
          <w:szCs w:val="18"/>
        </w:rPr>
        <w:t>HDM-Hgpm2 (NR-52517)</w:t>
      </w:r>
      <w:r w:rsidR="005F5782" w:rsidRPr="00EA4893">
        <w:rPr>
          <w:color w:val="auto"/>
          <w:sz w:val="20"/>
          <w:szCs w:val="18"/>
        </w:rPr>
        <w:t>, pRC-CMV-Rev1b (NR-52519)</w:t>
      </w:r>
      <w:r w:rsidR="005F5782" w:rsidRPr="00EA4893">
        <w:rPr>
          <w:bCs/>
          <w:sz w:val="20"/>
        </w:rPr>
        <w:t xml:space="preserve">, and </w:t>
      </w:r>
      <w:r w:rsidR="005F5782" w:rsidRPr="00EA4893">
        <w:rPr>
          <w:color w:val="auto"/>
          <w:sz w:val="20"/>
          <w:szCs w:val="18"/>
        </w:rPr>
        <w:t>HDM-tat1b (NR-52518)</w:t>
      </w:r>
    </w:p>
    <w:p w14:paraId="4FAF1881" w14:textId="28B2FACC" w:rsidR="005F5782" w:rsidRPr="00EA4893" w:rsidRDefault="00F71D1F" w:rsidP="00CF738F">
      <w:pPr>
        <w:pStyle w:val="MDPI61Supplementary"/>
        <w:numPr>
          <w:ilvl w:val="0"/>
          <w:numId w:val="8"/>
        </w:numPr>
        <w:spacing w:before="0"/>
        <w:ind w:left="1627"/>
        <w:rPr>
          <w:bCs/>
          <w:sz w:val="20"/>
        </w:rPr>
      </w:pPr>
      <w:r w:rsidRPr="00EA4893">
        <w:rPr>
          <w:bCs/>
          <w:sz w:val="20"/>
        </w:rPr>
        <w:t xml:space="preserve">0.34 </w:t>
      </w:r>
      <w:proofErr w:type="spellStart"/>
      <w:ins w:id="45" w:author="Kate D Crawford" w:date="2020-04-30T23:04:00Z">
        <w:r w:rsidR="00065781" w:rsidRPr="00324D9A">
          <w:rPr>
            <w:color w:val="000000" w:themeColor="text1"/>
          </w:rPr>
          <w:t>μ</w:t>
        </w:r>
      </w:ins>
      <w:del w:id="46" w:author="Kate D Crawford" w:date="2020-04-30T23:04:00Z">
        <w:r w:rsidRPr="00EA4893" w:rsidDel="00065781">
          <w:rPr>
            <w:bCs/>
            <w:sz w:val="20"/>
          </w:rPr>
          <w:delText>u</w:delText>
        </w:r>
      </w:del>
      <w:r w:rsidRPr="00EA4893">
        <w:rPr>
          <w:bCs/>
          <w:sz w:val="20"/>
        </w:rPr>
        <w:t>g</w:t>
      </w:r>
      <w:proofErr w:type="spellEnd"/>
      <w:r w:rsidR="005F5782" w:rsidRPr="00EA4893">
        <w:rPr>
          <w:bCs/>
          <w:sz w:val="20"/>
        </w:rPr>
        <w:t xml:space="preserve"> viral entry protein–</w:t>
      </w:r>
      <w:r w:rsidR="008F4BFD" w:rsidRPr="00EA4893">
        <w:rPr>
          <w:bCs/>
          <w:sz w:val="20"/>
        </w:rPr>
        <w:t xml:space="preserve">either </w:t>
      </w:r>
      <w:r w:rsidR="005F5782" w:rsidRPr="00EA4893">
        <w:rPr>
          <w:bCs/>
          <w:sz w:val="20"/>
        </w:rPr>
        <w:t xml:space="preserve">SARS-CoV-2 </w:t>
      </w:r>
      <w:r w:rsidRPr="00EA4893">
        <w:rPr>
          <w:bCs/>
          <w:sz w:val="20"/>
        </w:rPr>
        <w:t>Spike</w:t>
      </w:r>
      <w:r w:rsidR="005F5782" w:rsidRPr="00EA4893">
        <w:rPr>
          <w:bCs/>
          <w:sz w:val="20"/>
        </w:rPr>
        <w:t xml:space="preserve"> (NR-52513, NR-52514, or NR-52515)</w:t>
      </w:r>
      <w:r w:rsidRPr="00EA4893">
        <w:rPr>
          <w:bCs/>
          <w:sz w:val="20"/>
        </w:rPr>
        <w:t xml:space="preserve">, VSV G </w:t>
      </w:r>
      <w:r w:rsidR="00EC7C8E" w:rsidRPr="00EA4893">
        <w:rPr>
          <w:bCs/>
          <w:sz w:val="20"/>
        </w:rPr>
        <w:t>(</w:t>
      </w:r>
      <w:r w:rsidRPr="00EA4893">
        <w:rPr>
          <w:bCs/>
          <w:sz w:val="20"/>
        </w:rPr>
        <w:t>positive control</w:t>
      </w:r>
      <w:r w:rsidR="00EC7C8E" w:rsidRPr="00EA4893">
        <w:rPr>
          <w:bCs/>
          <w:sz w:val="20"/>
        </w:rPr>
        <w:t>)</w:t>
      </w:r>
      <w:r w:rsidR="005F5782" w:rsidRPr="00EA4893">
        <w:rPr>
          <w:bCs/>
          <w:sz w:val="20"/>
        </w:rPr>
        <w:t>,</w:t>
      </w:r>
      <w:r w:rsidRPr="00EA4893">
        <w:rPr>
          <w:bCs/>
          <w:sz w:val="20"/>
        </w:rPr>
        <w:t xml:space="preserve"> or </w:t>
      </w:r>
      <w:r w:rsidR="005F5782" w:rsidRPr="00EA4893">
        <w:rPr>
          <w:bCs/>
          <w:sz w:val="20"/>
        </w:rPr>
        <w:t xml:space="preserve">transfection </w:t>
      </w:r>
      <w:r w:rsidRPr="00EA4893">
        <w:rPr>
          <w:bCs/>
          <w:sz w:val="20"/>
        </w:rPr>
        <w:t xml:space="preserve">carrier DNA </w:t>
      </w:r>
      <w:r w:rsidRPr="00EA4893">
        <w:rPr>
          <w:bCs/>
          <w:color w:val="000000" w:themeColor="text1"/>
          <w:sz w:val="20"/>
        </w:rPr>
        <w:t xml:space="preserve">(Promega </w:t>
      </w:r>
      <w:r w:rsidR="005F5782" w:rsidRPr="00EA4893">
        <w:rPr>
          <w:bCs/>
          <w:color w:val="000000" w:themeColor="text1"/>
          <w:sz w:val="20"/>
        </w:rPr>
        <w:t>E4881) as a negative control.</w:t>
      </w:r>
      <w:r w:rsidR="007E75E8" w:rsidRPr="00EA4893">
        <w:rPr>
          <w:bCs/>
          <w:color w:val="000000" w:themeColor="text1"/>
          <w:sz w:val="20"/>
        </w:rPr>
        <w:t xml:space="preserve"> </w:t>
      </w:r>
    </w:p>
    <w:p w14:paraId="5FEF15F2" w14:textId="77777777" w:rsidR="005F5782" w:rsidRPr="00EA4893" w:rsidRDefault="008F4BFD" w:rsidP="00CF738F">
      <w:pPr>
        <w:pStyle w:val="MDPI61Supplementary"/>
        <w:numPr>
          <w:ilvl w:val="0"/>
          <w:numId w:val="7"/>
        </w:numPr>
        <w:spacing w:before="120"/>
        <w:ind w:left="792"/>
        <w:rPr>
          <w:bCs/>
          <w:sz w:val="20"/>
        </w:rPr>
      </w:pPr>
      <w:r w:rsidRPr="00EA4893">
        <w:rPr>
          <w:bCs/>
          <w:color w:val="000000" w:themeColor="text1"/>
          <w:sz w:val="20"/>
        </w:rPr>
        <w:t xml:space="preserve">At 18 to 24 hours post-transfection, </w:t>
      </w:r>
      <w:r w:rsidR="005F5782" w:rsidRPr="00EA4893">
        <w:rPr>
          <w:bCs/>
          <w:color w:val="000000" w:themeColor="text1"/>
          <w:sz w:val="20"/>
        </w:rPr>
        <w:t>change the media to fresh, pre-warmed D10.</w:t>
      </w:r>
      <w:r w:rsidRPr="00EA4893">
        <w:rPr>
          <w:bCs/>
          <w:color w:val="000000" w:themeColor="text1"/>
          <w:sz w:val="20"/>
        </w:rPr>
        <w:t xml:space="preserve"> </w:t>
      </w:r>
    </w:p>
    <w:p w14:paraId="291B22E4" w14:textId="7A71A919" w:rsidR="00EC7C8E" w:rsidRPr="00EA4893" w:rsidRDefault="005F5782" w:rsidP="00CF738F">
      <w:pPr>
        <w:pStyle w:val="MDPI61Supplementary"/>
        <w:numPr>
          <w:ilvl w:val="0"/>
          <w:numId w:val="7"/>
        </w:numPr>
        <w:spacing w:before="120"/>
        <w:ind w:left="792"/>
        <w:rPr>
          <w:bCs/>
          <w:color w:val="000000" w:themeColor="text1"/>
          <w:sz w:val="20"/>
        </w:rPr>
      </w:pPr>
      <w:r w:rsidRPr="00EA4893">
        <w:rPr>
          <w:bCs/>
          <w:color w:val="000000" w:themeColor="text1"/>
          <w:sz w:val="20"/>
        </w:rPr>
        <w:t xml:space="preserve">At 60 hours post transfection, collect virus </w:t>
      </w:r>
      <w:r w:rsidR="00DD3A2D" w:rsidRPr="00EA4893">
        <w:rPr>
          <w:bCs/>
          <w:color w:val="000000" w:themeColor="text1"/>
          <w:sz w:val="20"/>
        </w:rPr>
        <w:t>by harvesting the supernatant</w:t>
      </w:r>
      <w:r w:rsidR="008F4BFD" w:rsidRPr="00EA4893">
        <w:rPr>
          <w:bCs/>
          <w:color w:val="000000" w:themeColor="text1"/>
          <w:sz w:val="20"/>
        </w:rPr>
        <w:t xml:space="preserve"> from each well and filter</w:t>
      </w:r>
      <w:r w:rsidR="00DD3A2D" w:rsidRPr="00EA4893">
        <w:rPr>
          <w:bCs/>
          <w:color w:val="000000" w:themeColor="text1"/>
          <w:sz w:val="20"/>
        </w:rPr>
        <w:t>ing it</w:t>
      </w:r>
      <w:r w:rsidR="008F4BFD" w:rsidRPr="00EA4893">
        <w:rPr>
          <w:bCs/>
          <w:color w:val="000000" w:themeColor="text1"/>
          <w:sz w:val="20"/>
        </w:rPr>
        <w:t xml:space="preserve"> through a </w:t>
      </w:r>
      <w:commentRangeStart w:id="47"/>
      <w:r w:rsidR="008F4BFD" w:rsidRPr="00EA4893">
        <w:rPr>
          <w:bCs/>
          <w:color w:val="000000" w:themeColor="text1"/>
          <w:sz w:val="20"/>
        </w:rPr>
        <w:t xml:space="preserve">0.45 </w:t>
      </w:r>
      <w:proofErr w:type="spellStart"/>
      <w:ins w:id="48" w:author="Kate D Crawford" w:date="2020-04-30T23:04:00Z">
        <w:r w:rsidR="00065781" w:rsidRPr="00324D9A">
          <w:rPr>
            <w:color w:val="000000" w:themeColor="text1"/>
          </w:rPr>
          <w:t>μ</w:t>
        </w:r>
      </w:ins>
      <w:del w:id="49" w:author="Kate D Crawford" w:date="2020-04-30T23:04:00Z">
        <w:r w:rsidR="008F4BFD" w:rsidRPr="00EA4893" w:rsidDel="00065781">
          <w:rPr>
            <w:bCs/>
            <w:color w:val="000000" w:themeColor="text1"/>
            <w:sz w:val="20"/>
          </w:rPr>
          <w:delText>u</w:delText>
        </w:r>
      </w:del>
      <w:r w:rsidR="008F4BFD" w:rsidRPr="00EA4893">
        <w:rPr>
          <w:bCs/>
          <w:color w:val="000000" w:themeColor="text1"/>
          <w:sz w:val="20"/>
        </w:rPr>
        <w:t>m</w:t>
      </w:r>
      <w:proofErr w:type="spellEnd"/>
      <w:r w:rsidR="008F4BFD" w:rsidRPr="00EA4893">
        <w:rPr>
          <w:bCs/>
          <w:color w:val="000000" w:themeColor="text1"/>
          <w:sz w:val="20"/>
        </w:rPr>
        <w:t xml:space="preserve"> </w:t>
      </w:r>
      <w:ins w:id="50" w:author="Dusenbury Crawford, Katharine H" w:date="2020-05-01T09:29:00Z">
        <w:r w:rsidR="00C80298">
          <w:rPr>
            <w:bCs/>
            <w:color w:val="000000" w:themeColor="text1"/>
            <w:sz w:val="20"/>
          </w:rPr>
          <w:t xml:space="preserve">SFCA low protein-binding </w:t>
        </w:r>
      </w:ins>
      <w:r w:rsidR="008F4BFD" w:rsidRPr="00EA4893">
        <w:rPr>
          <w:bCs/>
          <w:color w:val="000000" w:themeColor="text1"/>
          <w:sz w:val="20"/>
        </w:rPr>
        <w:t>filter</w:t>
      </w:r>
      <w:commentRangeEnd w:id="47"/>
      <w:r w:rsidR="00AB24D0">
        <w:rPr>
          <w:rStyle w:val="CommentReference"/>
          <w:rFonts w:ascii="Times New Roman" w:hAnsi="Times New Roman"/>
          <w:snapToGrid/>
          <w:lang w:eastAsia="de-DE" w:bidi="ar-SA"/>
        </w:rPr>
        <w:commentReference w:id="47"/>
      </w:r>
      <w:r w:rsidR="008F4BFD" w:rsidRPr="00EA4893">
        <w:rPr>
          <w:bCs/>
          <w:color w:val="000000" w:themeColor="text1"/>
          <w:sz w:val="20"/>
        </w:rPr>
        <w:t xml:space="preserve">. </w:t>
      </w:r>
      <w:r w:rsidRPr="00EA4893">
        <w:rPr>
          <w:bCs/>
          <w:color w:val="000000" w:themeColor="text1"/>
          <w:sz w:val="20"/>
        </w:rPr>
        <w:t>Virus can be stored at 4 C for immediate use or frozen</w:t>
      </w:r>
      <w:r w:rsidR="008F4BFD" w:rsidRPr="00EA4893">
        <w:rPr>
          <w:bCs/>
          <w:color w:val="000000" w:themeColor="text1"/>
          <w:sz w:val="20"/>
        </w:rPr>
        <w:t xml:space="preserve"> at -80 C.</w:t>
      </w:r>
      <w:r w:rsidRPr="00EA4893">
        <w:rPr>
          <w:bCs/>
          <w:color w:val="000000" w:themeColor="text1"/>
          <w:sz w:val="20"/>
        </w:rPr>
        <w:t xml:space="preserve"> </w:t>
      </w:r>
      <w:r w:rsidR="00EC7C8E" w:rsidRPr="00EA4893">
        <w:rPr>
          <w:bCs/>
          <w:color w:val="000000" w:themeColor="text1"/>
          <w:sz w:val="20"/>
        </w:rPr>
        <w:t>The titers of Spike- and VSV G-pseudotyped lentiviruses were found to be un</w:t>
      </w:r>
      <w:r w:rsidRPr="00EA4893">
        <w:rPr>
          <w:bCs/>
          <w:color w:val="000000" w:themeColor="text1"/>
          <w:sz w:val="20"/>
        </w:rPr>
        <w:t xml:space="preserve">affected by </w:t>
      </w:r>
      <w:r w:rsidR="00EC7C8E" w:rsidRPr="00EA4893">
        <w:rPr>
          <w:bCs/>
          <w:color w:val="000000" w:themeColor="text1"/>
          <w:sz w:val="20"/>
        </w:rPr>
        <w:t>a</w:t>
      </w:r>
      <w:r w:rsidRPr="00EA4893">
        <w:rPr>
          <w:bCs/>
          <w:color w:val="000000" w:themeColor="text1"/>
          <w:sz w:val="20"/>
        </w:rPr>
        <w:t xml:space="preserve"> </w:t>
      </w:r>
      <w:ins w:id="51" w:author="Kate D Crawford" w:date="2020-04-30T23:03:00Z">
        <w:r w:rsidR="00065781">
          <w:rPr>
            <w:bCs/>
            <w:color w:val="000000" w:themeColor="text1"/>
            <w:sz w:val="20"/>
          </w:rPr>
          <w:t xml:space="preserve">single </w:t>
        </w:r>
      </w:ins>
      <w:r w:rsidRPr="00EA4893">
        <w:rPr>
          <w:bCs/>
          <w:color w:val="000000" w:themeColor="text1"/>
          <w:sz w:val="20"/>
        </w:rPr>
        <w:t>freeze-thaw c</w:t>
      </w:r>
      <w:r w:rsidR="00EC7C8E" w:rsidRPr="00EA4893">
        <w:rPr>
          <w:bCs/>
          <w:color w:val="000000" w:themeColor="text1"/>
          <w:sz w:val="20"/>
        </w:rPr>
        <w:t>ycle (data not shown).</w:t>
      </w:r>
      <w:ins w:id="52" w:author="Kate D Crawford" w:date="2020-04-30T19:05:00Z">
        <w:r w:rsidR="00FD2D1A">
          <w:rPr>
            <w:bCs/>
            <w:color w:val="000000" w:themeColor="text1"/>
            <w:sz w:val="20"/>
          </w:rPr>
          <w:t xml:space="preserve"> Nonetheless, we recommend freezing virus in small aliquots to avoid multiple freeze/thaw cycles.</w:t>
        </w:r>
      </w:ins>
      <w:r w:rsidR="00EC7C8E" w:rsidRPr="00EA4893">
        <w:rPr>
          <w:bCs/>
          <w:color w:val="000000" w:themeColor="text1"/>
          <w:sz w:val="20"/>
        </w:rPr>
        <w:t xml:space="preserve"> All titers presented here are from virus that was </w:t>
      </w:r>
      <w:r w:rsidR="00936CDB" w:rsidRPr="00EA4893">
        <w:rPr>
          <w:bCs/>
          <w:color w:val="000000" w:themeColor="text1"/>
          <w:sz w:val="20"/>
        </w:rPr>
        <w:t>frozen</w:t>
      </w:r>
      <w:r w:rsidR="00EC7C8E" w:rsidRPr="00EA4893">
        <w:rPr>
          <w:bCs/>
          <w:color w:val="000000" w:themeColor="text1"/>
          <w:sz w:val="20"/>
        </w:rPr>
        <w:t xml:space="preserve"> at -80 C prior to use</w:t>
      </w:r>
      <w:ins w:id="53" w:author="Kate D Crawford" w:date="2020-04-30T22:50:00Z">
        <w:r w:rsidR="00063AF1">
          <w:rPr>
            <w:bCs/>
            <w:color w:val="000000" w:themeColor="text1"/>
            <w:sz w:val="20"/>
          </w:rPr>
          <w:t xml:space="preserve"> and underwent a single freeze/thaw</w:t>
        </w:r>
      </w:ins>
      <w:r w:rsidR="00EC7C8E" w:rsidRPr="00EA4893">
        <w:rPr>
          <w:bCs/>
          <w:color w:val="000000" w:themeColor="text1"/>
          <w:sz w:val="20"/>
        </w:rPr>
        <w:t>.</w:t>
      </w:r>
    </w:p>
    <w:p w14:paraId="5F078F24" w14:textId="65B055B5" w:rsidR="007955C3" w:rsidRPr="00EA4893" w:rsidRDefault="00EA4893" w:rsidP="00EA4893">
      <w:pPr>
        <w:pStyle w:val="MDPI22heading2"/>
      </w:pPr>
      <w:r w:rsidRPr="00EA4893">
        <w:t xml:space="preserve">4.4. </w:t>
      </w:r>
      <w:r w:rsidR="007955C3" w:rsidRPr="00EA4893">
        <w:t>Detailed protocol for titering pseudotyped lentiviral particles</w:t>
      </w:r>
    </w:p>
    <w:p w14:paraId="09FCADAC" w14:textId="6A97DD09" w:rsidR="00936CDB" w:rsidRDefault="00EC7C8E" w:rsidP="00EA4893">
      <w:pPr>
        <w:pStyle w:val="MDPI31text"/>
      </w:pPr>
      <w:r>
        <w:t xml:space="preserve">To determine viral titers, we used either flow cytometry (for viruses packaging the </w:t>
      </w:r>
      <w:proofErr w:type="spellStart"/>
      <w:r>
        <w:t>ZsGreen</w:t>
      </w:r>
      <w:proofErr w:type="spellEnd"/>
      <w:r>
        <w:t xml:space="preserve"> backbone) or a luciferase assay (for viruses packaging the Luciferase-IRES-</w:t>
      </w:r>
      <w:proofErr w:type="spellStart"/>
      <w:r>
        <w:t>ZsGreen</w:t>
      </w:r>
      <w:proofErr w:type="spellEnd"/>
      <w:r>
        <w:t xml:space="preserve"> backbone). </w:t>
      </w:r>
      <w:r w:rsidR="00F56795">
        <w:t>A detailed</w:t>
      </w:r>
      <w:r>
        <w:t xml:space="preserve"> </w:t>
      </w:r>
      <w:proofErr w:type="spellStart"/>
      <w:r w:rsidR="00936CDB">
        <w:t>titering</w:t>
      </w:r>
      <w:proofErr w:type="spellEnd"/>
      <w:r>
        <w:t xml:space="preserve"> prot</w:t>
      </w:r>
      <w:r w:rsidR="00936CDB">
        <w:t>o</w:t>
      </w:r>
      <w:r>
        <w:t>col</w:t>
      </w:r>
      <w:r w:rsidR="00F56795">
        <w:t xml:space="preserve"> is described below and differences between these two readouts are noted</w:t>
      </w:r>
      <w:r>
        <w:t>:</w:t>
      </w:r>
    </w:p>
    <w:p w14:paraId="121906B7" w14:textId="00BF4EDC" w:rsidR="0065642E" w:rsidRPr="00EA4893" w:rsidRDefault="0065642E" w:rsidP="00CF738F">
      <w:pPr>
        <w:pStyle w:val="MDPI61Supplementary"/>
        <w:numPr>
          <w:ilvl w:val="0"/>
          <w:numId w:val="10"/>
        </w:numPr>
        <w:spacing w:before="120"/>
        <w:rPr>
          <w:bCs/>
          <w:color w:val="000000" w:themeColor="text1"/>
          <w:sz w:val="20"/>
        </w:rPr>
      </w:pPr>
      <w:r w:rsidRPr="00EA4893">
        <w:rPr>
          <w:bCs/>
          <w:color w:val="000000" w:themeColor="text1"/>
          <w:sz w:val="20"/>
        </w:rPr>
        <w:t xml:space="preserve">Coat a 96-well </w:t>
      </w:r>
      <w:r w:rsidR="006C712B" w:rsidRPr="00EA4893">
        <w:rPr>
          <w:bCs/>
          <w:color w:val="000000" w:themeColor="text1"/>
          <w:sz w:val="20"/>
        </w:rPr>
        <w:t xml:space="preserve">cell-culture </w:t>
      </w:r>
      <w:r w:rsidRPr="00EA4893">
        <w:rPr>
          <w:bCs/>
          <w:color w:val="000000" w:themeColor="text1"/>
          <w:sz w:val="20"/>
        </w:rPr>
        <w:t xml:space="preserve">plate with 25 </w:t>
      </w:r>
      <w:proofErr w:type="spellStart"/>
      <w:ins w:id="54" w:author="Kate D Crawford" w:date="2020-04-30T23:06:00Z">
        <w:r w:rsidR="00065781" w:rsidRPr="00324D9A">
          <w:rPr>
            <w:color w:val="000000" w:themeColor="text1"/>
          </w:rPr>
          <w:t>μ</w:t>
        </w:r>
      </w:ins>
      <w:del w:id="55" w:author="Kate D Crawford" w:date="2020-04-30T23:06:00Z">
        <w:r w:rsidRPr="00EA4893" w:rsidDel="00065781">
          <w:rPr>
            <w:bCs/>
            <w:color w:val="000000" w:themeColor="text1"/>
            <w:sz w:val="20"/>
          </w:rPr>
          <w:delText>u</w:delText>
        </w:r>
      </w:del>
      <w:r w:rsidRPr="00EA4893">
        <w:rPr>
          <w:bCs/>
          <w:color w:val="000000" w:themeColor="text1"/>
          <w:sz w:val="20"/>
        </w:rPr>
        <w:t>L</w:t>
      </w:r>
      <w:proofErr w:type="spellEnd"/>
      <w:r w:rsidRPr="00EA4893">
        <w:rPr>
          <w:bCs/>
          <w:color w:val="000000" w:themeColor="text1"/>
          <w:sz w:val="20"/>
        </w:rPr>
        <w:t xml:space="preserve"> poly-L-lysine per well (Millipore Sigma, P4707) according to the manufacturer’s protocol. Poly-L-lysine improves cell adherence and prevents cell disruption during infection.</w:t>
      </w:r>
    </w:p>
    <w:p w14:paraId="7A173DC4" w14:textId="35DE3C39" w:rsidR="0065642E" w:rsidRPr="00EA4893" w:rsidRDefault="00936CDB" w:rsidP="00CF738F">
      <w:pPr>
        <w:pStyle w:val="MDPI61Supplementary"/>
        <w:numPr>
          <w:ilvl w:val="0"/>
          <w:numId w:val="10"/>
        </w:numPr>
        <w:spacing w:before="0"/>
        <w:ind w:left="778"/>
        <w:rPr>
          <w:bCs/>
          <w:color w:val="000000" w:themeColor="text1"/>
          <w:sz w:val="20"/>
        </w:rPr>
      </w:pPr>
      <w:r w:rsidRPr="00EA4893">
        <w:rPr>
          <w:bCs/>
          <w:color w:val="000000" w:themeColor="text1"/>
          <w:sz w:val="20"/>
        </w:rPr>
        <w:t xml:space="preserve">Seed a </w:t>
      </w:r>
      <w:r w:rsidR="0065642E" w:rsidRPr="00EA4893">
        <w:rPr>
          <w:bCs/>
          <w:color w:val="000000" w:themeColor="text1"/>
          <w:sz w:val="20"/>
        </w:rPr>
        <w:t>poly-L-lysine</w:t>
      </w:r>
      <w:r w:rsidR="00191BDC" w:rsidRPr="00EA4893">
        <w:rPr>
          <w:bCs/>
          <w:color w:val="000000" w:themeColor="text1"/>
          <w:sz w:val="20"/>
        </w:rPr>
        <w:t>-</w:t>
      </w:r>
      <w:r w:rsidRPr="00EA4893">
        <w:rPr>
          <w:bCs/>
          <w:color w:val="000000" w:themeColor="text1"/>
          <w:sz w:val="20"/>
        </w:rPr>
        <w:t>coated 96-well plate</w:t>
      </w:r>
      <w:r w:rsidR="00723933" w:rsidRPr="00EA4893">
        <w:rPr>
          <w:bCs/>
          <w:color w:val="000000" w:themeColor="text1"/>
          <w:sz w:val="20"/>
        </w:rPr>
        <w:t xml:space="preserve"> with 1.25x10</w:t>
      </w:r>
      <w:r w:rsidR="00723933" w:rsidRPr="00EA4893">
        <w:rPr>
          <w:bCs/>
          <w:color w:val="000000" w:themeColor="text1"/>
          <w:sz w:val="20"/>
          <w:vertAlign w:val="superscript"/>
        </w:rPr>
        <w:t>4</w:t>
      </w:r>
      <w:r w:rsidR="00723933" w:rsidRPr="00EA4893">
        <w:rPr>
          <w:bCs/>
          <w:color w:val="000000" w:themeColor="text1"/>
          <w:sz w:val="20"/>
        </w:rPr>
        <w:t xml:space="preserve"> 293T-ACE2 cells per well in D10 media.</w:t>
      </w:r>
    </w:p>
    <w:p w14:paraId="0414A1B1" w14:textId="0701FC65" w:rsidR="00AE39F5" w:rsidRPr="00EA4893" w:rsidRDefault="00AE39F5" w:rsidP="00CF738F">
      <w:pPr>
        <w:pStyle w:val="MDPI61Supplementary"/>
        <w:numPr>
          <w:ilvl w:val="0"/>
          <w:numId w:val="10"/>
        </w:numPr>
        <w:spacing w:before="0"/>
        <w:ind w:left="778"/>
        <w:rPr>
          <w:bCs/>
          <w:color w:val="000000" w:themeColor="text1"/>
          <w:sz w:val="20"/>
        </w:rPr>
      </w:pPr>
      <w:r w:rsidRPr="00EA4893">
        <w:rPr>
          <w:bCs/>
          <w:color w:val="000000" w:themeColor="text1"/>
          <w:sz w:val="20"/>
        </w:rPr>
        <w:t xml:space="preserve">The next day (12-24 hours post-seeding), count at least 2 wells of cells to determine the number of cells present at infection. </w:t>
      </w:r>
    </w:p>
    <w:p w14:paraId="65F9BEBD" w14:textId="51DCDDB2" w:rsidR="00F56795" w:rsidRPr="00EA4893" w:rsidRDefault="00AE39F5" w:rsidP="00895152">
      <w:pPr>
        <w:pStyle w:val="MDPI61Supplementary"/>
        <w:numPr>
          <w:ilvl w:val="0"/>
          <w:numId w:val="10"/>
        </w:numPr>
        <w:spacing w:before="0"/>
        <w:ind w:left="778"/>
        <w:rPr>
          <w:bCs/>
          <w:color w:val="000000" w:themeColor="text1"/>
          <w:sz w:val="20"/>
        </w:rPr>
      </w:pPr>
      <w:r w:rsidRPr="00EA4893">
        <w:rPr>
          <w:bCs/>
          <w:color w:val="000000" w:themeColor="text1"/>
          <w:sz w:val="20"/>
        </w:rPr>
        <w:t>Prepare</w:t>
      </w:r>
      <w:r w:rsidR="00F56795" w:rsidRPr="00EA4893">
        <w:rPr>
          <w:bCs/>
          <w:color w:val="000000" w:themeColor="text1"/>
          <w:sz w:val="20"/>
        </w:rPr>
        <w:t xml:space="preserve"> </w:t>
      </w:r>
      <w:r w:rsidRPr="00EA4893">
        <w:rPr>
          <w:bCs/>
          <w:color w:val="000000" w:themeColor="text1"/>
          <w:sz w:val="20"/>
        </w:rPr>
        <w:t xml:space="preserve">serial dilutions of the viruses to be </w:t>
      </w:r>
      <w:proofErr w:type="spellStart"/>
      <w:r w:rsidR="003A752F" w:rsidRPr="00EA4893">
        <w:rPr>
          <w:bCs/>
          <w:color w:val="000000" w:themeColor="text1"/>
          <w:sz w:val="20"/>
        </w:rPr>
        <w:t>titered</w:t>
      </w:r>
      <w:proofErr w:type="spellEnd"/>
      <w:r w:rsidRPr="00EA4893">
        <w:rPr>
          <w:bCs/>
          <w:color w:val="000000" w:themeColor="text1"/>
          <w:sz w:val="20"/>
        </w:rPr>
        <w:t xml:space="preserve"> in a final volume of 150 </w:t>
      </w:r>
      <w:proofErr w:type="spellStart"/>
      <w:ins w:id="56" w:author="Kate D Crawford" w:date="2020-04-30T23:06:00Z">
        <w:r w:rsidR="00065781" w:rsidRPr="00324D9A">
          <w:rPr>
            <w:color w:val="000000" w:themeColor="text1"/>
          </w:rPr>
          <w:t>μ</w:t>
        </w:r>
      </w:ins>
      <w:del w:id="57" w:author="Kate D Crawford" w:date="2020-04-30T23:06:00Z">
        <w:r w:rsidRPr="00EA4893" w:rsidDel="00065781">
          <w:rPr>
            <w:bCs/>
            <w:color w:val="000000" w:themeColor="text1"/>
            <w:sz w:val="20"/>
          </w:rPr>
          <w:delText>u</w:delText>
        </w:r>
      </w:del>
      <w:r w:rsidRPr="00EA4893">
        <w:rPr>
          <w:bCs/>
          <w:color w:val="000000" w:themeColor="text1"/>
          <w:sz w:val="20"/>
        </w:rPr>
        <w:t>L</w:t>
      </w:r>
      <w:proofErr w:type="spellEnd"/>
      <w:r w:rsidRPr="00EA4893">
        <w:rPr>
          <w:bCs/>
          <w:color w:val="000000" w:themeColor="text1"/>
          <w:sz w:val="20"/>
        </w:rPr>
        <w:t xml:space="preserve"> D10 growth media. </w:t>
      </w:r>
    </w:p>
    <w:p w14:paraId="5736A8B1" w14:textId="77538A91" w:rsidR="00723933" w:rsidRPr="00EA4893" w:rsidRDefault="00F56795" w:rsidP="00410E33">
      <w:pPr>
        <w:pStyle w:val="MDPI61Supplementary"/>
        <w:numPr>
          <w:ilvl w:val="1"/>
          <w:numId w:val="10"/>
        </w:numPr>
        <w:spacing w:before="0"/>
        <w:rPr>
          <w:bCs/>
          <w:color w:val="000000" w:themeColor="text1"/>
          <w:sz w:val="20"/>
        </w:rPr>
      </w:pPr>
      <w:r w:rsidRPr="00EA4893">
        <w:rPr>
          <w:bCs/>
          <w:color w:val="000000" w:themeColor="text1"/>
          <w:sz w:val="20"/>
        </w:rPr>
        <w:t xml:space="preserve">For </w:t>
      </w:r>
      <w:proofErr w:type="spellStart"/>
      <w:r w:rsidRPr="00EA4893">
        <w:rPr>
          <w:bCs/>
          <w:color w:val="000000" w:themeColor="text1"/>
          <w:sz w:val="20"/>
        </w:rPr>
        <w:t>ZsGreen</w:t>
      </w:r>
      <w:proofErr w:type="spellEnd"/>
      <w:r w:rsidRPr="00EA4893">
        <w:rPr>
          <w:bCs/>
          <w:color w:val="000000" w:themeColor="text1"/>
          <w:sz w:val="20"/>
        </w:rPr>
        <w:t xml:space="preserve"> virus, we started with</w:t>
      </w:r>
      <w:r w:rsidR="00AE39F5" w:rsidRPr="00EA4893">
        <w:rPr>
          <w:bCs/>
          <w:color w:val="000000" w:themeColor="text1"/>
          <w:sz w:val="20"/>
        </w:rPr>
        <w:t xml:space="preserve"> a 1:5 dilution and made </w:t>
      </w:r>
      <w:r w:rsidR="00954C03" w:rsidRPr="00EA4893">
        <w:rPr>
          <w:bCs/>
          <w:color w:val="000000" w:themeColor="text1"/>
          <w:sz w:val="20"/>
        </w:rPr>
        <w:t>three</w:t>
      </w:r>
      <w:r w:rsidR="00AE39F5" w:rsidRPr="00EA4893">
        <w:rPr>
          <w:bCs/>
          <w:color w:val="000000" w:themeColor="text1"/>
          <w:sz w:val="20"/>
        </w:rPr>
        <w:t xml:space="preserve"> 1:5 serial dilutions</w:t>
      </w:r>
      <w:r w:rsidRPr="00EA4893">
        <w:rPr>
          <w:bCs/>
          <w:color w:val="000000" w:themeColor="text1"/>
          <w:sz w:val="20"/>
        </w:rPr>
        <w:t>.</w:t>
      </w:r>
    </w:p>
    <w:p w14:paraId="01F0C084" w14:textId="2441C688" w:rsidR="00F56795" w:rsidRPr="00EA4893" w:rsidRDefault="00F56795" w:rsidP="004E4555">
      <w:pPr>
        <w:pStyle w:val="MDPI61Supplementary"/>
        <w:numPr>
          <w:ilvl w:val="1"/>
          <w:numId w:val="10"/>
        </w:numPr>
        <w:spacing w:before="0"/>
        <w:rPr>
          <w:bCs/>
          <w:color w:val="000000" w:themeColor="text1"/>
          <w:sz w:val="20"/>
        </w:rPr>
      </w:pPr>
      <w:r w:rsidRPr="00EA4893">
        <w:rPr>
          <w:bCs/>
          <w:color w:val="000000" w:themeColor="text1"/>
          <w:sz w:val="20"/>
        </w:rPr>
        <w:t>For Spike-</w:t>
      </w:r>
      <w:proofErr w:type="spellStart"/>
      <w:r w:rsidRPr="00EA4893">
        <w:rPr>
          <w:bCs/>
          <w:color w:val="000000" w:themeColor="text1"/>
          <w:sz w:val="20"/>
        </w:rPr>
        <w:t>pseudotyped</w:t>
      </w:r>
      <w:proofErr w:type="spellEnd"/>
      <w:r w:rsidRPr="00EA4893">
        <w:rPr>
          <w:bCs/>
          <w:color w:val="000000" w:themeColor="text1"/>
          <w:sz w:val="20"/>
        </w:rPr>
        <w:t xml:space="preserve"> </w:t>
      </w:r>
      <w:proofErr w:type="spellStart"/>
      <w:r w:rsidRPr="00EA4893">
        <w:rPr>
          <w:bCs/>
          <w:color w:val="000000" w:themeColor="text1"/>
          <w:sz w:val="20"/>
        </w:rPr>
        <w:t>Luciferase_IRES_ZsGreen</w:t>
      </w:r>
      <w:proofErr w:type="spellEnd"/>
      <w:r w:rsidRPr="00EA4893">
        <w:rPr>
          <w:bCs/>
          <w:color w:val="000000" w:themeColor="text1"/>
          <w:sz w:val="20"/>
        </w:rPr>
        <w:t xml:space="preserve"> virus, we started with undiluted virus and made </w:t>
      </w:r>
      <w:r w:rsidR="00954C03" w:rsidRPr="00EA4893">
        <w:rPr>
          <w:bCs/>
          <w:color w:val="000000" w:themeColor="text1"/>
          <w:sz w:val="20"/>
        </w:rPr>
        <w:t>three</w:t>
      </w:r>
      <w:r w:rsidRPr="00EA4893">
        <w:rPr>
          <w:bCs/>
          <w:color w:val="000000" w:themeColor="text1"/>
          <w:sz w:val="20"/>
        </w:rPr>
        <w:t xml:space="preserve"> 1:3 dilutions. For VSV G-</w:t>
      </w:r>
      <w:proofErr w:type="spellStart"/>
      <w:r w:rsidRPr="00EA4893">
        <w:rPr>
          <w:bCs/>
          <w:color w:val="000000" w:themeColor="text1"/>
          <w:sz w:val="20"/>
        </w:rPr>
        <w:t>pseudotyped</w:t>
      </w:r>
      <w:proofErr w:type="spellEnd"/>
      <w:r w:rsidRPr="00EA4893">
        <w:rPr>
          <w:bCs/>
          <w:color w:val="000000" w:themeColor="text1"/>
          <w:sz w:val="20"/>
        </w:rPr>
        <w:t xml:space="preserve"> </w:t>
      </w:r>
      <w:proofErr w:type="spellStart"/>
      <w:r w:rsidRPr="00EA4893">
        <w:rPr>
          <w:bCs/>
          <w:color w:val="000000" w:themeColor="text1"/>
          <w:sz w:val="20"/>
        </w:rPr>
        <w:t>Luciferase_IRES_ZsGreen</w:t>
      </w:r>
      <w:proofErr w:type="spellEnd"/>
      <w:r w:rsidRPr="00EA4893">
        <w:rPr>
          <w:bCs/>
          <w:color w:val="000000" w:themeColor="text1"/>
          <w:sz w:val="20"/>
        </w:rPr>
        <w:t xml:space="preserve"> virus, we started with a</w:t>
      </w:r>
      <w:r w:rsidR="00D868B1" w:rsidRPr="00EA4893">
        <w:rPr>
          <w:bCs/>
          <w:color w:val="000000" w:themeColor="text1"/>
          <w:sz w:val="20"/>
        </w:rPr>
        <w:t xml:space="preserve"> 1:50 dilution.</w:t>
      </w:r>
    </w:p>
    <w:p w14:paraId="602DA0E5" w14:textId="4C425FA9" w:rsidR="00AE39F5" w:rsidRPr="00EA4893" w:rsidRDefault="00AE39F5" w:rsidP="004E4555">
      <w:pPr>
        <w:pStyle w:val="MDPI61Supplementary"/>
        <w:numPr>
          <w:ilvl w:val="0"/>
          <w:numId w:val="10"/>
        </w:numPr>
        <w:spacing w:before="0"/>
        <w:ind w:left="778"/>
        <w:rPr>
          <w:bCs/>
          <w:color w:val="000000" w:themeColor="text1"/>
          <w:sz w:val="20"/>
        </w:rPr>
      </w:pPr>
      <w:r w:rsidRPr="00EA4893">
        <w:rPr>
          <w:bCs/>
          <w:color w:val="000000" w:themeColor="text1"/>
          <w:sz w:val="20"/>
        </w:rPr>
        <w:t>Gently remove the media from the cells and</w:t>
      </w:r>
      <w:r w:rsidR="00477144" w:rsidRPr="00EA4893">
        <w:rPr>
          <w:bCs/>
          <w:color w:val="000000" w:themeColor="text1"/>
          <w:sz w:val="20"/>
        </w:rPr>
        <w:t xml:space="preserve"> slowly</w:t>
      </w:r>
      <w:r w:rsidRPr="00EA4893">
        <w:rPr>
          <w:bCs/>
          <w:color w:val="000000" w:themeColor="text1"/>
          <w:sz w:val="20"/>
        </w:rPr>
        <w:t xml:space="preserve"> add the virus dilutions. </w:t>
      </w:r>
    </w:p>
    <w:p w14:paraId="79B8FF44" w14:textId="0B2154F8" w:rsidR="00AE39F5" w:rsidRPr="00EA4893" w:rsidRDefault="00AE39F5" w:rsidP="004E4555">
      <w:pPr>
        <w:pStyle w:val="MDPI61Supplementary"/>
        <w:numPr>
          <w:ilvl w:val="0"/>
          <w:numId w:val="10"/>
        </w:numPr>
        <w:spacing w:before="0"/>
        <w:ind w:left="778"/>
        <w:rPr>
          <w:bCs/>
          <w:color w:val="000000" w:themeColor="text1"/>
          <w:sz w:val="20"/>
        </w:rPr>
      </w:pPr>
      <w:r w:rsidRPr="00EA4893">
        <w:rPr>
          <w:bCs/>
          <w:color w:val="000000" w:themeColor="text1"/>
          <w:sz w:val="20"/>
        </w:rPr>
        <w:t>Add polybrene</w:t>
      </w:r>
      <w:r w:rsidR="003128E2" w:rsidRPr="00EA4893">
        <w:rPr>
          <w:bCs/>
          <w:color w:val="000000" w:themeColor="text1"/>
          <w:sz w:val="20"/>
        </w:rPr>
        <w:t xml:space="preserve"> (Sigma Aldrich, </w:t>
      </w:r>
      <w:r w:rsidR="001F08EA" w:rsidRPr="00EA4893">
        <w:rPr>
          <w:bCs/>
          <w:color w:val="000000" w:themeColor="text1"/>
          <w:sz w:val="20"/>
        </w:rPr>
        <w:t>TR-1003-G)</w:t>
      </w:r>
      <w:r w:rsidRPr="00EA4893">
        <w:rPr>
          <w:bCs/>
          <w:color w:val="000000" w:themeColor="text1"/>
          <w:sz w:val="20"/>
        </w:rPr>
        <w:t xml:space="preserve"> to a final concentration of 5 </w:t>
      </w:r>
      <w:proofErr w:type="spellStart"/>
      <w:ins w:id="58" w:author="Kate D Crawford" w:date="2020-04-30T23:04:00Z">
        <w:r w:rsidR="00065781" w:rsidRPr="00324D9A">
          <w:rPr>
            <w:color w:val="000000" w:themeColor="text1"/>
          </w:rPr>
          <w:t>μ</w:t>
        </w:r>
      </w:ins>
      <w:del w:id="59" w:author="Kate D Crawford" w:date="2020-04-30T23:04:00Z">
        <w:r w:rsidRPr="00EA4893" w:rsidDel="00065781">
          <w:rPr>
            <w:bCs/>
            <w:color w:val="000000" w:themeColor="text1"/>
            <w:sz w:val="20"/>
          </w:rPr>
          <w:delText>u</w:delText>
        </w:r>
      </w:del>
      <w:r w:rsidRPr="00EA4893">
        <w:rPr>
          <w:bCs/>
          <w:color w:val="000000" w:themeColor="text1"/>
          <w:sz w:val="20"/>
        </w:rPr>
        <w:t>g</w:t>
      </w:r>
      <w:proofErr w:type="spellEnd"/>
      <w:r w:rsidRPr="00EA4893">
        <w:rPr>
          <w:bCs/>
          <w:color w:val="000000" w:themeColor="text1"/>
          <w:sz w:val="20"/>
        </w:rPr>
        <w:t>/</w:t>
      </w:r>
      <w:proofErr w:type="spellStart"/>
      <w:r w:rsidRPr="00EA4893">
        <w:rPr>
          <w:bCs/>
          <w:color w:val="000000" w:themeColor="text1"/>
          <w:sz w:val="20"/>
        </w:rPr>
        <w:t>mL.</w:t>
      </w:r>
      <w:proofErr w:type="spellEnd"/>
      <w:r w:rsidR="00477144" w:rsidRPr="00EA4893">
        <w:rPr>
          <w:bCs/>
          <w:color w:val="000000" w:themeColor="text1"/>
          <w:sz w:val="20"/>
        </w:rPr>
        <w:t xml:space="preserve"> We did this by adding 3 </w:t>
      </w:r>
      <w:proofErr w:type="spellStart"/>
      <w:ins w:id="60" w:author="Kate D Crawford" w:date="2020-04-30T23:06:00Z">
        <w:r w:rsidR="00065781" w:rsidRPr="00324D9A">
          <w:rPr>
            <w:color w:val="000000" w:themeColor="text1"/>
          </w:rPr>
          <w:t>μ</w:t>
        </w:r>
      </w:ins>
      <w:del w:id="61" w:author="Kate D Crawford" w:date="2020-04-30T23:06:00Z">
        <w:r w:rsidR="00477144" w:rsidRPr="00EA4893" w:rsidDel="00065781">
          <w:rPr>
            <w:bCs/>
            <w:color w:val="000000" w:themeColor="text1"/>
            <w:sz w:val="20"/>
          </w:rPr>
          <w:delText>u</w:delText>
        </w:r>
      </w:del>
      <w:r w:rsidR="00477144" w:rsidRPr="00EA4893">
        <w:rPr>
          <w:bCs/>
          <w:color w:val="000000" w:themeColor="text1"/>
          <w:sz w:val="20"/>
        </w:rPr>
        <w:t>L</w:t>
      </w:r>
      <w:proofErr w:type="spellEnd"/>
      <w:r w:rsidR="00477144" w:rsidRPr="00EA4893">
        <w:rPr>
          <w:bCs/>
          <w:color w:val="000000" w:themeColor="text1"/>
          <w:sz w:val="20"/>
        </w:rPr>
        <w:t xml:space="preserve"> of polybrene diluted to 250 </w:t>
      </w:r>
      <w:proofErr w:type="spellStart"/>
      <w:ins w:id="62" w:author="Kate D Crawford" w:date="2020-04-30T23:04:00Z">
        <w:r w:rsidR="00065781" w:rsidRPr="00324D9A">
          <w:rPr>
            <w:color w:val="000000" w:themeColor="text1"/>
          </w:rPr>
          <w:t>μ</w:t>
        </w:r>
      </w:ins>
      <w:del w:id="63" w:author="Kate D Crawford" w:date="2020-04-30T23:04:00Z">
        <w:r w:rsidR="00477144" w:rsidRPr="00EA4893" w:rsidDel="00065781">
          <w:rPr>
            <w:bCs/>
            <w:color w:val="000000" w:themeColor="text1"/>
            <w:sz w:val="20"/>
          </w:rPr>
          <w:delText>u</w:delText>
        </w:r>
      </w:del>
      <w:r w:rsidR="00477144" w:rsidRPr="00EA4893">
        <w:rPr>
          <w:bCs/>
          <w:color w:val="000000" w:themeColor="text1"/>
          <w:sz w:val="20"/>
        </w:rPr>
        <w:t>g</w:t>
      </w:r>
      <w:proofErr w:type="spellEnd"/>
      <w:r w:rsidR="00477144" w:rsidRPr="00EA4893">
        <w:rPr>
          <w:bCs/>
          <w:color w:val="000000" w:themeColor="text1"/>
          <w:sz w:val="20"/>
        </w:rPr>
        <w:t xml:space="preserve">/mL to our final infection volume of 150 </w:t>
      </w:r>
      <w:proofErr w:type="spellStart"/>
      <w:ins w:id="64" w:author="Kate D Crawford" w:date="2020-04-30T23:06:00Z">
        <w:r w:rsidR="00065781" w:rsidRPr="00324D9A">
          <w:rPr>
            <w:color w:val="000000" w:themeColor="text1"/>
          </w:rPr>
          <w:t>μ</w:t>
        </w:r>
      </w:ins>
      <w:del w:id="65" w:author="Kate D Crawford" w:date="2020-04-30T23:06:00Z">
        <w:r w:rsidR="00477144" w:rsidRPr="00EA4893" w:rsidDel="00065781">
          <w:rPr>
            <w:bCs/>
            <w:color w:val="000000" w:themeColor="text1"/>
            <w:sz w:val="20"/>
          </w:rPr>
          <w:delText>u</w:delText>
        </w:r>
      </w:del>
      <w:r w:rsidR="00477144" w:rsidRPr="00EA4893">
        <w:rPr>
          <w:bCs/>
          <w:color w:val="000000" w:themeColor="text1"/>
          <w:sz w:val="20"/>
        </w:rPr>
        <w:t>L</w:t>
      </w:r>
      <w:proofErr w:type="spellEnd"/>
      <w:r w:rsidR="00477144" w:rsidRPr="00EA4893">
        <w:rPr>
          <w:bCs/>
          <w:color w:val="000000" w:themeColor="text1"/>
          <w:sz w:val="20"/>
        </w:rPr>
        <w:t xml:space="preserve">. </w:t>
      </w:r>
      <w:r w:rsidR="00AD6D57" w:rsidRPr="00EA4893">
        <w:rPr>
          <w:bCs/>
          <w:sz w:val="20"/>
        </w:rPr>
        <w:t>Polybrene is a polycation that helps facilitate lentiviral infection through minimizing charge-repulsion between the virus and cells</w:t>
      </w:r>
      <w:r w:rsidR="00AD6D57" w:rsidRPr="00EA4893">
        <w:rPr>
          <w:bCs/>
          <w:color w:val="FF0000"/>
          <w:sz w:val="20"/>
        </w:rPr>
        <w:t xml:space="preserve"> </w:t>
      </w:r>
      <w:r w:rsidR="001274F8" w:rsidRPr="00EA4893">
        <w:rPr>
          <w:bCs/>
          <w:color w:val="000000" w:themeColor="text1"/>
          <w:sz w:val="20"/>
        </w:rPr>
        <w:fldChar w:fldCharType="begin" w:fldLock="1"/>
      </w:r>
      <w:r w:rsidR="00CC66FD" w:rsidRPr="00EA4893">
        <w:rPr>
          <w:bCs/>
          <w:color w:val="000000" w:themeColor="text1"/>
          <w:sz w:val="20"/>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Biotechnology","id":"ITEM-1","issue":"3","issued":{"date-parts":[["2013"]]},"page":"308-314","title":"Optimization of the transductional efficiency of lentiviral vectors: Effect of sera and polycations","type":"article-journal","volume":"53"},"uris":["http://www.mendeley.com/documents/?uuid=f3cffc02-1507-4be8-8450-46e25be8321f"]}],"mendeley":{"formattedCitation":"[56]","plainTextFormattedCitation":"[56]","previouslyFormattedCitation":"[56]"},"properties":{"noteIndex":0},"schema":"https://github.com/citation-style-language/schema/raw/master/csl-citation.json"}</w:instrText>
      </w:r>
      <w:r w:rsidR="001274F8" w:rsidRPr="00EA4893">
        <w:rPr>
          <w:bCs/>
          <w:color w:val="000000" w:themeColor="text1"/>
          <w:sz w:val="20"/>
        </w:rPr>
        <w:fldChar w:fldCharType="separate"/>
      </w:r>
      <w:r w:rsidR="00C26D0C" w:rsidRPr="00EA4893">
        <w:rPr>
          <w:bCs/>
          <w:noProof/>
          <w:color w:val="000000" w:themeColor="text1"/>
          <w:sz w:val="20"/>
        </w:rPr>
        <w:t>[56]</w:t>
      </w:r>
      <w:r w:rsidR="001274F8" w:rsidRPr="00EA4893">
        <w:rPr>
          <w:bCs/>
          <w:color w:val="000000" w:themeColor="text1"/>
          <w:sz w:val="20"/>
        </w:rPr>
        <w:fldChar w:fldCharType="end"/>
      </w:r>
      <w:r w:rsidR="001274F8" w:rsidRPr="00EA4893">
        <w:rPr>
          <w:bCs/>
          <w:color w:val="000000" w:themeColor="text1"/>
          <w:sz w:val="20"/>
        </w:rPr>
        <w:t>.</w:t>
      </w:r>
    </w:p>
    <w:p w14:paraId="0437881A" w14:textId="51694109" w:rsidR="00F56795" w:rsidRPr="00EA4893" w:rsidRDefault="00AE39F5" w:rsidP="004E4555">
      <w:pPr>
        <w:pStyle w:val="MDPI61Supplementary"/>
        <w:numPr>
          <w:ilvl w:val="0"/>
          <w:numId w:val="10"/>
        </w:numPr>
        <w:spacing w:before="0"/>
        <w:ind w:left="778"/>
        <w:rPr>
          <w:bCs/>
          <w:color w:val="000000" w:themeColor="text1"/>
          <w:sz w:val="20"/>
        </w:rPr>
      </w:pPr>
      <w:r w:rsidRPr="00EA4893">
        <w:rPr>
          <w:bCs/>
          <w:color w:val="000000" w:themeColor="text1"/>
          <w:sz w:val="20"/>
        </w:rPr>
        <w:t>At 48-60 hours post-infectio</w:t>
      </w:r>
      <w:r w:rsidR="00F56795" w:rsidRPr="00EA4893">
        <w:rPr>
          <w:bCs/>
          <w:color w:val="000000" w:themeColor="text1"/>
          <w:sz w:val="20"/>
        </w:rPr>
        <w:t>n, collect cells for analysis:</w:t>
      </w:r>
    </w:p>
    <w:p w14:paraId="5007A945" w14:textId="77777777" w:rsidR="00F56795" w:rsidRPr="00EA4893" w:rsidRDefault="00F56795" w:rsidP="00FD61EE">
      <w:pPr>
        <w:pStyle w:val="MDPI61Supplementary"/>
        <w:numPr>
          <w:ilvl w:val="1"/>
          <w:numId w:val="10"/>
        </w:numPr>
        <w:spacing w:before="0"/>
        <w:rPr>
          <w:bCs/>
          <w:color w:val="000000" w:themeColor="text1"/>
          <w:sz w:val="20"/>
        </w:rPr>
      </w:pPr>
      <w:r w:rsidRPr="00EA4893">
        <w:rPr>
          <w:bCs/>
          <w:color w:val="000000" w:themeColor="text1"/>
          <w:sz w:val="20"/>
        </w:rPr>
        <w:t xml:space="preserve">For flow cytometry: </w:t>
      </w:r>
    </w:p>
    <w:p w14:paraId="562E9FCC" w14:textId="2581F757" w:rsidR="00F56795" w:rsidRPr="00EA4893" w:rsidRDefault="00F56795" w:rsidP="00FD61EE">
      <w:pPr>
        <w:pStyle w:val="MDPI61Supplementary"/>
        <w:numPr>
          <w:ilvl w:val="2"/>
          <w:numId w:val="10"/>
        </w:numPr>
        <w:spacing w:before="0"/>
        <w:rPr>
          <w:bCs/>
          <w:color w:val="000000" w:themeColor="text1"/>
          <w:sz w:val="20"/>
        </w:rPr>
      </w:pPr>
      <w:r w:rsidRPr="00EA4893">
        <w:rPr>
          <w:bCs/>
          <w:color w:val="000000" w:themeColor="text1"/>
          <w:sz w:val="20"/>
        </w:rPr>
        <w:t>L</w:t>
      </w:r>
      <w:r w:rsidR="00AE39F5" w:rsidRPr="00EA4893">
        <w:rPr>
          <w:bCs/>
          <w:color w:val="000000" w:themeColor="text1"/>
          <w:sz w:val="20"/>
        </w:rPr>
        <w:t xml:space="preserve">ook at the </w:t>
      </w:r>
      <w:r w:rsidRPr="00EA4893">
        <w:rPr>
          <w:bCs/>
          <w:color w:val="000000" w:themeColor="text1"/>
          <w:sz w:val="20"/>
        </w:rPr>
        <w:t>c</w:t>
      </w:r>
      <w:r w:rsidR="00AE39F5" w:rsidRPr="00EA4893">
        <w:rPr>
          <w:bCs/>
          <w:color w:val="000000" w:themeColor="text1"/>
          <w:sz w:val="20"/>
        </w:rPr>
        <w:t xml:space="preserve">ells under a fluorescent microscope </w:t>
      </w:r>
      <w:r w:rsidR="003A752F" w:rsidRPr="00EA4893">
        <w:rPr>
          <w:bCs/>
          <w:color w:val="000000" w:themeColor="text1"/>
          <w:sz w:val="20"/>
        </w:rPr>
        <w:t xml:space="preserve">and select wells that appear ~1-10% positive. Harvest cells </w:t>
      </w:r>
      <w:r w:rsidRPr="00EA4893">
        <w:rPr>
          <w:bCs/>
          <w:color w:val="000000" w:themeColor="text1"/>
          <w:sz w:val="20"/>
        </w:rPr>
        <w:t>from these wells</w:t>
      </w:r>
      <w:r w:rsidR="003A752F" w:rsidRPr="00EA4893">
        <w:rPr>
          <w:bCs/>
          <w:color w:val="000000" w:themeColor="text1"/>
          <w:sz w:val="20"/>
        </w:rPr>
        <w:t xml:space="preserve"> using trypsin and transfer them to a V-bottom plate or microcentrifuge tubes. Pellet cells at 300xg for 4 min and wash </w:t>
      </w:r>
      <w:r w:rsidR="006F0821" w:rsidRPr="00EA4893">
        <w:rPr>
          <w:bCs/>
          <w:color w:val="000000" w:themeColor="text1"/>
          <w:sz w:val="20"/>
        </w:rPr>
        <w:t>twice</w:t>
      </w:r>
      <w:r w:rsidR="003A752F" w:rsidRPr="00EA4893">
        <w:rPr>
          <w:bCs/>
          <w:color w:val="000000" w:themeColor="text1"/>
          <w:sz w:val="20"/>
        </w:rPr>
        <w:t xml:space="preserve"> with 3% BSA in PBS. </w:t>
      </w:r>
      <w:r w:rsidR="001146A0" w:rsidRPr="00EA4893">
        <w:rPr>
          <w:bCs/>
          <w:color w:val="000000" w:themeColor="text1"/>
          <w:sz w:val="20"/>
        </w:rPr>
        <w:t xml:space="preserve">After the final wash, resuspend in 1% BSA in PBS and analyze via flow cytometry. We </w:t>
      </w:r>
      <w:r w:rsidR="003E013A" w:rsidRPr="00EA4893">
        <w:rPr>
          <w:bCs/>
          <w:color w:val="000000" w:themeColor="text1"/>
          <w:sz w:val="20"/>
        </w:rPr>
        <w:t>used</w:t>
      </w:r>
      <w:r w:rsidR="001146A0" w:rsidRPr="00EA4893">
        <w:rPr>
          <w:bCs/>
          <w:color w:val="000000" w:themeColor="text1"/>
          <w:sz w:val="20"/>
        </w:rPr>
        <w:t xml:space="preserve"> a Becton Dickinson Celesta cell analysis machine with a 530/30 filter to detect </w:t>
      </w:r>
      <w:proofErr w:type="spellStart"/>
      <w:r w:rsidR="001146A0" w:rsidRPr="00EA4893">
        <w:rPr>
          <w:bCs/>
          <w:color w:val="000000" w:themeColor="text1"/>
          <w:sz w:val="20"/>
        </w:rPr>
        <w:t>ZsGreen</w:t>
      </w:r>
      <w:proofErr w:type="spellEnd"/>
      <w:r w:rsidR="001146A0" w:rsidRPr="00EA4893">
        <w:rPr>
          <w:bCs/>
          <w:color w:val="000000" w:themeColor="text1"/>
          <w:sz w:val="20"/>
        </w:rPr>
        <w:t xml:space="preserve"> in the FITC channel. Resulting FCS files were analyzed using </w:t>
      </w:r>
      <w:proofErr w:type="spellStart"/>
      <w:r w:rsidR="001146A0" w:rsidRPr="00EA4893">
        <w:rPr>
          <w:bCs/>
          <w:color w:val="000000" w:themeColor="text1"/>
          <w:sz w:val="20"/>
        </w:rPr>
        <w:t>FlowJo</w:t>
      </w:r>
      <w:proofErr w:type="spellEnd"/>
      <w:r w:rsidR="001146A0" w:rsidRPr="00EA4893">
        <w:rPr>
          <w:bCs/>
          <w:color w:val="000000" w:themeColor="text1"/>
          <w:sz w:val="20"/>
        </w:rPr>
        <w:t xml:space="preserve"> </w:t>
      </w:r>
      <w:r w:rsidRPr="00EA4893">
        <w:rPr>
          <w:bCs/>
          <w:color w:val="000000" w:themeColor="text1"/>
          <w:sz w:val="20"/>
        </w:rPr>
        <w:t>(v</w:t>
      </w:r>
      <w:r w:rsidR="001146A0" w:rsidRPr="00EA4893">
        <w:rPr>
          <w:bCs/>
          <w:color w:val="000000" w:themeColor="text1"/>
          <w:sz w:val="20"/>
        </w:rPr>
        <w:t>10</w:t>
      </w:r>
      <w:r w:rsidRPr="00EA4893">
        <w:rPr>
          <w:bCs/>
          <w:color w:val="000000" w:themeColor="text1"/>
          <w:sz w:val="20"/>
        </w:rPr>
        <w:t>)</w:t>
      </w:r>
      <w:r w:rsidR="001146A0" w:rsidRPr="00EA4893">
        <w:rPr>
          <w:bCs/>
          <w:color w:val="000000" w:themeColor="text1"/>
          <w:sz w:val="20"/>
        </w:rPr>
        <w:t>.</w:t>
      </w:r>
    </w:p>
    <w:p w14:paraId="255D3194" w14:textId="5DB0B481" w:rsidR="00F56795" w:rsidRPr="00EA4893" w:rsidRDefault="003E013A" w:rsidP="008F3DBD">
      <w:pPr>
        <w:pStyle w:val="MDPI61Supplementary"/>
        <w:numPr>
          <w:ilvl w:val="2"/>
          <w:numId w:val="10"/>
        </w:numPr>
        <w:spacing w:before="0"/>
        <w:rPr>
          <w:bCs/>
          <w:color w:val="000000" w:themeColor="text1"/>
          <w:sz w:val="20"/>
        </w:rPr>
      </w:pPr>
      <w:r w:rsidRPr="00EA4893">
        <w:rPr>
          <w:bCs/>
          <w:color w:val="000000" w:themeColor="text1"/>
          <w:sz w:val="20"/>
        </w:rPr>
        <w:t>Calculate titers</w:t>
      </w:r>
      <w:r w:rsidR="00534D5F" w:rsidRPr="00EA4893">
        <w:rPr>
          <w:bCs/>
          <w:color w:val="000000" w:themeColor="text1"/>
          <w:sz w:val="20"/>
        </w:rPr>
        <w:t xml:space="preserve"> using the Poisson formula. If P is the percentage of cells that are </w:t>
      </w:r>
      <w:proofErr w:type="spellStart"/>
      <w:r w:rsidR="00534D5F" w:rsidRPr="00EA4893">
        <w:rPr>
          <w:bCs/>
          <w:color w:val="000000" w:themeColor="text1"/>
          <w:sz w:val="20"/>
        </w:rPr>
        <w:t>ZsGreen</w:t>
      </w:r>
      <w:proofErr w:type="spellEnd"/>
      <w:r w:rsidR="00534D5F" w:rsidRPr="00EA4893">
        <w:rPr>
          <w:bCs/>
          <w:color w:val="000000" w:themeColor="text1"/>
          <w:sz w:val="20"/>
        </w:rPr>
        <w:t xml:space="preserve"> positive, then the titer</w:t>
      </w:r>
      <w:r w:rsidR="0017185F" w:rsidRPr="00EA4893">
        <w:rPr>
          <w:bCs/>
          <w:color w:val="000000" w:themeColor="text1"/>
          <w:sz w:val="20"/>
        </w:rPr>
        <w:t xml:space="preserve"> per mL</w:t>
      </w:r>
      <w:r w:rsidR="00534D5F" w:rsidRPr="00EA4893">
        <w:rPr>
          <w:bCs/>
          <w:color w:val="000000" w:themeColor="text1"/>
          <w:sz w:val="20"/>
        </w:rPr>
        <w:t xml:space="preserve"> is: </w:t>
      </w:r>
      <w:r w:rsidR="004855B8" w:rsidRPr="00EA4893">
        <w:rPr>
          <w:bCs/>
          <w:i/>
          <w:iCs/>
          <w:color w:val="000000" w:themeColor="text1"/>
          <w:sz w:val="20"/>
        </w:rPr>
        <w:t>-</w:t>
      </w:r>
      <w:proofErr w:type="gramStart"/>
      <w:r w:rsidR="004855B8" w:rsidRPr="00EA4893">
        <w:rPr>
          <w:bCs/>
          <w:i/>
          <w:iCs/>
          <w:color w:val="000000" w:themeColor="text1"/>
          <w:sz w:val="20"/>
        </w:rPr>
        <w:t>ln(</w:t>
      </w:r>
      <w:proofErr w:type="gramEnd"/>
      <w:r w:rsidR="004855B8" w:rsidRPr="00EA4893">
        <w:rPr>
          <w:bCs/>
          <w:i/>
          <w:iCs/>
          <w:color w:val="000000" w:themeColor="text1"/>
          <w:sz w:val="20"/>
        </w:rPr>
        <w:t xml:space="preserve">1 – P / 100) x (number of cells / well) / </w:t>
      </w:r>
      <w:r w:rsidR="0017185F" w:rsidRPr="00EA4893">
        <w:rPr>
          <w:bCs/>
          <w:i/>
          <w:iCs/>
          <w:color w:val="000000" w:themeColor="text1"/>
          <w:sz w:val="20"/>
        </w:rPr>
        <w:t>(volume of virus per well in mL)</w:t>
      </w:r>
      <w:r w:rsidR="0017185F" w:rsidRPr="00EA4893">
        <w:rPr>
          <w:bCs/>
          <w:color w:val="000000" w:themeColor="text1"/>
          <w:sz w:val="20"/>
        </w:rPr>
        <w:t>.</w:t>
      </w:r>
      <w:r w:rsidR="004855B8" w:rsidRPr="00EA4893">
        <w:rPr>
          <w:bCs/>
          <w:color w:val="000000" w:themeColor="text1"/>
          <w:sz w:val="20"/>
        </w:rPr>
        <w:t xml:space="preserve"> </w:t>
      </w:r>
      <w:r w:rsidR="0017185F" w:rsidRPr="00EA4893">
        <w:rPr>
          <w:bCs/>
          <w:color w:val="000000" w:themeColor="text1"/>
          <w:sz w:val="20"/>
        </w:rPr>
        <w:t xml:space="preserve">Note that when the percentage </w:t>
      </w:r>
      <w:r w:rsidR="0017185F" w:rsidRPr="00EA4893">
        <w:rPr>
          <w:bCs/>
          <w:color w:val="000000" w:themeColor="text1"/>
          <w:sz w:val="20"/>
        </w:rPr>
        <w:lastRenderedPageBreak/>
        <w:t xml:space="preserve">of cells that are </w:t>
      </w:r>
      <w:proofErr w:type="spellStart"/>
      <w:r w:rsidR="0017185F" w:rsidRPr="00EA4893">
        <w:rPr>
          <w:bCs/>
          <w:color w:val="000000" w:themeColor="text1"/>
          <w:sz w:val="20"/>
        </w:rPr>
        <w:t>ZsGreen</w:t>
      </w:r>
      <w:proofErr w:type="spellEnd"/>
      <w:r w:rsidR="0017185F" w:rsidRPr="00EA4893">
        <w:rPr>
          <w:bCs/>
          <w:color w:val="000000" w:themeColor="text1"/>
          <w:sz w:val="20"/>
        </w:rPr>
        <w:t xml:space="preserve"> positive is low, this formula is approximately equal to: </w:t>
      </w:r>
      <w:r w:rsidR="0017185F" w:rsidRPr="00EA4893">
        <w:rPr>
          <w:bCs/>
          <w:i/>
          <w:iCs/>
          <w:color w:val="000000" w:themeColor="text1"/>
          <w:sz w:val="20"/>
        </w:rPr>
        <w:t>(</w:t>
      </w:r>
      <w:r w:rsidR="00F56795" w:rsidRPr="00EA4893">
        <w:rPr>
          <w:bCs/>
          <w:i/>
          <w:iCs/>
          <w:color w:val="000000" w:themeColor="text1"/>
          <w:sz w:val="20"/>
        </w:rPr>
        <w:t xml:space="preserve">% </w:t>
      </w:r>
      <w:proofErr w:type="spellStart"/>
      <w:r w:rsidR="00F56795" w:rsidRPr="00EA4893">
        <w:rPr>
          <w:bCs/>
          <w:i/>
          <w:iCs/>
          <w:color w:val="000000" w:themeColor="text1"/>
          <w:sz w:val="20"/>
        </w:rPr>
        <w:t>ZsGreen</w:t>
      </w:r>
      <w:proofErr w:type="spellEnd"/>
      <w:r w:rsidR="00F56795" w:rsidRPr="00EA4893">
        <w:rPr>
          <w:bCs/>
          <w:i/>
          <w:iCs/>
          <w:color w:val="000000" w:themeColor="text1"/>
          <w:sz w:val="20"/>
        </w:rPr>
        <w:t xml:space="preserve"> positive</w:t>
      </w:r>
      <w:r w:rsidR="003306DC" w:rsidRPr="00EA4893">
        <w:rPr>
          <w:bCs/>
          <w:i/>
          <w:iCs/>
          <w:color w:val="000000" w:themeColor="text1"/>
          <w:sz w:val="20"/>
        </w:rPr>
        <w:t xml:space="preserve"> / 100</w:t>
      </w:r>
      <w:r w:rsidR="0017185F" w:rsidRPr="00EA4893">
        <w:rPr>
          <w:bCs/>
          <w:i/>
          <w:iCs/>
          <w:color w:val="000000" w:themeColor="text1"/>
          <w:sz w:val="20"/>
        </w:rPr>
        <w:t>)</w:t>
      </w:r>
      <w:r w:rsidR="00F56795" w:rsidRPr="00EA4893">
        <w:rPr>
          <w:bCs/>
          <w:i/>
          <w:iCs/>
          <w:color w:val="000000" w:themeColor="text1"/>
          <w:sz w:val="20"/>
        </w:rPr>
        <w:t xml:space="preserve"> </w:t>
      </w:r>
      <w:r w:rsidRPr="00EA4893">
        <w:rPr>
          <w:bCs/>
          <w:i/>
          <w:iCs/>
          <w:color w:val="000000" w:themeColor="text1"/>
          <w:sz w:val="20"/>
        </w:rPr>
        <w:t>x</w:t>
      </w:r>
      <w:r w:rsidR="00F56795" w:rsidRPr="00EA4893">
        <w:rPr>
          <w:bCs/>
          <w:i/>
          <w:iCs/>
          <w:color w:val="000000" w:themeColor="text1"/>
          <w:sz w:val="20"/>
        </w:rPr>
        <w:t xml:space="preserve"> </w:t>
      </w:r>
      <w:r w:rsidR="0017185F" w:rsidRPr="00EA4893">
        <w:rPr>
          <w:bCs/>
          <w:i/>
          <w:iCs/>
          <w:color w:val="000000" w:themeColor="text1"/>
          <w:sz w:val="20"/>
        </w:rPr>
        <w:t>(</w:t>
      </w:r>
      <w:r w:rsidR="00F56795" w:rsidRPr="00EA4893">
        <w:rPr>
          <w:bCs/>
          <w:i/>
          <w:iCs/>
          <w:color w:val="000000" w:themeColor="text1"/>
          <w:sz w:val="20"/>
        </w:rPr>
        <w:t>number of cells</w:t>
      </w:r>
      <w:r w:rsidR="00CF6620" w:rsidRPr="00EA4893">
        <w:rPr>
          <w:bCs/>
          <w:i/>
          <w:iCs/>
          <w:color w:val="000000" w:themeColor="text1"/>
          <w:sz w:val="20"/>
        </w:rPr>
        <w:t xml:space="preserve"> / well</w:t>
      </w:r>
      <w:r w:rsidR="0017185F" w:rsidRPr="00EA4893">
        <w:rPr>
          <w:bCs/>
          <w:i/>
          <w:iCs/>
          <w:color w:val="000000" w:themeColor="text1"/>
          <w:sz w:val="20"/>
        </w:rPr>
        <w:t>)</w:t>
      </w:r>
      <w:r w:rsidR="00F56795" w:rsidRPr="00EA4893">
        <w:rPr>
          <w:bCs/>
          <w:i/>
          <w:iCs/>
          <w:color w:val="000000" w:themeColor="text1"/>
          <w:sz w:val="20"/>
        </w:rPr>
        <w:t xml:space="preserve"> / volume of virus </w:t>
      </w:r>
      <w:r w:rsidR="0017185F" w:rsidRPr="00EA4893">
        <w:rPr>
          <w:bCs/>
          <w:i/>
          <w:iCs/>
          <w:color w:val="000000" w:themeColor="text1"/>
          <w:sz w:val="20"/>
        </w:rPr>
        <w:t xml:space="preserve">per well in </w:t>
      </w:r>
      <w:r w:rsidR="00F56795" w:rsidRPr="00EA4893">
        <w:rPr>
          <w:bCs/>
          <w:i/>
          <w:iCs/>
          <w:color w:val="000000" w:themeColor="text1"/>
          <w:sz w:val="20"/>
        </w:rPr>
        <w:t>mL)</w:t>
      </w:r>
      <w:r w:rsidR="006F0821" w:rsidRPr="00EA4893">
        <w:rPr>
          <w:bCs/>
          <w:color w:val="000000" w:themeColor="text1"/>
          <w:sz w:val="20"/>
        </w:rPr>
        <w:t>.</w:t>
      </w:r>
      <w:r w:rsidR="0017185F" w:rsidRPr="00EA4893">
        <w:rPr>
          <w:bCs/>
          <w:color w:val="000000" w:themeColor="text1"/>
          <w:sz w:val="20"/>
        </w:rPr>
        <w:t xml:space="preserve"> Furthermore, the titers using even the Poisson equation will only be accurate if the percentage of cells that are </w:t>
      </w:r>
      <w:proofErr w:type="spellStart"/>
      <w:r w:rsidR="0017185F" w:rsidRPr="00EA4893">
        <w:rPr>
          <w:bCs/>
          <w:color w:val="000000" w:themeColor="text1"/>
          <w:sz w:val="20"/>
        </w:rPr>
        <w:t>ZsGreen</w:t>
      </w:r>
      <w:proofErr w:type="spellEnd"/>
      <w:r w:rsidR="0017185F" w:rsidRPr="00EA4893">
        <w:rPr>
          <w:bCs/>
          <w:color w:val="000000" w:themeColor="text1"/>
          <w:sz w:val="20"/>
        </w:rPr>
        <w:t xml:space="preserve"> positive is relatively low (ideally 1-10%).</w:t>
      </w:r>
      <w:r w:rsidR="006F0821" w:rsidRPr="00EA4893">
        <w:rPr>
          <w:bCs/>
          <w:color w:val="000000" w:themeColor="text1"/>
          <w:sz w:val="20"/>
        </w:rPr>
        <w:t xml:space="preserve"> </w:t>
      </w:r>
    </w:p>
    <w:p w14:paraId="0E085750" w14:textId="7322F0F2" w:rsidR="00F56795" w:rsidRPr="00EA4893" w:rsidRDefault="00F56795" w:rsidP="00985083">
      <w:pPr>
        <w:pStyle w:val="MDPI61Supplementary"/>
        <w:numPr>
          <w:ilvl w:val="1"/>
          <w:numId w:val="10"/>
        </w:numPr>
        <w:spacing w:before="120"/>
        <w:ind w:left="1498"/>
        <w:rPr>
          <w:bCs/>
          <w:color w:val="000000" w:themeColor="text1"/>
          <w:sz w:val="20"/>
        </w:rPr>
      </w:pPr>
      <w:r w:rsidRPr="00EA4893">
        <w:rPr>
          <w:bCs/>
          <w:color w:val="000000" w:themeColor="text1"/>
          <w:sz w:val="20"/>
        </w:rPr>
        <w:t>For luciferase:</w:t>
      </w:r>
    </w:p>
    <w:p w14:paraId="2C3F5551" w14:textId="04D7161F" w:rsidR="00F56795" w:rsidRPr="00EA4893" w:rsidRDefault="00D868B1" w:rsidP="00985083">
      <w:pPr>
        <w:pStyle w:val="MDPI61Supplementary"/>
        <w:numPr>
          <w:ilvl w:val="2"/>
          <w:numId w:val="10"/>
        </w:numPr>
        <w:spacing w:before="0"/>
        <w:rPr>
          <w:bCs/>
          <w:color w:val="000000" w:themeColor="text1"/>
          <w:sz w:val="20"/>
        </w:rPr>
      </w:pPr>
      <w:r w:rsidRPr="00EA4893">
        <w:rPr>
          <w:bCs/>
          <w:color w:val="000000" w:themeColor="text1"/>
          <w:sz w:val="20"/>
        </w:rPr>
        <w:t>Thaw luciferase reagent at room temperature. We used the Bright-Glo Luciferase Assay System (Promega, E2610).</w:t>
      </w:r>
    </w:p>
    <w:p w14:paraId="4A786499" w14:textId="40502743" w:rsidR="00D868B1" w:rsidRPr="00EA4893" w:rsidRDefault="00D868B1" w:rsidP="00336E66">
      <w:pPr>
        <w:pStyle w:val="MDPI61Supplementary"/>
        <w:numPr>
          <w:ilvl w:val="2"/>
          <w:numId w:val="10"/>
        </w:numPr>
        <w:spacing w:before="0"/>
        <w:rPr>
          <w:bCs/>
          <w:color w:val="000000" w:themeColor="text1"/>
          <w:sz w:val="20"/>
        </w:rPr>
      </w:pPr>
      <w:r w:rsidRPr="00EA4893">
        <w:rPr>
          <w:bCs/>
          <w:color w:val="000000" w:themeColor="text1"/>
          <w:sz w:val="20"/>
        </w:rPr>
        <w:t xml:space="preserve">Prepare cells by removing 100 </w:t>
      </w:r>
      <w:proofErr w:type="spellStart"/>
      <w:ins w:id="66" w:author="Kate D Crawford" w:date="2020-04-30T23:06:00Z">
        <w:r w:rsidR="00065781" w:rsidRPr="00324D9A">
          <w:rPr>
            <w:color w:val="000000" w:themeColor="text1"/>
          </w:rPr>
          <w:t>μ</w:t>
        </w:r>
      </w:ins>
      <w:del w:id="67" w:author="Kate D Crawford" w:date="2020-04-30T23:06:00Z">
        <w:r w:rsidRPr="00EA4893" w:rsidDel="00065781">
          <w:rPr>
            <w:bCs/>
            <w:color w:val="000000" w:themeColor="text1"/>
            <w:sz w:val="20"/>
          </w:rPr>
          <w:delText>u</w:delText>
        </w:r>
      </w:del>
      <w:r w:rsidRPr="00EA4893">
        <w:rPr>
          <w:bCs/>
          <w:color w:val="000000" w:themeColor="text1"/>
          <w:sz w:val="20"/>
        </w:rPr>
        <w:t>L</w:t>
      </w:r>
      <w:proofErr w:type="spellEnd"/>
      <w:r w:rsidRPr="00EA4893">
        <w:rPr>
          <w:bCs/>
          <w:color w:val="000000" w:themeColor="text1"/>
          <w:sz w:val="20"/>
        </w:rPr>
        <w:t xml:space="preserve"> media from each well. Accounting for evaporation, </w:t>
      </w:r>
      <w:proofErr w:type="gramStart"/>
      <w:r w:rsidR="0065642E" w:rsidRPr="00EA4893">
        <w:rPr>
          <w:bCs/>
          <w:color w:val="000000" w:themeColor="text1"/>
          <w:sz w:val="20"/>
        </w:rPr>
        <w:t>this leaves</w:t>
      </w:r>
      <w:proofErr w:type="gramEnd"/>
      <w:r w:rsidR="0065642E" w:rsidRPr="00EA4893">
        <w:rPr>
          <w:bCs/>
          <w:color w:val="000000" w:themeColor="text1"/>
          <w:sz w:val="20"/>
        </w:rPr>
        <w:t xml:space="preserve"> </w:t>
      </w:r>
      <w:r w:rsidRPr="00EA4893">
        <w:rPr>
          <w:bCs/>
          <w:color w:val="000000" w:themeColor="text1"/>
          <w:sz w:val="20"/>
        </w:rPr>
        <w:t xml:space="preserve">~30 </w:t>
      </w:r>
      <w:proofErr w:type="spellStart"/>
      <w:ins w:id="68" w:author="Kate D Crawford" w:date="2020-04-30T23:06:00Z">
        <w:r w:rsidR="00065781" w:rsidRPr="00324D9A">
          <w:rPr>
            <w:color w:val="000000" w:themeColor="text1"/>
          </w:rPr>
          <w:t>μ</w:t>
        </w:r>
      </w:ins>
      <w:del w:id="69" w:author="Kate D Crawford" w:date="2020-04-30T23:06:00Z">
        <w:r w:rsidRPr="00EA4893" w:rsidDel="00065781">
          <w:rPr>
            <w:bCs/>
            <w:color w:val="000000" w:themeColor="text1"/>
            <w:sz w:val="20"/>
          </w:rPr>
          <w:delText>u</w:delText>
        </w:r>
      </w:del>
      <w:r w:rsidRPr="00EA4893">
        <w:rPr>
          <w:bCs/>
          <w:color w:val="000000" w:themeColor="text1"/>
          <w:sz w:val="20"/>
        </w:rPr>
        <w:t>L</w:t>
      </w:r>
      <w:proofErr w:type="spellEnd"/>
      <w:r w:rsidRPr="00EA4893">
        <w:rPr>
          <w:bCs/>
          <w:color w:val="000000" w:themeColor="text1"/>
          <w:sz w:val="20"/>
        </w:rPr>
        <w:t xml:space="preserve"> of media in each well.</w:t>
      </w:r>
    </w:p>
    <w:p w14:paraId="1FEBFEC3" w14:textId="211322EF" w:rsidR="00D868B1" w:rsidRPr="00EA4893" w:rsidRDefault="00D868B1" w:rsidP="00336E66">
      <w:pPr>
        <w:pStyle w:val="MDPI61Supplementary"/>
        <w:numPr>
          <w:ilvl w:val="2"/>
          <w:numId w:val="10"/>
        </w:numPr>
        <w:spacing w:before="0"/>
        <w:rPr>
          <w:bCs/>
          <w:color w:val="000000" w:themeColor="text1"/>
          <w:sz w:val="20"/>
        </w:rPr>
      </w:pPr>
      <w:r w:rsidRPr="00EA4893">
        <w:rPr>
          <w:bCs/>
          <w:color w:val="000000" w:themeColor="text1"/>
          <w:sz w:val="20"/>
        </w:rPr>
        <w:t xml:space="preserve">Add 30 </w:t>
      </w:r>
      <w:proofErr w:type="spellStart"/>
      <w:ins w:id="70" w:author="Kate D Crawford" w:date="2020-04-30T23:06:00Z">
        <w:r w:rsidR="00065781" w:rsidRPr="00324D9A">
          <w:rPr>
            <w:color w:val="000000" w:themeColor="text1"/>
          </w:rPr>
          <w:t>μ</w:t>
        </w:r>
      </w:ins>
      <w:del w:id="71" w:author="Kate D Crawford" w:date="2020-04-30T23:06:00Z">
        <w:r w:rsidRPr="00EA4893" w:rsidDel="00065781">
          <w:rPr>
            <w:bCs/>
            <w:color w:val="000000" w:themeColor="text1"/>
            <w:sz w:val="20"/>
          </w:rPr>
          <w:delText>u</w:delText>
        </w:r>
      </w:del>
      <w:r w:rsidRPr="00EA4893">
        <w:rPr>
          <w:bCs/>
          <w:color w:val="000000" w:themeColor="text1"/>
          <w:sz w:val="20"/>
        </w:rPr>
        <w:t>L</w:t>
      </w:r>
      <w:proofErr w:type="spellEnd"/>
      <w:r w:rsidRPr="00EA4893">
        <w:rPr>
          <w:bCs/>
          <w:color w:val="000000" w:themeColor="text1"/>
          <w:sz w:val="20"/>
        </w:rPr>
        <w:t xml:space="preserve"> of luciferase reagent</w:t>
      </w:r>
      <w:r w:rsidR="003E013A" w:rsidRPr="00EA4893">
        <w:rPr>
          <w:bCs/>
          <w:color w:val="000000" w:themeColor="text1"/>
          <w:sz w:val="20"/>
        </w:rPr>
        <w:t xml:space="preserve">, </w:t>
      </w:r>
      <w:r w:rsidRPr="00EA4893">
        <w:rPr>
          <w:bCs/>
          <w:color w:val="000000" w:themeColor="text1"/>
          <w:sz w:val="20"/>
        </w:rPr>
        <w:t>mix well</w:t>
      </w:r>
      <w:r w:rsidR="003E013A" w:rsidRPr="00EA4893">
        <w:rPr>
          <w:bCs/>
          <w:color w:val="000000" w:themeColor="text1"/>
          <w:sz w:val="20"/>
        </w:rPr>
        <w:t xml:space="preserve">, and transfer all 60 </w:t>
      </w:r>
      <w:proofErr w:type="spellStart"/>
      <w:ins w:id="72" w:author="Kate D Crawford" w:date="2020-04-30T23:06:00Z">
        <w:r w:rsidR="00065781" w:rsidRPr="00324D9A">
          <w:rPr>
            <w:color w:val="000000" w:themeColor="text1"/>
          </w:rPr>
          <w:t>μ</w:t>
        </w:r>
      </w:ins>
      <w:del w:id="73" w:author="Kate D Crawford" w:date="2020-04-30T23:06:00Z">
        <w:r w:rsidR="003E013A" w:rsidRPr="00EA4893" w:rsidDel="00065781">
          <w:rPr>
            <w:bCs/>
            <w:color w:val="000000" w:themeColor="text1"/>
            <w:sz w:val="20"/>
          </w:rPr>
          <w:delText>u</w:delText>
        </w:r>
      </w:del>
      <w:r w:rsidR="003E013A" w:rsidRPr="00EA4893">
        <w:rPr>
          <w:bCs/>
          <w:color w:val="000000" w:themeColor="text1"/>
          <w:sz w:val="20"/>
        </w:rPr>
        <w:t>L</w:t>
      </w:r>
      <w:proofErr w:type="spellEnd"/>
      <w:r w:rsidR="003E013A" w:rsidRPr="00EA4893">
        <w:rPr>
          <w:bCs/>
          <w:color w:val="000000" w:themeColor="text1"/>
          <w:sz w:val="20"/>
        </w:rPr>
        <w:t xml:space="preserve"> to a black-bottom plate (Co</w:t>
      </w:r>
      <w:r w:rsidR="001F08EA" w:rsidRPr="00EA4893">
        <w:rPr>
          <w:bCs/>
          <w:color w:val="000000" w:themeColor="text1"/>
          <w:sz w:val="20"/>
        </w:rPr>
        <w:t>star 96-well solid black, Fisher, 07-200-590</w:t>
      </w:r>
      <w:r w:rsidR="003E013A" w:rsidRPr="00EA4893">
        <w:rPr>
          <w:bCs/>
          <w:color w:val="000000" w:themeColor="text1"/>
          <w:sz w:val="20"/>
        </w:rPr>
        <w:t xml:space="preserve">). </w:t>
      </w:r>
    </w:p>
    <w:p w14:paraId="4B20056B" w14:textId="4C045332" w:rsidR="003E013A" w:rsidRPr="00EA4893" w:rsidRDefault="003E013A" w:rsidP="00336E66">
      <w:pPr>
        <w:pStyle w:val="MDPI61Supplementary"/>
        <w:numPr>
          <w:ilvl w:val="2"/>
          <w:numId w:val="10"/>
        </w:numPr>
        <w:spacing w:before="0"/>
        <w:rPr>
          <w:bCs/>
          <w:color w:val="000000" w:themeColor="text1"/>
          <w:sz w:val="20"/>
        </w:rPr>
      </w:pPr>
      <w:r w:rsidRPr="00EA4893">
        <w:rPr>
          <w:bCs/>
          <w:color w:val="000000" w:themeColor="text1"/>
          <w:sz w:val="20"/>
        </w:rPr>
        <w:t xml:space="preserve">Incubate plate for 2 min at room temperature </w:t>
      </w:r>
      <w:r w:rsidR="00146366" w:rsidRPr="00EA4893">
        <w:rPr>
          <w:bCs/>
          <w:color w:val="000000" w:themeColor="text1"/>
          <w:sz w:val="20"/>
        </w:rPr>
        <w:t xml:space="preserve">in the dark </w:t>
      </w:r>
      <w:r w:rsidRPr="00EA4893">
        <w:rPr>
          <w:bCs/>
          <w:color w:val="000000" w:themeColor="text1"/>
          <w:sz w:val="20"/>
        </w:rPr>
        <w:t>then measure luminescence using a plate reader</w:t>
      </w:r>
      <w:r w:rsidR="00477144" w:rsidRPr="00EA4893">
        <w:rPr>
          <w:bCs/>
          <w:color w:val="000000" w:themeColor="text1"/>
          <w:sz w:val="20"/>
        </w:rPr>
        <w:t xml:space="preserve">. We used a Tecan </w:t>
      </w:r>
      <w:r w:rsidR="000332E7" w:rsidRPr="00EA4893">
        <w:rPr>
          <w:bCs/>
          <w:color w:val="000000" w:themeColor="text1"/>
          <w:sz w:val="20"/>
        </w:rPr>
        <w:t xml:space="preserve">Infinite M1000 Pro plate reader </w:t>
      </w:r>
      <w:r w:rsidR="00477144" w:rsidRPr="00EA4893">
        <w:rPr>
          <w:bCs/>
          <w:color w:val="000000" w:themeColor="text1"/>
          <w:sz w:val="20"/>
        </w:rPr>
        <w:t xml:space="preserve">with </w:t>
      </w:r>
      <w:r w:rsidR="00693979" w:rsidRPr="00EA4893">
        <w:rPr>
          <w:bCs/>
          <w:color w:val="000000" w:themeColor="text1"/>
          <w:sz w:val="20"/>
        </w:rPr>
        <w:t>no attenuation and a</w:t>
      </w:r>
      <w:r w:rsidR="00477144" w:rsidRPr="00EA4893">
        <w:rPr>
          <w:bCs/>
          <w:color w:val="000000" w:themeColor="text1"/>
          <w:sz w:val="20"/>
        </w:rPr>
        <w:t xml:space="preserve"> luminescence integration time of 1 second.</w:t>
      </w:r>
    </w:p>
    <w:p w14:paraId="31DEC1F5" w14:textId="709D1AE8" w:rsidR="001F08EA" w:rsidRPr="00EA4893" w:rsidRDefault="001F08EA" w:rsidP="00336E66">
      <w:pPr>
        <w:pStyle w:val="MDPI61Supplementary"/>
        <w:numPr>
          <w:ilvl w:val="2"/>
          <w:numId w:val="10"/>
        </w:numPr>
        <w:spacing w:before="0"/>
        <w:rPr>
          <w:bCs/>
          <w:color w:val="000000" w:themeColor="text1"/>
          <w:sz w:val="20"/>
        </w:rPr>
      </w:pPr>
      <w:r w:rsidRPr="00EA4893">
        <w:rPr>
          <w:bCs/>
          <w:color w:val="000000" w:themeColor="text1"/>
          <w:sz w:val="20"/>
        </w:rPr>
        <w:t>Plot RLUs vs. virus dilution. Select an amount of virus for further assays where there</w:t>
      </w:r>
      <w:r w:rsidR="00D80CDD" w:rsidRPr="00EA4893">
        <w:rPr>
          <w:bCs/>
          <w:color w:val="000000" w:themeColor="text1"/>
          <w:sz w:val="20"/>
        </w:rPr>
        <w:t xml:space="preserve"> is</w:t>
      </w:r>
      <w:r w:rsidRPr="00EA4893">
        <w:rPr>
          <w:bCs/>
          <w:color w:val="000000" w:themeColor="text1"/>
          <w:sz w:val="20"/>
        </w:rPr>
        <w:t xml:space="preserve"> </w:t>
      </w:r>
      <w:r w:rsidR="00D80CDD" w:rsidRPr="00EA4893">
        <w:rPr>
          <w:bCs/>
          <w:color w:val="000000" w:themeColor="text1"/>
          <w:sz w:val="20"/>
        </w:rPr>
        <w:t>sufficient (&gt;100</w:t>
      </w:r>
      <w:r w:rsidR="008846A8" w:rsidRPr="00EA4893">
        <w:rPr>
          <w:bCs/>
          <w:color w:val="000000" w:themeColor="text1"/>
          <w:sz w:val="20"/>
        </w:rPr>
        <w:t>0</w:t>
      </w:r>
      <w:r w:rsidR="00D80CDD" w:rsidRPr="00EA4893">
        <w:rPr>
          <w:bCs/>
          <w:color w:val="000000" w:themeColor="text1"/>
          <w:sz w:val="20"/>
        </w:rPr>
        <w:t xml:space="preserve">-fold) signal above virus-only background and </w:t>
      </w:r>
      <w:r w:rsidRPr="00EA4893">
        <w:rPr>
          <w:bCs/>
          <w:color w:val="000000" w:themeColor="text1"/>
          <w:sz w:val="20"/>
        </w:rPr>
        <w:t>a linear relationship between virus added and RLU.</w:t>
      </w:r>
    </w:p>
    <w:p w14:paraId="282545E3" w14:textId="77777777" w:rsidR="00DA15EA" w:rsidRDefault="00DA15EA" w:rsidP="000B4C54">
      <w:pPr>
        <w:pStyle w:val="MDPI61Supplementary"/>
        <w:rPr>
          <w:bCs/>
          <w:i/>
          <w:iCs/>
        </w:rPr>
      </w:pPr>
    </w:p>
    <w:p w14:paraId="62A99914" w14:textId="62EDD9E7" w:rsidR="00EA4893" w:rsidRDefault="00EA4893" w:rsidP="00EA4893">
      <w:pPr>
        <w:pStyle w:val="MDPI52figure"/>
      </w:pPr>
      <w:r>
        <w:rPr>
          <w:noProof/>
          <w:snapToGrid/>
        </w:rPr>
        <w:drawing>
          <wp:inline distT="0" distB="0" distL="0" distR="0" wp14:anchorId="59CD4FAE" wp14:editId="34769B1B">
            <wp:extent cx="4127276" cy="2120572"/>
            <wp:effectExtent l="0" t="0" r="635" b="635"/>
            <wp:docPr id="8" name="Picture 8" descr="A picture containing cabinet, cro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yout.png"/>
                    <pic:cNvPicPr/>
                  </pic:nvPicPr>
                  <pic:blipFill>
                    <a:blip r:embed="rId33">
                      <a:extLst>
                        <a:ext uri="{28A0092B-C50C-407E-A947-70E740481C1C}">
                          <a14:useLocalDpi xmlns:a14="http://schemas.microsoft.com/office/drawing/2010/main" val="0"/>
                        </a:ext>
                      </a:extLst>
                    </a:blip>
                    <a:stretch>
                      <a:fillRect/>
                    </a:stretch>
                  </pic:blipFill>
                  <pic:spPr>
                    <a:xfrm>
                      <a:off x="0" y="0"/>
                      <a:ext cx="4155256" cy="2134948"/>
                    </a:xfrm>
                    <a:prstGeom prst="rect">
                      <a:avLst/>
                    </a:prstGeom>
                  </pic:spPr>
                </pic:pic>
              </a:graphicData>
            </a:graphic>
          </wp:inline>
        </w:drawing>
      </w:r>
    </w:p>
    <w:p w14:paraId="6420C339" w14:textId="5617B7AB" w:rsidR="00DA15EA" w:rsidRPr="00BC73D3" w:rsidRDefault="00EA4893" w:rsidP="00EA4893">
      <w:pPr>
        <w:pStyle w:val="MDPI51figurecaption"/>
      </w:pPr>
      <w:r w:rsidRPr="00EA4893">
        <w:rPr>
          <w:b/>
        </w:rPr>
        <w:t xml:space="preserve">Figure 5. </w:t>
      </w:r>
      <w:r w:rsidR="00BC73D3">
        <w:t>Example plate layout for neutralization assays.</w:t>
      </w:r>
      <w:r w:rsidR="00820D4F">
        <w:t xml:space="preserve"> It is possible to run full-dilution series of two ser</w:t>
      </w:r>
      <w:r w:rsidR="00DB6836">
        <w:t>a</w:t>
      </w:r>
      <w:r w:rsidR="00820D4F">
        <w:t xml:space="preserve"> or plasma samples</w:t>
      </w:r>
      <w:r w:rsidR="00312AA5">
        <w:t xml:space="preserve"> in dupl</w:t>
      </w:r>
      <w:r w:rsidR="0001045B">
        <w:t>ic</w:t>
      </w:r>
      <w:r w:rsidR="00312AA5">
        <w:t>ate</w:t>
      </w:r>
      <w:r w:rsidR="00820D4F">
        <w:t xml:space="preserve"> on each plate with the necessary controls. These controls include media only, cells only, and virus only wells, as well as 4 wells of virus infecting 293T cells to confirm </w:t>
      </w:r>
      <w:r w:rsidR="006C4D52">
        <w:t>the lack of infection with Spike-pseudotyped lentivirus in the absence of ACE2. The</w:t>
      </w:r>
      <w:r w:rsidR="00146366">
        <w:t xml:space="preserve"> average signal from the “Virus Only” and “Virus + 293Ts”</w:t>
      </w:r>
      <w:r w:rsidR="006C4D52">
        <w:t xml:space="preserve"> wells </w:t>
      </w:r>
      <w:r w:rsidR="00146366">
        <w:t xml:space="preserve">provides </w:t>
      </w:r>
      <w:r w:rsidR="006C4D52">
        <w:t xml:space="preserve">the background signal. The </w:t>
      </w:r>
      <w:r w:rsidR="00146366">
        <w:t>“Virus + Cells”</w:t>
      </w:r>
      <w:r w:rsidR="006C4D52">
        <w:t xml:space="preserve"> wells represent maximum infection without any serum and provide a metric for 100% vir</w:t>
      </w:r>
      <w:r w:rsidR="00F17A3D">
        <w:t>us</w:t>
      </w:r>
      <w:r w:rsidR="006C4D52">
        <w:t xml:space="preserve"> infectivity.</w:t>
      </w:r>
      <w:r w:rsidR="00146366">
        <w:t xml:space="preserve"> Note that “cells” here refers to the 293T-ACE2 cells.</w:t>
      </w:r>
    </w:p>
    <w:p w14:paraId="26305337" w14:textId="00FEE944" w:rsidR="006C5456" w:rsidRPr="00EA4893" w:rsidRDefault="00EA4893" w:rsidP="00EA4893">
      <w:pPr>
        <w:pStyle w:val="MDPI22heading2"/>
      </w:pPr>
      <w:r w:rsidRPr="00EA4893">
        <w:t xml:space="preserve">4.5. </w:t>
      </w:r>
      <w:r w:rsidR="006C5456" w:rsidRPr="00EA4893">
        <w:t>Detailed protocol for neutralization assays.</w:t>
      </w:r>
      <w:r w:rsidR="001353B1" w:rsidRPr="00EA4893">
        <w:t xml:space="preserve"> </w:t>
      </w:r>
    </w:p>
    <w:p w14:paraId="73E500F8" w14:textId="253AED15" w:rsidR="00250DDC" w:rsidRDefault="00250DDC" w:rsidP="00EA4893">
      <w:pPr>
        <w:pStyle w:val="MDPI31text"/>
      </w:pPr>
      <w:r>
        <w:t>The following protocol was developed to streamline neutralization assays with Spike-pseudotyped lentiviruses</w:t>
      </w:r>
      <w:r w:rsidR="00693D56">
        <w:t>. This protocol can be performed with either human sera or plasma</w:t>
      </w:r>
      <w:r w:rsidR="004D62A4">
        <w:t>, or monoclonal antibodies. Note that for safety, sera or plasma should be heat-inactivated in a biosafety cabinet prior to use as described in subsection 4.</w:t>
      </w:r>
      <w:r w:rsidR="00845295">
        <w:t>6</w:t>
      </w:r>
      <w:r w:rsidR="004D62A4">
        <w:t>.</w:t>
      </w:r>
    </w:p>
    <w:p w14:paraId="7E4E4EA6" w14:textId="18F95981" w:rsidR="001353B1" w:rsidRPr="00EA4893" w:rsidRDefault="00250DDC" w:rsidP="00820D4F">
      <w:pPr>
        <w:pStyle w:val="MDPI61Supplementary"/>
        <w:numPr>
          <w:ilvl w:val="0"/>
          <w:numId w:val="5"/>
        </w:numPr>
        <w:spacing w:before="80" w:line="240" w:lineRule="auto"/>
        <w:rPr>
          <w:bCs/>
          <w:sz w:val="20"/>
        </w:rPr>
      </w:pPr>
      <w:r w:rsidRPr="00EA4893">
        <w:rPr>
          <w:bCs/>
          <w:sz w:val="20"/>
        </w:rPr>
        <w:t>S</w:t>
      </w:r>
      <w:r w:rsidR="001353B1" w:rsidRPr="00EA4893">
        <w:rPr>
          <w:bCs/>
          <w:sz w:val="20"/>
        </w:rPr>
        <w:t>eed a poly-L-lysine</w:t>
      </w:r>
      <w:r w:rsidRPr="00EA4893">
        <w:rPr>
          <w:bCs/>
          <w:sz w:val="20"/>
        </w:rPr>
        <w:t>-</w:t>
      </w:r>
      <w:r w:rsidR="001353B1" w:rsidRPr="00EA4893">
        <w:rPr>
          <w:bCs/>
          <w:sz w:val="20"/>
        </w:rPr>
        <w:t>coated 96-well plate with 1.25x10</w:t>
      </w:r>
      <w:r w:rsidR="001353B1" w:rsidRPr="00EA4893">
        <w:rPr>
          <w:bCs/>
          <w:sz w:val="20"/>
          <w:vertAlign w:val="superscript"/>
        </w:rPr>
        <w:t>4</w:t>
      </w:r>
      <w:r w:rsidR="001353B1" w:rsidRPr="00EA4893">
        <w:rPr>
          <w:bCs/>
          <w:sz w:val="20"/>
        </w:rPr>
        <w:t xml:space="preserve"> 293T-ACE2 cells</w:t>
      </w:r>
      <w:r w:rsidR="007E75E8" w:rsidRPr="00EA4893">
        <w:rPr>
          <w:bCs/>
          <w:sz w:val="20"/>
        </w:rPr>
        <w:t xml:space="preserve"> (BEI </w:t>
      </w:r>
      <w:r w:rsidR="00845295" w:rsidRPr="00EA4893">
        <w:rPr>
          <w:bCs/>
          <w:sz w:val="20"/>
        </w:rPr>
        <w:t>NR-52511</w:t>
      </w:r>
      <w:r w:rsidR="007E75E8" w:rsidRPr="00EA4893">
        <w:rPr>
          <w:bCs/>
          <w:color w:val="000000" w:themeColor="text1"/>
          <w:sz w:val="20"/>
        </w:rPr>
        <w:t>)</w:t>
      </w:r>
      <w:r w:rsidR="00191BDC" w:rsidRPr="00EA4893">
        <w:rPr>
          <w:bCs/>
          <w:color w:val="000000" w:themeColor="text1"/>
          <w:sz w:val="20"/>
        </w:rPr>
        <w:t xml:space="preserve"> per well</w:t>
      </w:r>
      <w:r w:rsidR="00F56166" w:rsidRPr="00EA4893">
        <w:rPr>
          <w:bCs/>
          <w:sz w:val="20"/>
        </w:rPr>
        <w:t xml:space="preserve"> in 50 </w:t>
      </w:r>
      <w:proofErr w:type="spellStart"/>
      <w:ins w:id="74" w:author="Kate D Crawford" w:date="2020-04-30T23:06:00Z">
        <w:r w:rsidR="00065781" w:rsidRPr="00324D9A">
          <w:rPr>
            <w:color w:val="000000" w:themeColor="text1"/>
          </w:rPr>
          <w:t>μ</w:t>
        </w:r>
      </w:ins>
      <w:del w:id="75" w:author="Kate D Crawford" w:date="2020-04-30T23:06:00Z">
        <w:r w:rsidR="00F56166" w:rsidRPr="00EA4893" w:rsidDel="00065781">
          <w:rPr>
            <w:bCs/>
            <w:sz w:val="20"/>
          </w:rPr>
          <w:delText>u</w:delText>
        </w:r>
      </w:del>
      <w:r w:rsidR="00F56166" w:rsidRPr="00EA4893">
        <w:rPr>
          <w:bCs/>
          <w:sz w:val="20"/>
        </w:rPr>
        <w:t>L</w:t>
      </w:r>
      <w:proofErr w:type="spellEnd"/>
      <w:r w:rsidR="007E75E8" w:rsidRPr="00EA4893">
        <w:rPr>
          <w:bCs/>
          <w:sz w:val="20"/>
        </w:rPr>
        <w:t xml:space="preserve"> </w:t>
      </w:r>
      <w:del w:id="76" w:author="Kate D Crawford" w:date="2020-04-30T23:07:00Z">
        <w:r w:rsidR="007E75E8" w:rsidRPr="00EA4893" w:rsidDel="00065781">
          <w:rPr>
            <w:bCs/>
            <w:sz w:val="20"/>
          </w:rPr>
          <w:delText>DMEM</w:delText>
        </w:r>
        <w:r w:rsidRPr="00EA4893" w:rsidDel="00065781">
          <w:rPr>
            <w:bCs/>
            <w:sz w:val="20"/>
          </w:rPr>
          <w:delText xml:space="preserve"> </w:delText>
        </w:r>
      </w:del>
      <w:ins w:id="77" w:author="Kate D Crawford" w:date="2020-04-30T23:07:00Z">
        <w:r w:rsidR="00065781">
          <w:rPr>
            <w:bCs/>
            <w:sz w:val="20"/>
          </w:rPr>
          <w:t>D10</w:t>
        </w:r>
        <w:r w:rsidR="00065781" w:rsidRPr="00EA4893">
          <w:rPr>
            <w:bCs/>
            <w:sz w:val="20"/>
          </w:rPr>
          <w:t xml:space="preserve"> </w:t>
        </w:r>
      </w:ins>
      <w:r w:rsidR="007E75E8" w:rsidRPr="00EA4893">
        <w:rPr>
          <w:bCs/>
          <w:sz w:val="20"/>
        </w:rPr>
        <w:t>(2.5x10</w:t>
      </w:r>
      <w:r w:rsidR="007E75E8" w:rsidRPr="00EA4893">
        <w:rPr>
          <w:bCs/>
          <w:sz w:val="20"/>
          <w:vertAlign w:val="superscript"/>
        </w:rPr>
        <w:t>5</w:t>
      </w:r>
      <w:r w:rsidR="007E75E8" w:rsidRPr="00EA4893">
        <w:rPr>
          <w:bCs/>
          <w:sz w:val="20"/>
        </w:rPr>
        <w:t xml:space="preserve"> cells per mL). </w:t>
      </w:r>
      <w:r w:rsidRPr="00EA4893">
        <w:rPr>
          <w:bCs/>
          <w:sz w:val="20"/>
        </w:rPr>
        <w:t>Plan to infect this plate 8–12 hours post-seeding.</w:t>
      </w:r>
    </w:p>
    <w:p w14:paraId="71B70A51" w14:textId="77777777" w:rsidR="00146366" w:rsidRPr="00EA4893" w:rsidRDefault="00250DDC" w:rsidP="00146366">
      <w:pPr>
        <w:pStyle w:val="MDPI61Supplementary"/>
        <w:numPr>
          <w:ilvl w:val="0"/>
          <w:numId w:val="5"/>
        </w:numPr>
        <w:spacing w:before="80" w:line="240" w:lineRule="auto"/>
        <w:rPr>
          <w:bCs/>
          <w:sz w:val="20"/>
        </w:rPr>
      </w:pPr>
      <w:r w:rsidRPr="00EA4893">
        <w:rPr>
          <w:bCs/>
          <w:sz w:val="20"/>
        </w:rPr>
        <w:t>A</w:t>
      </w:r>
      <w:r w:rsidR="007955C3" w:rsidRPr="00EA4893">
        <w:rPr>
          <w:bCs/>
          <w:sz w:val="20"/>
        </w:rPr>
        <w:t>bout</w:t>
      </w:r>
      <w:r w:rsidRPr="00EA4893">
        <w:rPr>
          <w:bCs/>
          <w:sz w:val="20"/>
        </w:rPr>
        <w:t xml:space="preserve"> </w:t>
      </w:r>
      <w:r w:rsidR="00997A19" w:rsidRPr="00EA4893">
        <w:rPr>
          <w:bCs/>
          <w:sz w:val="20"/>
        </w:rPr>
        <w:t>1.5</w:t>
      </w:r>
      <w:r w:rsidRPr="00EA4893">
        <w:rPr>
          <w:bCs/>
          <w:sz w:val="20"/>
        </w:rPr>
        <w:t xml:space="preserve"> hours prior to infecting cells, </w:t>
      </w:r>
      <w:r w:rsidR="00712845" w:rsidRPr="00EA4893">
        <w:rPr>
          <w:bCs/>
          <w:sz w:val="20"/>
        </w:rPr>
        <w:t xml:space="preserve">begin </w:t>
      </w:r>
      <w:r w:rsidRPr="00EA4893">
        <w:rPr>
          <w:bCs/>
          <w:sz w:val="20"/>
        </w:rPr>
        <w:t>prepar</w:t>
      </w:r>
      <w:r w:rsidR="00712845" w:rsidRPr="00EA4893">
        <w:rPr>
          <w:bCs/>
          <w:sz w:val="20"/>
        </w:rPr>
        <w:t>ing</w:t>
      </w:r>
      <w:r w:rsidRPr="00EA4893">
        <w:rPr>
          <w:bCs/>
          <w:sz w:val="20"/>
        </w:rPr>
        <w:t xml:space="preserve"> ser</w:t>
      </w:r>
      <w:r w:rsidR="0065642E" w:rsidRPr="00EA4893">
        <w:rPr>
          <w:bCs/>
          <w:sz w:val="20"/>
        </w:rPr>
        <w:t>um</w:t>
      </w:r>
      <w:r w:rsidR="00146366" w:rsidRPr="00EA4893">
        <w:rPr>
          <w:bCs/>
          <w:sz w:val="20"/>
        </w:rPr>
        <w:t xml:space="preserve"> </w:t>
      </w:r>
      <w:r w:rsidR="00894DAD" w:rsidRPr="00EA4893">
        <w:rPr>
          <w:bCs/>
          <w:sz w:val="20"/>
        </w:rPr>
        <w:t>and/or ACE2</w:t>
      </w:r>
      <w:r w:rsidRPr="00EA4893">
        <w:rPr>
          <w:bCs/>
          <w:sz w:val="20"/>
        </w:rPr>
        <w:t xml:space="preserve"> dilutions</w:t>
      </w:r>
      <w:r w:rsidR="00191BDC" w:rsidRPr="00EA4893">
        <w:rPr>
          <w:bCs/>
          <w:sz w:val="20"/>
        </w:rPr>
        <w:t xml:space="preserve"> in D10</w:t>
      </w:r>
      <w:r w:rsidR="00146366" w:rsidRPr="00EA4893">
        <w:rPr>
          <w:bCs/>
          <w:sz w:val="20"/>
        </w:rPr>
        <w:t>:</w:t>
      </w:r>
      <w:r w:rsidR="00712845" w:rsidRPr="00EA4893">
        <w:rPr>
          <w:bCs/>
          <w:sz w:val="20"/>
        </w:rPr>
        <w:t xml:space="preserve"> </w:t>
      </w:r>
    </w:p>
    <w:p w14:paraId="0D849BC5" w14:textId="0BEFF011" w:rsidR="00191BDC" w:rsidRPr="00EA4893" w:rsidRDefault="00146366" w:rsidP="00146366">
      <w:pPr>
        <w:pStyle w:val="MDPI61Supplementary"/>
        <w:numPr>
          <w:ilvl w:val="1"/>
          <w:numId w:val="5"/>
        </w:numPr>
        <w:spacing w:before="80" w:line="240" w:lineRule="auto"/>
        <w:rPr>
          <w:bCs/>
          <w:sz w:val="20"/>
        </w:rPr>
      </w:pPr>
      <w:r w:rsidRPr="00EA4893">
        <w:rPr>
          <w:bCs/>
          <w:sz w:val="20"/>
        </w:rPr>
        <w:t>I</w:t>
      </w:r>
      <w:r w:rsidR="00250DDC" w:rsidRPr="00EA4893">
        <w:rPr>
          <w:bCs/>
          <w:sz w:val="20"/>
        </w:rPr>
        <w:t>n a separate 96-well</w:t>
      </w:r>
      <w:r w:rsidR="00BC73D3" w:rsidRPr="00EA4893">
        <w:rPr>
          <w:bCs/>
          <w:sz w:val="20"/>
        </w:rPr>
        <w:t xml:space="preserve"> “setup”</w:t>
      </w:r>
      <w:r w:rsidR="00250DDC" w:rsidRPr="00EA4893">
        <w:rPr>
          <w:bCs/>
          <w:sz w:val="20"/>
        </w:rPr>
        <w:t xml:space="preserve"> plate</w:t>
      </w:r>
      <w:r w:rsidR="00712845" w:rsidRPr="00EA4893">
        <w:rPr>
          <w:bCs/>
          <w:sz w:val="20"/>
        </w:rPr>
        <w:t xml:space="preserve">, serially dilute serum samples leaving 60 </w:t>
      </w:r>
      <w:proofErr w:type="spellStart"/>
      <w:ins w:id="78" w:author="Kate D Crawford" w:date="2020-04-30T23:07:00Z">
        <w:r w:rsidR="00494821" w:rsidRPr="00324D9A">
          <w:rPr>
            <w:color w:val="000000" w:themeColor="text1"/>
          </w:rPr>
          <w:t>μ</w:t>
        </w:r>
      </w:ins>
      <w:del w:id="79" w:author="Kate D Crawford" w:date="2020-04-30T23:07:00Z">
        <w:r w:rsidR="00712845" w:rsidRPr="00EA4893" w:rsidDel="00494821">
          <w:rPr>
            <w:bCs/>
            <w:sz w:val="20"/>
          </w:rPr>
          <w:delText>u</w:delText>
        </w:r>
      </w:del>
      <w:r w:rsidR="00712845" w:rsidRPr="00EA4893">
        <w:rPr>
          <w:bCs/>
          <w:sz w:val="20"/>
        </w:rPr>
        <w:t>L</w:t>
      </w:r>
      <w:proofErr w:type="spellEnd"/>
      <w:r w:rsidR="00712845" w:rsidRPr="00EA4893">
        <w:rPr>
          <w:bCs/>
          <w:sz w:val="20"/>
        </w:rPr>
        <w:t xml:space="preserve"> diluted serum in each well.</w:t>
      </w:r>
      <w:r w:rsidR="00191BDC" w:rsidRPr="00EA4893">
        <w:rPr>
          <w:bCs/>
          <w:sz w:val="20"/>
        </w:rPr>
        <w:t xml:space="preserve"> </w:t>
      </w:r>
      <w:r w:rsidR="00191BDC" w:rsidRPr="00EA4893">
        <w:rPr>
          <w:sz w:val="20"/>
        </w:rPr>
        <w:t xml:space="preserve">For the data in </w:t>
      </w:r>
      <w:r w:rsidR="00191BDC" w:rsidRPr="00EA4893">
        <w:rPr>
          <w:b/>
          <w:bCs/>
          <w:sz w:val="20"/>
        </w:rPr>
        <w:t>Figu</w:t>
      </w:r>
      <w:r w:rsidR="00E64539" w:rsidRPr="00EA4893">
        <w:rPr>
          <w:b/>
          <w:bCs/>
          <w:sz w:val="20"/>
        </w:rPr>
        <w:t>res 4A &amp; 4C</w:t>
      </w:r>
      <w:r w:rsidR="00191BDC" w:rsidRPr="00EA4893">
        <w:rPr>
          <w:sz w:val="20"/>
        </w:rPr>
        <w:t xml:space="preserve">, we started at an initial </w:t>
      </w:r>
      <w:r w:rsidR="00191BDC" w:rsidRPr="00EA4893">
        <w:rPr>
          <w:sz w:val="20"/>
        </w:rPr>
        <w:lastRenderedPageBreak/>
        <w:t>serum dilution of 1:</w:t>
      </w:r>
      <w:r w:rsidR="00693979" w:rsidRPr="00EA4893">
        <w:rPr>
          <w:sz w:val="20"/>
        </w:rPr>
        <w:t>8</w:t>
      </w:r>
      <w:r w:rsidR="00191BDC" w:rsidRPr="00EA4893">
        <w:rPr>
          <w:sz w:val="20"/>
        </w:rPr>
        <w:t>0</w:t>
      </w:r>
      <w:r w:rsidR="00BC73D3" w:rsidRPr="00EA4893">
        <w:rPr>
          <w:sz w:val="20"/>
        </w:rPr>
        <w:t xml:space="preserve"> and did </w:t>
      </w:r>
      <w:r w:rsidR="00022890" w:rsidRPr="00EA4893">
        <w:rPr>
          <w:sz w:val="20"/>
        </w:rPr>
        <w:t xml:space="preserve">serial </w:t>
      </w:r>
      <w:r w:rsidR="00693979" w:rsidRPr="00EA4893">
        <w:rPr>
          <w:sz w:val="20"/>
        </w:rPr>
        <w:t>2.5-fold</w:t>
      </w:r>
      <w:r w:rsidR="00BC73D3" w:rsidRPr="00EA4893">
        <w:rPr>
          <w:sz w:val="20"/>
        </w:rPr>
        <w:t xml:space="preserve"> dilutions</w:t>
      </w:r>
      <w:r w:rsidR="00191BDC" w:rsidRPr="00EA4893">
        <w:rPr>
          <w:sz w:val="20"/>
        </w:rPr>
        <w:t xml:space="preserve">, meaning each replicate of the assay requires </w:t>
      </w:r>
      <w:r w:rsidR="00693979" w:rsidRPr="00EA4893">
        <w:rPr>
          <w:sz w:val="20"/>
        </w:rPr>
        <w:t>5</w:t>
      </w:r>
      <w:r w:rsidR="00191BDC" w:rsidRPr="00EA4893">
        <w:rPr>
          <w:sz w:val="20"/>
        </w:rPr>
        <w:t xml:space="preserve"> </w:t>
      </w:r>
      <w:proofErr w:type="spellStart"/>
      <w:ins w:id="80" w:author="Kate D Crawford" w:date="2020-04-30T23:07:00Z">
        <w:r w:rsidR="00494821" w:rsidRPr="00324D9A">
          <w:rPr>
            <w:color w:val="000000" w:themeColor="text1"/>
          </w:rPr>
          <w:t>μ</w:t>
        </w:r>
      </w:ins>
      <w:del w:id="81" w:author="Kate D Crawford" w:date="2020-04-30T23:07:00Z">
        <w:r w:rsidR="00191BDC" w:rsidRPr="00EA4893" w:rsidDel="00494821">
          <w:rPr>
            <w:sz w:val="20"/>
          </w:rPr>
          <w:delText>u</w:delText>
        </w:r>
      </w:del>
      <w:r w:rsidR="00191BDC" w:rsidRPr="00EA4893">
        <w:rPr>
          <w:sz w:val="20"/>
        </w:rPr>
        <w:t>L</w:t>
      </w:r>
      <w:proofErr w:type="spellEnd"/>
      <w:r w:rsidR="00191BDC" w:rsidRPr="00EA4893">
        <w:rPr>
          <w:sz w:val="20"/>
        </w:rPr>
        <w:t xml:space="preserve"> of sera. </w:t>
      </w:r>
      <w:r w:rsidR="00693979" w:rsidRPr="00EA4893">
        <w:rPr>
          <w:sz w:val="20"/>
        </w:rPr>
        <w:t>For ACE2</w:t>
      </w:r>
      <w:r w:rsidR="00E64539" w:rsidRPr="00EA4893">
        <w:rPr>
          <w:sz w:val="20"/>
        </w:rPr>
        <w:t xml:space="preserve"> (</w:t>
      </w:r>
      <w:r w:rsidR="00E64539" w:rsidRPr="00EA4893">
        <w:rPr>
          <w:b/>
          <w:bCs/>
          <w:sz w:val="20"/>
        </w:rPr>
        <w:t>Fig</w:t>
      </w:r>
      <w:ins w:id="82" w:author="Kate D Crawford" w:date="2020-04-30T22:23:00Z">
        <w:r w:rsidR="00550390">
          <w:rPr>
            <w:b/>
            <w:bCs/>
            <w:sz w:val="20"/>
          </w:rPr>
          <w:t xml:space="preserve">ure </w:t>
        </w:r>
      </w:ins>
      <w:del w:id="83" w:author="Kate D Crawford" w:date="2020-04-30T22:23:00Z">
        <w:r w:rsidR="00E64539" w:rsidRPr="00EA4893" w:rsidDel="00550390">
          <w:rPr>
            <w:b/>
            <w:bCs/>
            <w:sz w:val="20"/>
          </w:rPr>
          <w:delText xml:space="preserve">. </w:delText>
        </w:r>
      </w:del>
      <w:r w:rsidR="00E64539" w:rsidRPr="00EA4893">
        <w:rPr>
          <w:b/>
          <w:bCs/>
          <w:sz w:val="20"/>
        </w:rPr>
        <w:t>4</w:t>
      </w:r>
      <w:ins w:id="84" w:author="Kate D Crawford" w:date="2020-04-30T22:23:00Z">
        <w:r w:rsidR="00550390">
          <w:rPr>
            <w:b/>
            <w:bCs/>
            <w:sz w:val="20"/>
          </w:rPr>
          <w:t>B</w:t>
        </w:r>
      </w:ins>
      <w:r w:rsidR="00E64539" w:rsidRPr="00EA4893">
        <w:rPr>
          <w:sz w:val="20"/>
        </w:rPr>
        <w:t>)</w:t>
      </w:r>
      <w:r w:rsidR="00693979" w:rsidRPr="00EA4893">
        <w:rPr>
          <w:sz w:val="20"/>
        </w:rPr>
        <w:t xml:space="preserve"> we started with a concentration of 200 </w:t>
      </w:r>
      <w:proofErr w:type="spellStart"/>
      <w:ins w:id="85" w:author="Kate D Crawford" w:date="2020-04-30T23:05:00Z">
        <w:r w:rsidR="00065781" w:rsidRPr="00324D9A">
          <w:rPr>
            <w:color w:val="000000" w:themeColor="text1"/>
          </w:rPr>
          <w:t>μ</w:t>
        </w:r>
      </w:ins>
      <w:del w:id="86" w:author="Kate D Crawford" w:date="2020-04-30T23:05:00Z">
        <w:r w:rsidR="00693979" w:rsidRPr="00EA4893" w:rsidDel="00065781">
          <w:rPr>
            <w:sz w:val="20"/>
          </w:rPr>
          <w:delText>u</w:delText>
        </w:r>
      </w:del>
      <w:r w:rsidR="00693979" w:rsidRPr="00EA4893">
        <w:rPr>
          <w:sz w:val="20"/>
        </w:rPr>
        <w:t>g</w:t>
      </w:r>
      <w:proofErr w:type="spellEnd"/>
      <w:r w:rsidR="00693979" w:rsidRPr="00EA4893">
        <w:rPr>
          <w:sz w:val="20"/>
        </w:rPr>
        <w:t>/mL and did serial 3-fold dilutions.</w:t>
      </w:r>
    </w:p>
    <w:p w14:paraId="0C88D294" w14:textId="513A831E" w:rsidR="00712845" w:rsidRPr="00EA4893" w:rsidRDefault="00191BDC" w:rsidP="00820D4F">
      <w:pPr>
        <w:pStyle w:val="MDPI61Supplementary"/>
        <w:numPr>
          <w:ilvl w:val="1"/>
          <w:numId w:val="5"/>
        </w:numPr>
        <w:spacing w:before="80" w:line="240" w:lineRule="auto"/>
        <w:rPr>
          <w:bCs/>
          <w:sz w:val="20"/>
        </w:rPr>
      </w:pPr>
      <w:r w:rsidRPr="00EA4893">
        <w:rPr>
          <w:sz w:val="20"/>
        </w:rPr>
        <w:t xml:space="preserve">Add 60 </w:t>
      </w:r>
      <w:proofErr w:type="spellStart"/>
      <w:ins w:id="87" w:author="Kate D Crawford" w:date="2020-04-30T23:07:00Z">
        <w:r w:rsidR="00494821" w:rsidRPr="00324D9A">
          <w:rPr>
            <w:color w:val="000000" w:themeColor="text1"/>
          </w:rPr>
          <w:t>μ</w:t>
        </w:r>
      </w:ins>
      <w:del w:id="88" w:author="Kate D Crawford" w:date="2020-04-30T23:07:00Z">
        <w:r w:rsidRPr="00EA4893" w:rsidDel="00494821">
          <w:rPr>
            <w:sz w:val="20"/>
          </w:rPr>
          <w:delText>u</w:delText>
        </w:r>
      </w:del>
      <w:r w:rsidRPr="00EA4893">
        <w:rPr>
          <w:sz w:val="20"/>
        </w:rPr>
        <w:t>L</w:t>
      </w:r>
      <w:proofErr w:type="spellEnd"/>
      <w:r w:rsidRPr="00EA4893">
        <w:rPr>
          <w:sz w:val="20"/>
        </w:rPr>
        <w:t xml:space="preserve"> of D10 to wells corresponding to virus only and virus plus cells control wells. Add 120 </w:t>
      </w:r>
      <w:proofErr w:type="spellStart"/>
      <w:ins w:id="89" w:author="Kate D Crawford" w:date="2020-04-30T23:07:00Z">
        <w:r w:rsidR="00494821" w:rsidRPr="00324D9A">
          <w:rPr>
            <w:color w:val="000000" w:themeColor="text1"/>
          </w:rPr>
          <w:t>μ</w:t>
        </w:r>
      </w:ins>
      <w:del w:id="90" w:author="Kate D Crawford" w:date="2020-04-30T23:07:00Z">
        <w:r w:rsidRPr="00EA4893" w:rsidDel="00494821">
          <w:rPr>
            <w:sz w:val="20"/>
          </w:rPr>
          <w:delText>u</w:delText>
        </w:r>
      </w:del>
      <w:r w:rsidRPr="00EA4893">
        <w:rPr>
          <w:sz w:val="20"/>
        </w:rPr>
        <w:t>L</w:t>
      </w:r>
      <w:proofErr w:type="spellEnd"/>
      <w:r w:rsidRPr="00EA4893">
        <w:rPr>
          <w:sz w:val="20"/>
        </w:rPr>
        <w:t xml:space="preserve"> of D10 to media only and cells only control wells. See </w:t>
      </w:r>
      <w:r w:rsidR="00DA15EA" w:rsidRPr="00EA4893">
        <w:rPr>
          <w:b/>
          <w:bCs/>
          <w:sz w:val="20"/>
        </w:rPr>
        <w:t>Figure 5</w:t>
      </w:r>
      <w:r w:rsidRPr="00EA4893">
        <w:rPr>
          <w:sz w:val="20"/>
        </w:rPr>
        <w:t xml:space="preserve"> for an example plate layout.</w:t>
      </w:r>
    </w:p>
    <w:p w14:paraId="1D58D11B" w14:textId="43EE1E1D" w:rsidR="00712845" w:rsidRPr="00EA4893" w:rsidRDefault="004F2C2A" w:rsidP="00820D4F">
      <w:pPr>
        <w:pStyle w:val="MDPI61Supplementary"/>
        <w:numPr>
          <w:ilvl w:val="0"/>
          <w:numId w:val="5"/>
        </w:numPr>
        <w:spacing w:before="80" w:line="240" w:lineRule="auto"/>
        <w:rPr>
          <w:bCs/>
          <w:i/>
          <w:iCs/>
          <w:sz w:val="20"/>
        </w:rPr>
      </w:pPr>
      <w:r w:rsidRPr="00EA4893">
        <w:rPr>
          <w:bCs/>
          <w:sz w:val="20"/>
        </w:rPr>
        <w:t>Dilute virus to ~</w:t>
      </w:r>
      <w:r w:rsidR="00997A19" w:rsidRPr="00EA4893">
        <w:rPr>
          <w:bCs/>
          <w:sz w:val="20"/>
        </w:rPr>
        <w:t>2-4x10</w:t>
      </w:r>
      <w:r w:rsidR="00997A19" w:rsidRPr="00EA4893">
        <w:rPr>
          <w:bCs/>
          <w:sz w:val="20"/>
          <w:vertAlign w:val="superscript"/>
        </w:rPr>
        <w:t>6</w:t>
      </w:r>
      <w:r w:rsidRPr="00EA4893">
        <w:rPr>
          <w:bCs/>
          <w:sz w:val="20"/>
        </w:rPr>
        <w:t xml:space="preserve"> RLU</w:t>
      </w:r>
      <w:r w:rsidR="00712845" w:rsidRPr="00EA4893">
        <w:rPr>
          <w:bCs/>
          <w:sz w:val="20"/>
        </w:rPr>
        <w:t xml:space="preserve"> per </w:t>
      </w:r>
      <w:proofErr w:type="spellStart"/>
      <w:r w:rsidR="00997A19" w:rsidRPr="00EA4893">
        <w:rPr>
          <w:bCs/>
          <w:sz w:val="20"/>
        </w:rPr>
        <w:t>mL</w:t>
      </w:r>
      <w:r w:rsidR="00712845" w:rsidRPr="00EA4893">
        <w:rPr>
          <w:bCs/>
          <w:sz w:val="20"/>
        </w:rPr>
        <w:t>.</w:t>
      </w:r>
      <w:proofErr w:type="spellEnd"/>
      <w:r w:rsidR="00712845" w:rsidRPr="00EA4893">
        <w:rPr>
          <w:bCs/>
          <w:sz w:val="20"/>
        </w:rPr>
        <w:t xml:space="preserve"> Add </w:t>
      </w:r>
      <w:r w:rsidR="00997A19" w:rsidRPr="00EA4893">
        <w:rPr>
          <w:bCs/>
          <w:sz w:val="20"/>
        </w:rPr>
        <w:t xml:space="preserve">60 </w:t>
      </w:r>
      <w:proofErr w:type="spellStart"/>
      <w:ins w:id="91" w:author="Kate D Crawford" w:date="2020-04-30T23:07:00Z">
        <w:r w:rsidR="00494821" w:rsidRPr="00324D9A">
          <w:rPr>
            <w:color w:val="000000" w:themeColor="text1"/>
          </w:rPr>
          <w:t>μ</w:t>
        </w:r>
      </w:ins>
      <w:del w:id="92" w:author="Kate D Crawford" w:date="2020-04-30T23:07:00Z">
        <w:r w:rsidR="00997A19" w:rsidRPr="00EA4893" w:rsidDel="00494821">
          <w:rPr>
            <w:bCs/>
            <w:sz w:val="20"/>
          </w:rPr>
          <w:delText>u</w:delText>
        </w:r>
      </w:del>
      <w:r w:rsidR="00997A19" w:rsidRPr="00EA4893">
        <w:rPr>
          <w:bCs/>
          <w:sz w:val="20"/>
        </w:rPr>
        <w:t>L</w:t>
      </w:r>
      <w:proofErr w:type="spellEnd"/>
      <w:r w:rsidR="00997A19" w:rsidRPr="00EA4893">
        <w:rPr>
          <w:bCs/>
          <w:sz w:val="20"/>
        </w:rPr>
        <w:t xml:space="preserve"> of </w:t>
      </w:r>
      <w:r w:rsidR="00712845" w:rsidRPr="00EA4893">
        <w:rPr>
          <w:bCs/>
          <w:sz w:val="20"/>
        </w:rPr>
        <w:t xml:space="preserve">diluted </w:t>
      </w:r>
      <w:r w:rsidR="00997A19" w:rsidRPr="00EA4893">
        <w:rPr>
          <w:bCs/>
          <w:sz w:val="20"/>
        </w:rPr>
        <w:t xml:space="preserve">virus to </w:t>
      </w:r>
      <w:r w:rsidR="007955C3" w:rsidRPr="00EA4893">
        <w:rPr>
          <w:bCs/>
          <w:sz w:val="20"/>
        </w:rPr>
        <w:t>all wells containing</w:t>
      </w:r>
      <w:r w:rsidR="00997A19" w:rsidRPr="00EA4893">
        <w:rPr>
          <w:bCs/>
          <w:sz w:val="20"/>
        </w:rPr>
        <w:t xml:space="preserve"> serum dilutions</w:t>
      </w:r>
      <w:r w:rsidR="00191BDC" w:rsidRPr="00EA4893">
        <w:rPr>
          <w:bCs/>
          <w:sz w:val="20"/>
        </w:rPr>
        <w:t xml:space="preserve"> and the </w:t>
      </w:r>
      <w:r w:rsidR="007955C3" w:rsidRPr="00EA4893">
        <w:rPr>
          <w:bCs/>
          <w:sz w:val="20"/>
        </w:rPr>
        <w:t xml:space="preserve">virus only and virus plus cells </w:t>
      </w:r>
      <w:r w:rsidR="00D443D7" w:rsidRPr="00EA4893">
        <w:rPr>
          <w:bCs/>
          <w:sz w:val="20"/>
        </w:rPr>
        <w:t xml:space="preserve">control </w:t>
      </w:r>
      <w:r w:rsidR="007955C3" w:rsidRPr="00EA4893">
        <w:rPr>
          <w:bCs/>
          <w:sz w:val="20"/>
        </w:rPr>
        <w:t>wells.</w:t>
      </w:r>
    </w:p>
    <w:p w14:paraId="5DF60C37" w14:textId="4D56FDF0" w:rsidR="00997A19" w:rsidRPr="00EA4893" w:rsidRDefault="00997A19" w:rsidP="00820D4F">
      <w:pPr>
        <w:pStyle w:val="MDPI61Supplementary"/>
        <w:numPr>
          <w:ilvl w:val="0"/>
          <w:numId w:val="5"/>
        </w:numPr>
        <w:spacing w:before="80" w:line="240" w:lineRule="auto"/>
        <w:rPr>
          <w:bCs/>
          <w:i/>
          <w:iCs/>
          <w:sz w:val="20"/>
        </w:rPr>
      </w:pPr>
      <w:r w:rsidRPr="00EA4893">
        <w:rPr>
          <w:bCs/>
          <w:sz w:val="20"/>
        </w:rPr>
        <w:t xml:space="preserve">Incubate virus and serum at 37 C for 1 hr. </w:t>
      </w:r>
    </w:p>
    <w:p w14:paraId="68D3D2FA" w14:textId="5225E398" w:rsidR="00997A19" w:rsidRPr="00EA4893" w:rsidRDefault="00AF4A54" w:rsidP="00820D4F">
      <w:pPr>
        <w:pStyle w:val="MDPI61Supplementary"/>
        <w:numPr>
          <w:ilvl w:val="0"/>
          <w:numId w:val="5"/>
        </w:numPr>
        <w:spacing w:before="80" w:line="240" w:lineRule="auto"/>
        <w:rPr>
          <w:bCs/>
          <w:i/>
          <w:iCs/>
          <w:sz w:val="20"/>
        </w:rPr>
      </w:pPr>
      <w:r w:rsidRPr="00EA4893">
        <w:rPr>
          <w:bCs/>
          <w:sz w:val="20"/>
        </w:rPr>
        <w:t xml:space="preserve">Carefully add 100 </w:t>
      </w:r>
      <w:proofErr w:type="spellStart"/>
      <w:ins w:id="93" w:author="Kate D Crawford" w:date="2020-04-30T23:05:00Z">
        <w:r w:rsidR="00065781" w:rsidRPr="00324D9A">
          <w:rPr>
            <w:color w:val="000000" w:themeColor="text1"/>
          </w:rPr>
          <w:t>μ</w:t>
        </w:r>
      </w:ins>
      <w:del w:id="94" w:author="Kate D Crawford" w:date="2020-04-30T23:05:00Z">
        <w:r w:rsidRPr="00EA4893" w:rsidDel="00065781">
          <w:rPr>
            <w:bCs/>
            <w:sz w:val="20"/>
          </w:rPr>
          <w:delText>u</w:delText>
        </w:r>
      </w:del>
      <w:r w:rsidRPr="00EA4893">
        <w:rPr>
          <w:bCs/>
          <w:sz w:val="20"/>
        </w:rPr>
        <w:t>L</w:t>
      </w:r>
      <w:proofErr w:type="spellEnd"/>
      <w:r w:rsidRPr="00EA4893">
        <w:rPr>
          <w:bCs/>
          <w:sz w:val="20"/>
        </w:rPr>
        <w:t xml:space="preserve"> </w:t>
      </w:r>
      <w:r w:rsidR="007955C3" w:rsidRPr="00EA4893">
        <w:rPr>
          <w:bCs/>
          <w:sz w:val="20"/>
        </w:rPr>
        <w:t xml:space="preserve">from each well of the setup plate </w:t>
      </w:r>
      <w:r w:rsidR="00AD6D57" w:rsidRPr="00EA4893">
        <w:rPr>
          <w:bCs/>
          <w:sz w:val="20"/>
        </w:rPr>
        <w:t xml:space="preserve">containing the sera and virus dilutions </w:t>
      </w:r>
      <w:r w:rsidR="007955C3" w:rsidRPr="00EA4893">
        <w:rPr>
          <w:bCs/>
          <w:sz w:val="20"/>
        </w:rPr>
        <w:t xml:space="preserve">to </w:t>
      </w:r>
      <w:r w:rsidR="00894DAD" w:rsidRPr="00EA4893">
        <w:rPr>
          <w:bCs/>
          <w:sz w:val="20"/>
        </w:rPr>
        <w:t xml:space="preserve">the corresponding wells of </w:t>
      </w:r>
      <w:r w:rsidRPr="00EA4893">
        <w:rPr>
          <w:bCs/>
          <w:sz w:val="20"/>
        </w:rPr>
        <w:t>the plate of 293T-ACE2 cells.</w:t>
      </w:r>
      <w:r w:rsidR="00894DAD" w:rsidRPr="00EA4893">
        <w:rPr>
          <w:bCs/>
          <w:sz w:val="20"/>
        </w:rPr>
        <w:t xml:space="preserve"> </w:t>
      </w:r>
    </w:p>
    <w:p w14:paraId="3E15CC47" w14:textId="6B482D91" w:rsidR="00AF4A54" w:rsidRPr="00EA4893" w:rsidRDefault="00AF4A54" w:rsidP="00820D4F">
      <w:pPr>
        <w:pStyle w:val="MDPI61Supplementary"/>
        <w:numPr>
          <w:ilvl w:val="0"/>
          <w:numId w:val="5"/>
        </w:numPr>
        <w:spacing w:before="80" w:line="240" w:lineRule="auto"/>
        <w:rPr>
          <w:bCs/>
          <w:i/>
          <w:iCs/>
          <w:sz w:val="20"/>
        </w:rPr>
      </w:pPr>
      <w:r w:rsidRPr="00EA4893">
        <w:rPr>
          <w:bCs/>
          <w:sz w:val="20"/>
        </w:rPr>
        <w:t xml:space="preserve">Add </w:t>
      </w:r>
      <w:r w:rsidR="00894DAD" w:rsidRPr="00EA4893">
        <w:rPr>
          <w:bCs/>
          <w:sz w:val="20"/>
        </w:rPr>
        <w:t xml:space="preserve">polybrene </w:t>
      </w:r>
      <w:r w:rsidR="00AD6D57" w:rsidRPr="00EA4893">
        <w:rPr>
          <w:bCs/>
          <w:color w:val="000000" w:themeColor="text1"/>
          <w:sz w:val="20"/>
        </w:rPr>
        <w:t>(Sigma Aldrich, TR-1003-G</w:t>
      </w:r>
      <w:r w:rsidR="00AD6D57" w:rsidRPr="00EA4893">
        <w:rPr>
          <w:bCs/>
          <w:sz w:val="20"/>
        </w:rPr>
        <w:t xml:space="preserve">) as described in subsection 4.4 </w:t>
      </w:r>
      <w:r w:rsidR="00894DAD" w:rsidRPr="00EA4893">
        <w:rPr>
          <w:bCs/>
          <w:sz w:val="20"/>
        </w:rPr>
        <w:t xml:space="preserve">for </w:t>
      </w:r>
      <w:r w:rsidRPr="00EA4893">
        <w:rPr>
          <w:bCs/>
          <w:sz w:val="20"/>
        </w:rPr>
        <w:t xml:space="preserve">a final concentration of 5 </w:t>
      </w:r>
      <w:proofErr w:type="spellStart"/>
      <w:ins w:id="95" w:author="Kate D Crawford" w:date="2020-04-30T23:05:00Z">
        <w:r w:rsidR="00065781" w:rsidRPr="00324D9A">
          <w:rPr>
            <w:color w:val="000000" w:themeColor="text1"/>
          </w:rPr>
          <w:t>μ</w:t>
        </w:r>
      </w:ins>
      <w:del w:id="96" w:author="Kate D Crawford" w:date="2020-04-30T23:05:00Z">
        <w:r w:rsidRPr="00EA4893" w:rsidDel="00065781">
          <w:rPr>
            <w:bCs/>
            <w:sz w:val="20"/>
          </w:rPr>
          <w:delText>u</w:delText>
        </w:r>
      </w:del>
      <w:r w:rsidRPr="00EA4893">
        <w:rPr>
          <w:bCs/>
          <w:sz w:val="20"/>
        </w:rPr>
        <w:t>g</w:t>
      </w:r>
      <w:proofErr w:type="spellEnd"/>
      <w:r w:rsidRPr="00EA4893">
        <w:rPr>
          <w:bCs/>
          <w:sz w:val="20"/>
        </w:rPr>
        <w:t>/mL</w:t>
      </w:r>
      <w:r w:rsidR="00894DAD" w:rsidRPr="00EA4893">
        <w:rPr>
          <w:bCs/>
          <w:sz w:val="20"/>
        </w:rPr>
        <w:t xml:space="preserve"> in each well</w:t>
      </w:r>
      <w:r w:rsidRPr="00EA4893">
        <w:rPr>
          <w:bCs/>
          <w:sz w:val="20"/>
        </w:rPr>
        <w:t>.</w:t>
      </w:r>
      <w:r w:rsidR="007955C3" w:rsidRPr="00EA4893">
        <w:rPr>
          <w:bCs/>
          <w:sz w:val="20"/>
        </w:rPr>
        <w:t xml:space="preserve"> </w:t>
      </w:r>
    </w:p>
    <w:p w14:paraId="0450A6C9" w14:textId="77777777" w:rsidR="00313D72" w:rsidRPr="00EA4893" w:rsidRDefault="00AF4A54" w:rsidP="00820D4F">
      <w:pPr>
        <w:pStyle w:val="MDPI61Supplementary"/>
        <w:numPr>
          <w:ilvl w:val="0"/>
          <w:numId w:val="5"/>
        </w:numPr>
        <w:spacing w:before="80" w:line="240" w:lineRule="auto"/>
        <w:rPr>
          <w:bCs/>
          <w:i/>
          <w:iCs/>
          <w:sz w:val="20"/>
        </w:rPr>
      </w:pPr>
      <w:r w:rsidRPr="00EA4893">
        <w:rPr>
          <w:bCs/>
          <w:sz w:val="20"/>
        </w:rPr>
        <w:t>Incubate at 37</w:t>
      </w:r>
      <w:r w:rsidR="007955C3" w:rsidRPr="00EA4893">
        <w:rPr>
          <w:bCs/>
          <w:sz w:val="20"/>
        </w:rPr>
        <w:t xml:space="preserve"> </w:t>
      </w:r>
      <w:r w:rsidRPr="00EA4893">
        <w:rPr>
          <w:bCs/>
          <w:sz w:val="20"/>
        </w:rPr>
        <w:t>C for 48-60 hours before reading out luminescence or fluorescence</w:t>
      </w:r>
      <w:r w:rsidR="007955C3" w:rsidRPr="00EA4893">
        <w:rPr>
          <w:bCs/>
          <w:sz w:val="20"/>
        </w:rPr>
        <w:t xml:space="preserve"> as described in subsection 4.4</w:t>
      </w:r>
      <w:r w:rsidRPr="00EA4893">
        <w:rPr>
          <w:bCs/>
          <w:sz w:val="20"/>
        </w:rPr>
        <w:t>.</w:t>
      </w:r>
    </w:p>
    <w:p w14:paraId="1EE874BA" w14:textId="63B83BFA" w:rsidR="00820D4F" w:rsidRDefault="00AD6D57" w:rsidP="00820D4F">
      <w:pPr>
        <w:pStyle w:val="MDPI61Supplementary"/>
        <w:numPr>
          <w:ilvl w:val="0"/>
          <w:numId w:val="5"/>
        </w:numPr>
        <w:spacing w:before="80" w:line="240" w:lineRule="auto"/>
        <w:rPr>
          <w:bCs/>
          <w:i/>
          <w:iCs/>
        </w:rPr>
      </w:pPr>
      <w:r w:rsidRPr="00EA4893">
        <w:rPr>
          <w:bCs/>
          <w:sz w:val="20"/>
        </w:rPr>
        <w:t xml:space="preserve">Plot the data. </w:t>
      </w:r>
      <w:ins w:id="97" w:author="Dusenbury Crawford, Katharine H" w:date="2020-05-01T10:06:00Z">
        <w:r w:rsidR="003E4EAA">
          <w:rPr>
            <w:bCs/>
            <w:sz w:val="20"/>
          </w:rPr>
          <w:t>For our analysis</w:t>
        </w:r>
      </w:ins>
      <w:ins w:id="98" w:author="Dusenbury Crawford, Katharine H" w:date="2020-05-01T10:02:00Z">
        <w:r w:rsidR="00AB6DED">
          <w:rPr>
            <w:bCs/>
            <w:sz w:val="20"/>
          </w:rPr>
          <w:t>, we first</w:t>
        </w:r>
      </w:ins>
      <w:ins w:id="99" w:author="Dusenbury Crawford, Katharine H" w:date="2020-05-01T10:03:00Z">
        <w:r w:rsidR="00AB6DED">
          <w:rPr>
            <w:bCs/>
            <w:sz w:val="20"/>
          </w:rPr>
          <w:t xml:space="preserve"> subtracted out the background signal (average of the “virus only” and “virus + 293Ts” wells</w:t>
        </w:r>
      </w:ins>
      <w:ins w:id="100" w:author="Dusenbury Crawford, Katharine H" w:date="2020-05-01T10:08:00Z">
        <w:r w:rsidR="0040757A">
          <w:rPr>
            <w:bCs/>
            <w:sz w:val="20"/>
          </w:rPr>
          <w:t>)</w:t>
        </w:r>
      </w:ins>
      <w:ins w:id="101" w:author="Dusenbury Crawford, Katharine H" w:date="2020-05-01T10:05:00Z">
        <w:r w:rsidR="00AB6DED">
          <w:rPr>
            <w:bCs/>
            <w:sz w:val="20"/>
          </w:rPr>
          <w:t xml:space="preserve"> and</w:t>
        </w:r>
      </w:ins>
      <w:ins w:id="102" w:author="Dusenbury Crawford, Katharine H" w:date="2020-05-01T10:02:00Z">
        <w:r w:rsidR="00AB6DED">
          <w:rPr>
            <w:bCs/>
            <w:sz w:val="20"/>
          </w:rPr>
          <w:t xml:space="preserve"> </w:t>
        </w:r>
      </w:ins>
      <w:ins w:id="103" w:author="Dusenbury Crawford, Katharine H" w:date="2020-05-01T10:03:00Z">
        <w:r w:rsidR="00AB6DED">
          <w:rPr>
            <w:bCs/>
            <w:sz w:val="20"/>
          </w:rPr>
          <w:t xml:space="preserve">then </w:t>
        </w:r>
      </w:ins>
      <w:ins w:id="104" w:author="Dusenbury Crawford, Katharine H" w:date="2020-05-01T10:02:00Z">
        <w:r w:rsidR="00AB6DED">
          <w:rPr>
            <w:bCs/>
            <w:sz w:val="20"/>
          </w:rPr>
          <w:t>calculated the “fraction infectivity” for each well</w:t>
        </w:r>
      </w:ins>
      <w:ins w:id="105" w:author="Dusenbury Crawford, Katharine H" w:date="2020-05-01T10:05:00Z">
        <w:r w:rsidR="00AB6DED">
          <w:rPr>
            <w:bCs/>
            <w:sz w:val="20"/>
          </w:rPr>
          <w:t xml:space="preserve"> as the luciferase reading for that well divided by the average</w:t>
        </w:r>
        <w:r w:rsidR="003E4EAA">
          <w:rPr>
            <w:bCs/>
            <w:sz w:val="20"/>
          </w:rPr>
          <w:t xml:space="preserve"> </w:t>
        </w:r>
      </w:ins>
      <w:ins w:id="106" w:author="Dusenbury Crawford, Katharine H" w:date="2020-05-01T10:07:00Z">
        <w:r w:rsidR="003E4EAA">
          <w:rPr>
            <w:bCs/>
            <w:sz w:val="20"/>
          </w:rPr>
          <w:t xml:space="preserve">signal from </w:t>
        </w:r>
      </w:ins>
      <w:ins w:id="107" w:author="Dusenbury Crawford, Katharine H" w:date="2020-05-01T10:05:00Z">
        <w:r w:rsidR="003E4EAA">
          <w:rPr>
            <w:bCs/>
            <w:sz w:val="20"/>
          </w:rPr>
          <w:t xml:space="preserve">the wells without serum (“virus + cells” wells). </w:t>
        </w:r>
      </w:ins>
      <w:r w:rsidRPr="00EA4893">
        <w:rPr>
          <w:bCs/>
          <w:sz w:val="20"/>
        </w:rPr>
        <w:t xml:space="preserve">For the curves shown in </w:t>
      </w:r>
      <w:r w:rsidRPr="00EA4893">
        <w:rPr>
          <w:b/>
          <w:sz w:val="20"/>
        </w:rPr>
        <w:t>Figure 4</w:t>
      </w:r>
      <w:r w:rsidRPr="00EA4893">
        <w:rPr>
          <w:bCs/>
          <w:sz w:val="20"/>
        </w:rPr>
        <w:t xml:space="preserve">, we </w:t>
      </w:r>
      <w:ins w:id="108" w:author="Dusenbury Crawford, Katharine H" w:date="2020-05-01T10:06:00Z">
        <w:r w:rsidR="003E4EAA">
          <w:rPr>
            <w:bCs/>
            <w:sz w:val="20"/>
          </w:rPr>
          <w:t xml:space="preserve">then </w:t>
        </w:r>
      </w:ins>
      <w:r w:rsidRPr="00EA4893">
        <w:rPr>
          <w:bCs/>
          <w:sz w:val="20"/>
        </w:rPr>
        <w:t>fit and plotted the data using</w:t>
      </w:r>
      <w:r w:rsidR="00820D4F" w:rsidRPr="00EA4893">
        <w:rPr>
          <w:bCs/>
          <w:sz w:val="20"/>
        </w:rPr>
        <w:t xml:space="preserve"> the </w:t>
      </w:r>
      <w:proofErr w:type="spellStart"/>
      <w:r w:rsidR="00820D4F" w:rsidRPr="00EA4893">
        <w:rPr>
          <w:rFonts w:cs="Courier New"/>
          <w:bCs/>
          <w:sz w:val="20"/>
        </w:rPr>
        <w:t>neutcurve</w:t>
      </w:r>
      <w:proofErr w:type="spellEnd"/>
      <w:r w:rsidR="00820D4F" w:rsidRPr="00EA4893">
        <w:rPr>
          <w:bCs/>
          <w:i/>
          <w:iCs/>
          <w:sz w:val="20"/>
        </w:rPr>
        <w:t xml:space="preserve"> </w:t>
      </w:r>
      <w:r w:rsidR="00820D4F" w:rsidRPr="00EA4893">
        <w:rPr>
          <w:bCs/>
          <w:sz w:val="20"/>
        </w:rPr>
        <w:t>Python package (</w:t>
      </w:r>
      <w:hyperlink r:id="rId34" w:history="1">
        <w:r w:rsidR="00820D4F" w:rsidRPr="00EA4893">
          <w:rPr>
            <w:rStyle w:val="Hyperlink"/>
            <w:bCs/>
            <w:sz w:val="20"/>
          </w:rPr>
          <w:t>https://jbloomlab.github.io/neutcurve/</w:t>
        </w:r>
      </w:hyperlink>
      <w:r w:rsidR="00820D4F" w:rsidRPr="00EA4893">
        <w:rPr>
          <w:bCs/>
          <w:sz w:val="20"/>
        </w:rPr>
        <w:t>).</w:t>
      </w:r>
    </w:p>
    <w:p w14:paraId="0185E614" w14:textId="5847E967" w:rsidR="00521B95" w:rsidRPr="00EA4893" w:rsidRDefault="00EA4893" w:rsidP="00EA4893">
      <w:pPr>
        <w:pStyle w:val="MDPI22heading2"/>
      </w:pPr>
      <w:r w:rsidRPr="00EA4893">
        <w:t xml:space="preserve">4.6. </w:t>
      </w:r>
      <w:r w:rsidR="00521B95" w:rsidRPr="00EA4893">
        <w:t xml:space="preserve">Human </w:t>
      </w:r>
      <w:r w:rsidR="00084F3F" w:rsidRPr="00EA4893">
        <w:t>plasma</w:t>
      </w:r>
      <w:r w:rsidR="00521B95" w:rsidRPr="00EA4893">
        <w:t xml:space="preserve"> sample and soluble ACE2.</w:t>
      </w:r>
    </w:p>
    <w:p w14:paraId="6B5A8EAB" w14:textId="20EE55F7" w:rsidR="0092573B" w:rsidRDefault="0092573B" w:rsidP="00EA4893">
      <w:pPr>
        <w:pStyle w:val="MDPI31text"/>
      </w:pPr>
      <w:r>
        <w:t xml:space="preserve">The human plasma sample used in </w:t>
      </w:r>
      <w:r w:rsidR="00FF32C4">
        <w:rPr>
          <w:b/>
        </w:rPr>
        <w:t>Figure 4A</w:t>
      </w:r>
      <w:r w:rsidR="00FF32C4">
        <w:t xml:space="preserve"> was </w:t>
      </w:r>
      <w:r w:rsidR="006615A3">
        <w:t>collected at 19 days post-symptom onset</w:t>
      </w:r>
      <w:r w:rsidR="00FF32C4">
        <w:t xml:space="preserve"> from a patient with a confirmed SARS-CoV-2 infection</w:t>
      </w:r>
      <w:r w:rsidR="006615A3">
        <w:t>. Prior to use, the plasma was heat-inactivated in a biosafety cabinet</w:t>
      </w:r>
      <w:r w:rsidR="007920B0">
        <w:t xml:space="preserve"> at 56 C for one hour. This duration of heat treatment has been shown to be sufficient</w:t>
      </w:r>
      <w:r w:rsidR="00820D4F">
        <w:t xml:space="preserve"> to</w:t>
      </w:r>
      <w:r w:rsidR="007920B0">
        <w:t xml:space="preserve"> inactivate SARS-CoV-2</w:t>
      </w:r>
      <w:r w:rsidR="001F1F62">
        <w:t xml:space="preserve"> </w:t>
      </w:r>
      <w:r w:rsidR="007425C5">
        <w:fldChar w:fldCharType="begin" w:fldLock="1"/>
      </w:r>
      <w:r w:rsidR="00CC66FD">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Microbe","id":"ITEM-2","issue":"20","issued":{"date-parts":[["2020","4"]]},"page":"30003","title":"Stability of SARS-CoV-2 in different environmental conditions","type":"article-journal","volume":"5247"},"uris":["http://www.mendeley.com/documents/?uuid=41ecd018-6f20-4d33-b77b-f25306b17b68"]}],"mendeley":{"formattedCitation":"[26,57]","plainTextFormattedCitation":"[26,57]","previouslyFormattedCitation":"[26,57]"},"properties":{"noteIndex":0},"schema":"https://github.com/citation-style-language/schema/raw/master/csl-citation.json"}</w:instrText>
      </w:r>
      <w:r w:rsidR="007425C5">
        <w:fldChar w:fldCharType="separate"/>
      </w:r>
      <w:r w:rsidR="00C26D0C" w:rsidRPr="00C26D0C">
        <w:rPr>
          <w:noProof/>
        </w:rPr>
        <w:t>[26,57]</w:t>
      </w:r>
      <w:r w:rsidR="007425C5">
        <w:fldChar w:fldCharType="end"/>
      </w:r>
      <w:r w:rsidR="007920B0">
        <w:t>, which is also not reported to be present a</w:t>
      </w:r>
      <w:r w:rsidR="004E0961">
        <w:t>t high titers</w:t>
      </w:r>
      <w:r w:rsidR="007920B0">
        <w:t xml:space="preserve"> in the blood</w:t>
      </w:r>
      <w:r w:rsidR="00043D2A">
        <w:t xml:space="preserve"> </w:t>
      </w:r>
      <w:r w:rsidR="00BB358B">
        <w:fldChar w:fldCharType="begin" w:fldLock="1"/>
      </w:r>
      <w:r w:rsidR="00CC66FD">
        <w:instrText>ADDIN CSL_CITATION {"citationItems":[{"id":"ITEM-1","itemData":{"DOI":"10.1001/jama.2020.3786","ISSN":"15383598","PMID":"32159775","author":[{"dropping-particle":"","family":"Wang","given":"Wenling","non-dropping-particle":"","parse-names":false,"suffix":""},{"dropping-particle":"","family":"Xu","given":"Yanli","non-dropping-particle":"","parse-names":false,"suffix":""},{"dropping-particle":"","family":"Gao","given":"Ruqin","non-dropping-particle":"","parse-names":false,"suffix":""},{"dropping-particle":"","family":"Lu","given":"Roujian","non-dropping-particle":"","parse-names":false,"suffix":""},{"dropping-particle":"","family":"Han","given":"Kai","non-dropping-particle":"","parse-names":false,"suffix":""},{"dropping-particle":"","family":"Wu","given":"Guizhen","non-dropping-particle":"","parse-names":false,"suffix":""},{"dropping-particle":"","family":"Tan","given":"Wenjie","non-dropping-particle":"","parse-names":false,"suffix":""}],"container-title":"JAMA - Journal of the American Medical Association","id":"ITEM-1","issued":{"date-parts":[["2020"]]},"title":"Detection of SARS-CoV-2 in Different Types of Clinical Specimens","type":"article"},"uris":["http://www.mendeley.com/documents/?uuid=129d918a-ca9c-418f-b164-07e05ec5e270"]},{"id":"ITEM-2","itemData":{"DOI":"10.1016/j.tmrv.2020.02.004","ISSN":"15329496","author":[{"dropping-particle":"","family":"Dodd","given":"Roger Y.","non-dropping-particle":"","parse-names":false,"suffix":""},{"dropping-particle":"","family":"Stramer","given":"Susan L.","non-dropping-particle":"","parse-names":false,"suffix":""}],"container-title":"Transfusion Medicine Reviews","id":"ITEM-2","issued":{"date-parts":[["2020"]]},"title":"COVID-19 and Blood Safety: Help with a Dilemma","type":"article"},"uris":["http://www.mendeley.com/documents/?uuid=6b11d0d9-3bf1-480e-a21f-a4175b4d211d"]}],"mendeley":{"formattedCitation":"[58,59]","plainTextFormattedCitation":"[58,59]","previouslyFormattedCitation":"[58,59]"},"properties":{"noteIndex":0},"schema":"https://github.com/citation-style-language/schema/raw/master/csl-citation.json"}</w:instrText>
      </w:r>
      <w:r w:rsidR="00BB358B">
        <w:fldChar w:fldCharType="separate"/>
      </w:r>
      <w:r w:rsidR="00C26D0C" w:rsidRPr="00C26D0C">
        <w:rPr>
          <w:noProof/>
        </w:rPr>
        <w:t>[58,59]</w:t>
      </w:r>
      <w:r w:rsidR="00BB358B">
        <w:fldChar w:fldCharType="end"/>
      </w:r>
      <w:r w:rsidR="007920B0">
        <w:t xml:space="preserve">. </w:t>
      </w:r>
      <w:r w:rsidR="00AD6D57">
        <w:t>The negative control ser</w:t>
      </w:r>
      <w:r w:rsidR="00820D4F">
        <w:t xml:space="preserve">um pools came from </w:t>
      </w:r>
      <w:r w:rsidR="00820D4F" w:rsidRPr="00820D4F">
        <w:t xml:space="preserve">Gemini Biosciences (Cat:100-110). The </w:t>
      </w:r>
      <w:r w:rsidR="00283B6C">
        <w:t xml:space="preserve">naïve </w:t>
      </w:r>
      <w:r w:rsidR="00820D4F">
        <w:t>serum</w:t>
      </w:r>
      <w:r w:rsidR="00283B6C">
        <w:t xml:space="preserve"> pool</w:t>
      </w:r>
      <w:r w:rsidR="00820D4F">
        <w:t xml:space="preserve"> collected</w:t>
      </w:r>
      <w:r w:rsidR="00283B6C">
        <w:t xml:space="preserve"> in</w:t>
      </w:r>
      <w:r w:rsidR="00820D4F">
        <w:t xml:space="preserve"> 2017-2018 is lot</w:t>
      </w:r>
      <w:r w:rsidR="00820D4F" w:rsidRPr="00820D4F">
        <w:t xml:space="preserve"> H86W03J</w:t>
      </w:r>
      <w:r w:rsidR="00820D4F">
        <w:t>. The age-matched negative control serum</w:t>
      </w:r>
      <w:r w:rsidR="00283B6C">
        <w:t xml:space="preserve"> </w:t>
      </w:r>
      <w:r w:rsidR="00221B8A">
        <w:t xml:space="preserve">comes from serum residuals collected by </w:t>
      </w:r>
      <w:proofErr w:type="spellStart"/>
      <w:r w:rsidR="00221B8A">
        <w:t>Bloodworks</w:t>
      </w:r>
      <w:proofErr w:type="spellEnd"/>
      <w:r w:rsidR="00221B8A">
        <w:t xml:space="preserve"> Northwest. It was collected on 12/19/198</w:t>
      </w:r>
      <w:r w:rsidR="004D3568">
        <w:t>9 and stored at -80 C</w:t>
      </w:r>
      <w:r w:rsidR="00793FEC">
        <w:t>.</w:t>
      </w:r>
    </w:p>
    <w:p w14:paraId="242E32F3" w14:textId="1220A4C3" w:rsidR="00FF32C4" w:rsidRPr="00FF32C4" w:rsidRDefault="00FF32C4" w:rsidP="00EA4893">
      <w:pPr>
        <w:pStyle w:val="MDPI31text"/>
      </w:pPr>
      <w:r>
        <w:t xml:space="preserve">Soluble human ACE2 protein fused to the Fc region of </w:t>
      </w:r>
      <w:commentRangeStart w:id="109"/>
      <w:r>
        <w:t xml:space="preserve">human IgG </w:t>
      </w:r>
      <w:commentRangeEnd w:id="109"/>
      <w:r w:rsidR="00550390">
        <w:rPr>
          <w:rStyle w:val="CommentReference"/>
          <w:rFonts w:ascii="Times New Roman" w:hAnsi="Times New Roman"/>
          <w:snapToGrid/>
          <w:lang w:bidi="ar-SA"/>
        </w:rPr>
        <w:commentReference w:id="109"/>
      </w:r>
      <w:r>
        <w:t xml:space="preserve">was produced as described in </w:t>
      </w:r>
      <w:r>
        <w:fldChar w:fldCharType="begin" w:fldLock="1"/>
      </w:r>
      <w:r w:rsidR="005B75E8">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fldChar w:fldCharType="separate"/>
      </w:r>
      <w:r w:rsidR="005B75E8" w:rsidRPr="005B75E8">
        <w:rPr>
          <w:noProof/>
        </w:rPr>
        <w:t>[28]</w:t>
      </w:r>
      <w:r>
        <w:fldChar w:fldCharType="end"/>
      </w:r>
      <w:r>
        <w:t xml:space="preserve">. This ACE2-Fc fusion protein was used in </w:t>
      </w:r>
      <w:r>
        <w:rPr>
          <w:b/>
        </w:rPr>
        <w:t>Figure 4B</w:t>
      </w:r>
      <w:r>
        <w:t>.</w:t>
      </w:r>
    </w:p>
    <w:p w14:paraId="4890572A" w14:textId="45F79F12" w:rsidR="000B4C54" w:rsidRPr="00EA4893" w:rsidRDefault="000B4C54" w:rsidP="00EA4893">
      <w:pPr>
        <w:pStyle w:val="MDPI62Acknowledgments"/>
      </w:pPr>
      <w:r w:rsidRPr="00EA4893">
        <w:rPr>
          <w:b/>
        </w:rPr>
        <w:t xml:space="preserve">Supplementary Materials: </w:t>
      </w:r>
      <w:r w:rsidRPr="00EA4893">
        <w:t xml:space="preserve">The following are available online at </w:t>
      </w:r>
      <w:r w:rsidR="005B4477" w:rsidRPr="00EA4893">
        <w:t>www.mdpi.com/xxx/s1</w:t>
      </w:r>
      <w:r w:rsidR="00E2041B" w:rsidRPr="00EA4893">
        <w:t>:</w:t>
      </w:r>
      <w:r w:rsidRPr="00EA4893">
        <w:t xml:space="preserve"> Fi</w:t>
      </w:r>
      <w:r w:rsidR="00E2041B" w:rsidRPr="00EA4893">
        <w:t>le</w:t>
      </w:r>
      <w:r w:rsidRPr="00EA4893">
        <w:t xml:space="preserve"> S1: </w:t>
      </w:r>
      <w:r w:rsidR="00E2041B" w:rsidRPr="00EA4893">
        <w:t xml:space="preserve">A zip file containing all the plasmid maps in </w:t>
      </w:r>
      <w:proofErr w:type="spellStart"/>
      <w:r w:rsidR="00E2041B" w:rsidRPr="00EA4893">
        <w:t>Genbank</w:t>
      </w:r>
      <w:proofErr w:type="spellEnd"/>
      <w:r w:rsidR="00E2041B" w:rsidRPr="00EA4893">
        <w:t xml:space="preserve"> format</w:t>
      </w:r>
      <w:r w:rsidRPr="00EA4893">
        <w:t xml:space="preserve">. </w:t>
      </w:r>
    </w:p>
    <w:p w14:paraId="646CC8B6" w14:textId="4FE871C2" w:rsidR="00C41326" w:rsidRPr="00EA4893" w:rsidRDefault="00C41326" w:rsidP="00EA4893">
      <w:pPr>
        <w:pStyle w:val="MDPI62Acknowledgments"/>
      </w:pPr>
      <w:r w:rsidRPr="00EA4893">
        <w:rPr>
          <w:b/>
        </w:rPr>
        <w:t xml:space="preserve">Author Contributions: </w:t>
      </w:r>
      <w:r w:rsidR="00164E0D" w:rsidRPr="00EA4893">
        <w:t>Conceptualization</w:t>
      </w:r>
      <w:r w:rsidRPr="00EA4893">
        <w:t xml:space="preserve">, </w:t>
      </w:r>
      <w:r w:rsidR="003D5864" w:rsidRPr="00EA4893">
        <w:t>K.D.C</w:t>
      </w:r>
      <w:r w:rsidRPr="00EA4893">
        <w:t xml:space="preserve">. and </w:t>
      </w:r>
      <w:r w:rsidR="003D5864" w:rsidRPr="00EA4893">
        <w:t>J.D</w:t>
      </w:r>
      <w:r w:rsidR="00E6433D" w:rsidRPr="00EA4893">
        <w:t>.</w:t>
      </w:r>
      <w:r w:rsidR="003D5864" w:rsidRPr="00EA4893">
        <w:t>B.</w:t>
      </w:r>
      <w:r w:rsidRPr="00EA4893">
        <w:t xml:space="preserve">; investigation, </w:t>
      </w:r>
      <w:r w:rsidR="003D5864" w:rsidRPr="00EA4893">
        <w:t>K.D.C., R.E.</w:t>
      </w:r>
      <w:r w:rsidR="00C57F33" w:rsidRPr="00EA4893">
        <w:t xml:space="preserve">, A.S.D., K.M., </w:t>
      </w:r>
      <w:r w:rsidR="00004CC3" w:rsidRPr="00EA4893">
        <w:t xml:space="preserve">and </w:t>
      </w:r>
      <w:r w:rsidR="00C57F33" w:rsidRPr="00EA4893">
        <w:t>A.N.L.</w:t>
      </w:r>
      <w:r w:rsidRPr="00EA4893">
        <w:t>; resources</w:t>
      </w:r>
      <w:r w:rsidR="00FE0DE4" w:rsidRPr="00EA4893">
        <w:t xml:space="preserve"> and specialized reagents</w:t>
      </w:r>
      <w:r w:rsidRPr="00EA4893">
        <w:t xml:space="preserve">, </w:t>
      </w:r>
      <w:r w:rsidR="00C57F33" w:rsidRPr="00EA4893">
        <w:t>A.B.B</w:t>
      </w:r>
      <w:r w:rsidRPr="00EA4893">
        <w:t>.</w:t>
      </w:r>
      <w:r w:rsidR="004D2B5E" w:rsidRPr="00EA4893">
        <w:t>, C.R.W.,</w:t>
      </w:r>
      <w:r w:rsidR="00004CC3" w:rsidRPr="00EA4893">
        <w:t xml:space="preserve"> H.</w:t>
      </w:r>
      <w:r w:rsidR="0061281F" w:rsidRPr="00EA4893">
        <w:t>Y.</w:t>
      </w:r>
      <w:r w:rsidR="00004CC3" w:rsidRPr="00EA4893">
        <w:t>C.</w:t>
      </w:r>
      <w:r w:rsidR="004D2B5E" w:rsidRPr="00EA4893">
        <w:t>, M.A.</w:t>
      </w:r>
      <w:r w:rsidR="00463165" w:rsidRPr="00EA4893">
        <w:t>T</w:t>
      </w:r>
      <w:r w:rsidR="004D2B5E" w:rsidRPr="00EA4893">
        <w:t>,</w:t>
      </w:r>
      <w:r w:rsidR="007B2438" w:rsidRPr="00EA4893">
        <w:t xml:space="preserve"> </w:t>
      </w:r>
      <w:r w:rsidR="004D2B5E" w:rsidRPr="00EA4893">
        <w:t>D.V.</w:t>
      </w:r>
      <w:r w:rsidR="007B2438" w:rsidRPr="00EA4893">
        <w:t>, M.M., D.P., and N.P.K.</w:t>
      </w:r>
      <w:r w:rsidRPr="00EA4893">
        <w:t xml:space="preserve">; writing—original draft preparation, </w:t>
      </w:r>
      <w:r w:rsidR="00004CC3" w:rsidRPr="00EA4893">
        <w:t>K.D.C and J.D.B</w:t>
      </w:r>
      <w:r w:rsidRPr="00EA4893">
        <w:t xml:space="preserve">.; writing—review and editing, </w:t>
      </w:r>
      <w:r w:rsidR="00004CC3" w:rsidRPr="00EA4893">
        <w:t>all authors</w:t>
      </w:r>
      <w:r w:rsidRPr="00EA4893">
        <w:t>.</w:t>
      </w:r>
      <w:r w:rsidR="00B85CD9" w:rsidRPr="00EA4893">
        <w:t xml:space="preserve"> All authors have read and agreed to the published version of the manuscript.</w:t>
      </w:r>
    </w:p>
    <w:p w14:paraId="3C5CE1E2" w14:textId="603E7EE5" w:rsidR="00532A09" w:rsidRPr="00EA4893" w:rsidRDefault="00532A09" w:rsidP="00EA4893">
      <w:pPr>
        <w:pStyle w:val="MDPI62Acknowledgments"/>
      </w:pPr>
      <w:r w:rsidRPr="00EA4893">
        <w:rPr>
          <w:b/>
        </w:rPr>
        <w:t xml:space="preserve">Funding: </w:t>
      </w:r>
      <w:r w:rsidR="009445F1" w:rsidRPr="00EA4893">
        <w:t xml:space="preserve">This research </w:t>
      </w:r>
      <w:r w:rsidR="00B21BD5" w:rsidRPr="00EA4893">
        <w:t xml:space="preserve">was supported </w:t>
      </w:r>
      <w:r w:rsidR="00CF0059" w:rsidRPr="00EA4893">
        <w:t>by the following grants from the NIAID of the NIH: R01AI141707 (to J.D.B.)</w:t>
      </w:r>
      <w:r w:rsidR="000D0C85" w:rsidRPr="00EA4893">
        <w:t xml:space="preserve">, </w:t>
      </w:r>
      <w:r w:rsidR="008A7D6B" w:rsidRPr="00EA4893">
        <w:t>F30AI149928 (to K.D.C.)</w:t>
      </w:r>
      <w:r w:rsidR="000D0C85" w:rsidRPr="00EA4893">
        <w:t xml:space="preserve"> and HHSN272201700059C</w:t>
      </w:r>
      <w:r w:rsidR="000D0C85" w:rsidRPr="00EA4893">
        <w:rPr>
          <w:rFonts w:cs="Arial"/>
          <w:bCs/>
        </w:rPr>
        <w:t xml:space="preserve"> (to D.V.</w:t>
      </w:r>
      <w:r w:rsidR="000D0C85" w:rsidRPr="00EA4893">
        <w:t>)</w:t>
      </w:r>
      <w:r w:rsidR="009445F1" w:rsidRPr="00EA4893">
        <w:t xml:space="preserve">. </w:t>
      </w:r>
      <w:r w:rsidR="000D0C85" w:rsidRPr="00EA4893">
        <w:t>T</w:t>
      </w:r>
      <w:r w:rsidR="000D0C85" w:rsidRPr="00EA4893">
        <w:rPr>
          <w:rStyle w:val="Strong"/>
          <w:rFonts w:cs="Arial"/>
          <w:b w:val="0"/>
          <w:bCs w:val="0"/>
        </w:rPr>
        <w:t>his study</w:t>
      </w:r>
      <w:r w:rsidR="000D0C85" w:rsidRPr="00EA4893">
        <w:rPr>
          <w:rStyle w:val="Strong"/>
          <w:rFonts w:cs="Arial"/>
        </w:rPr>
        <w:t xml:space="preserve"> </w:t>
      </w:r>
      <w:r w:rsidR="000D0C85" w:rsidRPr="00EA4893">
        <w:t>was also supported by the National Institute of General Medical Sciences (R01GM120553, D.V.), a Pew Biomedical Scholars Award (D.V.), and Investigators in the Pathogenesis of Infectious Disease Award</w:t>
      </w:r>
      <w:r w:rsidR="000C08C7" w:rsidRPr="00EA4893">
        <w:t>s</w:t>
      </w:r>
      <w:r w:rsidR="000D0C85" w:rsidRPr="00EA4893">
        <w:t xml:space="preserve"> from the Burroughs </w:t>
      </w:r>
      <w:proofErr w:type="spellStart"/>
      <w:r w:rsidR="000D0C85" w:rsidRPr="00EA4893">
        <w:t>Wellcome</w:t>
      </w:r>
      <w:proofErr w:type="spellEnd"/>
      <w:r w:rsidR="000D0C85" w:rsidRPr="00EA4893">
        <w:t xml:space="preserve"> Fund (</w:t>
      </w:r>
      <w:r w:rsidR="000C08C7" w:rsidRPr="00EA4893">
        <w:t xml:space="preserve">J.D.B and </w:t>
      </w:r>
      <w:r w:rsidR="000D0C85" w:rsidRPr="00EA4893">
        <w:t xml:space="preserve">D.V.). A.B.B. is supported by the National Institutes for Drug Abuse (NIDA) </w:t>
      </w:r>
      <w:proofErr w:type="spellStart"/>
      <w:r w:rsidR="000D0C85" w:rsidRPr="00EA4893">
        <w:t>Avenir</w:t>
      </w:r>
      <w:proofErr w:type="spellEnd"/>
      <w:r w:rsidR="000D0C85" w:rsidRPr="00EA4893">
        <w:t xml:space="preserve"> New Innovator Award DP2DA040254. </w:t>
      </w:r>
      <w:r w:rsidR="00CF0059" w:rsidRPr="00EA4893">
        <w:t>J.D.B. is an Investigator of the Howard Hughes Medical Institute</w:t>
      </w:r>
      <w:r w:rsidR="0012224E" w:rsidRPr="00EA4893">
        <w:t>.</w:t>
      </w:r>
      <w:r w:rsidR="000E188D" w:rsidRPr="00EA4893">
        <w:t xml:space="preserve"> </w:t>
      </w:r>
    </w:p>
    <w:p w14:paraId="525266EE" w14:textId="205CF10C" w:rsidR="000B4C54" w:rsidRPr="00EA4893" w:rsidRDefault="00A271F1" w:rsidP="00EA4893">
      <w:pPr>
        <w:pStyle w:val="MDPI62Acknowledgments"/>
      </w:pPr>
      <w:r w:rsidRPr="00EA4893">
        <w:rPr>
          <w:b/>
        </w:rPr>
        <w:t xml:space="preserve">Acknowledgments: </w:t>
      </w:r>
      <w:r w:rsidR="00EA6B46" w:rsidRPr="00EA4893">
        <w:t xml:space="preserve">We thank </w:t>
      </w:r>
      <w:proofErr w:type="spellStart"/>
      <w:r w:rsidR="008B4754" w:rsidRPr="00EA4893">
        <w:t>Caelan</w:t>
      </w:r>
      <w:proofErr w:type="spellEnd"/>
      <w:r w:rsidR="008B4754" w:rsidRPr="00EA4893">
        <w:t xml:space="preserve"> Radford, </w:t>
      </w:r>
      <w:r w:rsidR="00EA6B46" w:rsidRPr="00EA4893">
        <w:t>Andrew McGuire</w:t>
      </w:r>
      <w:r w:rsidR="008B4754" w:rsidRPr="00EA4893">
        <w:t>,</w:t>
      </w:r>
      <w:r w:rsidR="009445F1" w:rsidRPr="00EA4893">
        <w:t xml:space="preserve"> </w:t>
      </w:r>
      <w:r w:rsidR="003817F9" w:rsidRPr="00EA4893">
        <w:t xml:space="preserve">and Abigail Powell </w:t>
      </w:r>
      <w:r w:rsidR="009445F1" w:rsidRPr="00EA4893">
        <w:t>for helpful suggestions and feedback.</w:t>
      </w:r>
    </w:p>
    <w:p w14:paraId="3E438B68" w14:textId="05221648" w:rsidR="000B4C54" w:rsidRPr="00EA4893" w:rsidRDefault="000B4C54" w:rsidP="00EA4893">
      <w:pPr>
        <w:pStyle w:val="MDPI62Acknowledgments"/>
      </w:pPr>
      <w:r w:rsidRPr="00EA4893">
        <w:rPr>
          <w:b/>
        </w:rPr>
        <w:t xml:space="preserve">Conflicts of Interest: </w:t>
      </w:r>
      <w:r w:rsidR="00E64539" w:rsidRPr="00EA4893">
        <w:t>H.Y.C. is a consultant for Merck and Glaxo Smith Kline and receives research funding from Sanofi Pasteur.</w:t>
      </w:r>
      <w:r w:rsidR="00BD50F9" w:rsidRPr="00EA4893">
        <w:t xml:space="preserve"> The other authors declare </w:t>
      </w:r>
      <w:r w:rsidR="006A1CF8" w:rsidRPr="00EA4893">
        <w:t>no conflicts of interest.</w:t>
      </w:r>
    </w:p>
    <w:p w14:paraId="19F0E6E6" w14:textId="77777777" w:rsidR="00181401" w:rsidRPr="00325902" w:rsidRDefault="00181401" w:rsidP="00EA4893">
      <w:pPr>
        <w:pStyle w:val="MDPI21heading1"/>
      </w:pPr>
      <w:r w:rsidRPr="00325902">
        <w:lastRenderedPageBreak/>
        <w:t>References</w:t>
      </w:r>
    </w:p>
    <w:p w14:paraId="1D93E4A4" w14:textId="0B4A31D0" w:rsidR="00CC66FD" w:rsidRPr="00EA4893" w:rsidRDefault="00F15C55"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sz w:val="18"/>
          <w:szCs w:val="18"/>
        </w:rPr>
        <w:fldChar w:fldCharType="begin" w:fldLock="1"/>
      </w:r>
      <w:r w:rsidRPr="00EA4893">
        <w:rPr>
          <w:rFonts w:ascii="Palatino Linotype" w:hAnsi="Palatino Linotype"/>
          <w:sz w:val="18"/>
          <w:szCs w:val="18"/>
        </w:rPr>
        <w:instrText xml:space="preserve">ADDIN Mendeley Bibliography CSL_BIBLIOGRAPHY </w:instrText>
      </w:r>
      <w:r w:rsidRPr="00EA4893">
        <w:rPr>
          <w:rFonts w:ascii="Palatino Linotype" w:hAnsi="Palatino Linotype"/>
          <w:sz w:val="18"/>
          <w:szCs w:val="18"/>
        </w:rPr>
        <w:fldChar w:fldCharType="separate"/>
      </w:r>
      <w:r w:rsidR="00CC66FD" w:rsidRPr="00EA4893">
        <w:rPr>
          <w:rFonts w:ascii="Palatino Linotype" w:hAnsi="Palatino Linotype"/>
          <w:noProof/>
          <w:sz w:val="18"/>
          <w:szCs w:val="18"/>
        </w:rPr>
        <w:t xml:space="preserve">1. </w:t>
      </w:r>
      <w:r w:rsidR="00CC66FD" w:rsidRPr="00EA4893">
        <w:rPr>
          <w:rFonts w:ascii="Palatino Linotype" w:hAnsi="Palatino Linotype"/>
          <w:noProof/>
          <w:sz w:val="18"/>
          <w:szCs w:val="18"/>
        </w:rPr>
        <w:tab/>
        <w:t xml:space="preserve">Ju, B.; Zhang, Q.; Ge, X.; Wang, R.; Yu, J.; Shan, S.; Zhou, B.; Song, S.; Tang, X.; Yu, J.; et al. Potent human neutralizing antibodies elicited by SARS-CoV-2 infection. </w:t>
      </w:r>
      <w:r w:rsidR="00CC66FD" w:rsidRPr="00EA4893">
        <w:rPr>
          <w:rFonts w:ascii="Palatino Linotype" w:hAnsi="Palatino Linotype"/>
          <w:i/>
          <w:iCs/>
          <w:noProof/>
          <w:sz w:val="18"/>
          <w:szCs w:val="18"/>
        </w:rPr>
        <w:t>bioRxiv</w:t>
      </w:r>
      <w:r w:rsidR="00CC66FD" w:rsidRPr="00EA4893">
        <w:rPr>
          <w:rFonts w:ascii="Palatino Linotype" w:hAnsi="Palatino Linotype"/>
          <w:noProof/>
          <w:sz w:val="18"/>
          <w:szCs w:val="18"/>
        </w:rPr>
        <w:t xml:space="preserve"> </w:t>
      </w:r>
      <w:r w:rsidR="00CC66FD" w:rsidRPr="00EA4893">
        <w:rPr>
          <w:rFonts w:ascii="Palatino Linotype" w:hAnsi="Palatino Linotype"/>
          <w:b/>
          <w:bCs/>
          <w:noProof/>
          <w:sz w:val="18"/>
          <w:szCs w:val="18"/>
        </w:rPr>
        <w:t>2020</w:t>
      </w:r>
      <w:r w:rsidR="00CC66FD" w:rsidRPr="00EA4893">
        <w:rPr>
          <w:rFonts w:ascii="Palatino Linotype" w:hAnsi="Palatino Linotype"/>
          <w:noProof/>
          <w:sz w:val="18"/>
          <w:szCs w:val="18"/>
        </w:rPr>
        <w:t>, doi:10.1101/2020.03.21.990770.</w:t>
      </w:r>
    </w:p>
    <w:p w14:paraId="4DB73769"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 </w:t>
      </w:r>
      <w:r w:rsidRPr="00EA4893">
        <w:rPr>
          <w:rFonts w:ascii="Palatino Linotype" w:hAnsi="Palatino Linotype"/>
          <w:noProof/>
          <w:sz w:val="18"/>
          <w:szCs w:val="18"/>
        </w:rPr>
        <w:tab/>
        <w:t xml:space="preserve">Khan, S.; Nakajima, R.; Jain, A.; Assis, R.R. de; Jasinskas, A.; Obiero, J.M.; Adenaiye, O.; Tai, S.; Hong, F.; Milton, D.K.; et al. Analysis of Serologic Cross-Reactivity Between Common Human Coronaviruses and SARS-CoV-2 Using Coronavirus Antigen Microarray. </w:t>
      </w:r>
      <w:r w:rsidRPr="00EA4893">
        <w:rPr>
          <w:rFonts w:ascii="Palatino Linotype" w:hAnsi="Palatino Linotype"/>
          <w:i/>
          <w:iCs/>
          <w:noProof/>
          <w:sz w:val="18"/>
          <w:szCs w:val="18"/>
        </w:rPr>
        <w:t>bioRxiv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doi:10.1101/2020.03.24.006544.</w:t>
      </w:r>
    </w:p>
    <w:p w14:paraId="08D5A1CF"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 </w:t>
      </w:r>
      <w:r w:rsidRPr="00EA4893">
        <w:rPr>
          <w:rFonts w:ascii="Palatino Linotype" w:hAnsi="Palatino Linotype"/>
          <w:noProof/>
          <w:sz w:val="18"/>
          <w:szCs w:val="18"/>
        </w:rPr>
        <w:tab/>
        <w:t xml:space="preserve">Zhao, J.; Yuan, Q.; Wang, H.; Liu, W.; Liao, X.; Su, Y.; Wang, X.; Yuan, J.; Li, T.; Li, J.; et al. Antibody Responses to SARS-CoV-2 in Patients of Novel Coronavirus Disease 2019. </w:t>
      </w:r>
      <w:r w:rsidRPr="00EA4893">
        <w:rPr>
          <w:rFonts w:ascii="Palatino Linotype" w:hAnsi="Palatino Linotype"/>
          <w:i/>
          <w:iCs/>
          <w:noProof/>
          <w:sz w:val="18"/>
          <w:szCs w:val="18"/>
        </w:rPr>
        <w:t>SSRN Electron. J.</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doi:10.2139/ssrn.3546052.</w:t>
      </w:r>
    </w:p>
    <w:p w14:paraId="06AD382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 </w:t>
      </w:r>
      <w:r w:rsidRPr="00EA4893">
        <w:rPr>
          <w:rFonts w:ascii="Palatino Linotype" w:hAnsi="Palatino Linotype"/>
          <w:noProof/>
          <w:sz w:val="18"/>
          <w:szCs w:val="18"/>
        </w:rPr>
        <w:tab/>
        <w:t xml:space="preserve">Wu, F.; Wang, A.; Liu, M.; Wang, Q.; Chen, J.; Xia, S.; Ling, Y.; Zhang, Y.; Xun, J.; Lu, L.; et al. Neutralizing antibody responses to SARS-CoV-2 in a COVID-19 recovered patient cohort and their implications. </w:t>
      </w:r>
      <w:r w:rsidRPr="00EA4893">
        <w:rPr>
          <w:rFonts w:ascii="Palatino Linotype" w:hAnsi="Palatino Linotype"/>
          <w:i/>
          <w:iCs/>
          <w:noProof/>
          <w:sz w:val="18"/>
          <w:szCs w:val="18"/>
        </w:rPr>
        <w:t>medRxiv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doi:10.1101/2020.03.30.20047365.</w:t>
      </w:r>
    </w:p>
    <w:p w14:paraId="3E4FDB41"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 </w:t>
      </w:r>
      <w:r w:rsidRPr="00EA4893">
        <w:rPr>
          <w:rFonts w:ascii="Palatino Linotype" w:hAnsi="Palatino Linotype"/>
          <w:noProof/>
          <w:sz w:val="18"/>
          <w:szCs w:val="18"/>
        </w:rPr>
        <w:tab/>
        <w:t xml:space="preserve">Long, Q.; Deng, H.; Chen, J.; Hu, J.; Liu, B.; Liao, P.; Lin, Y.; Yu, L.; Mo, Z.; Xu, Y.; et al. Antibody responses to SARS-CoV-2 in COVID-19 patients: the perspective application of serological tests in clinical practice. </w:t>
      </w:r>
      <w:r w:rsidRPr="00EA4893">
        <w:rPr>
          <w:rFonts w:ascii="Palatino Linotype" w:hAnsi="Palatino Linotype"/>
          <w:i/>
          <w:iCs/>
          <w:noProof/>
          <w:sz w:val="18"/>
          <w:szCs w:val="18"/>
        </w:rPr>
        <w:t>medRxiv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doi:10.1101/2020.03.18.20038018.</w:t>
      </w:r>
    </w:p>
    <w:p w14:paraId="189B111A"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6. </w:t>
      </w:r>
      <w:r w:rsidRPr="00EA4893">
        <w:rPr>
          <w:rFonts w:ascii="Palatino Linotype" w:hAnsi="Palatino Linotype"/>
          <w:noProof/>
          <w:sz w:val="18"/>
          <w:szCs w:val="18"/>
        </w:rPr>
        <w:tab/>
        <w:t xml:space="preserve">Okba, N.M.A.; Müller, M.A.; Li, W.; Wang, C.; GeurtsvanKessel, C.H.; Corman, V.M.; Lamers, M.M.; Sikkema, R.S.; de Bruin, E.; Chandler, F.D.; et al. Severe Acute Respiratory Syndrome Coronavirus 2-Specific Antibody Responses in Coronavirus Disease 2019 Patients. </w:t>
      </w:r>
      <w:r w:rsidRPr="00EA4893">
        <w:rPr>
          <w:rFonts w:ascii="Palatino Linotype" w:hAnsi="Palatino Linotype"/>
          <w:i/>
          <w:iCs/>
          <w:noProof/>
          <w:sz w:val="18"/>
          <w:szCs w:val="18"/>
        </w:rPr>
        <w:t>Emerg. Infect. Dis.</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26</w:t>
      </w:r>
      <w:r w:rsidRPr="00EA4893">
        <w:rPr>
          <w:rFonts w:ascii="Palatino Linotype" w:hAnsi="Palatino Linotype"/>
          <w:noProof/>
          <w:sz w:val="18"/>
          <w:szCs w:val="18"/>
        </w:rPr>
        <w:t>, doi:10.3201/eid2607.200841.</w:t>
      </w:r>
    </w:p>
    <w:p w14:paraId="0FEBC6AC"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7. </w:t>
      </w:r>
      <w:r w:rsidRPr="00EA4893">
        <w:rPr>
          <w:rFonts w:ascii="Palatino Linotype" w:hAnsi="Palatino Linotype"/>
          <w:noProof/>
          <w:sz w:val="18"/>
          <w:szCs w:val="18"/>
        </w:rPr>
        <w:tab/>
        <w:t xml:space="preserve">Bootz, A.; Karbach, A.; Spindler, J.; Kropff, B.; Reuter, N.; Sticht, H.; Winkler, T.H.; Britt, W.J.; Mach, M. Protective capacity of neutralizing and non-neutralizing antibodies against glycoprotein B of cytomegalovirus. </w:t>
      </w:r>
      <w:r w:rsidRPr="00EA4893">
        <w:rPr>
          <w:rFonts w:ascii="Palatino Linotype" w:hAnsi="Palatino Linotype"/>
          <w:i/>
          <w:iCs/>
          <w:noProof/>
          <w:sz w:val="18"/>
          <w:szCs w:val="18"/>
        </w:rPr>
        <w:t>PLoS Pathog.</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2017</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13</w:t>
      </w:r>
      <w:r w:rsidRPr="00EA4893">
        <w:rPr>
          <w:rFonts w:ascii="Palatino Linotype" w:hAnsi="Palatino Linotype"/>
          <w:noProof/>
          <w:sz w:val="18"/>
          <w:szCs w:val="18"/>
        </w:rPr>
        <w:t>, doi:10.1371/journal.ppat.1006601.</w:t>
      </w:r>
    </w:p>
    <w:p w14:paraId="63317F1C"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8. </w:t>
      </w:r>
      <w:r w:rsidRPr="00EA4893">
        <w:rPr>
          <w:rFonts w:ascii="Palatino Linotype" w:hAnsi="Palatino Linotype"/>
          <w:noProof/>
          <w:sz w:val="18"/>
          <w:szCs w:val="18"/>
        </w:rPr>
        <w:tab/>
        <w:t xml:space="preserve">Piedra, P.A.; Jewell, A.M.; Cron, S.G.; Atmar, R.L.; Paul Glezen, W. Correlates of immunity to respiratory syncytial virus (RSV) associated-hospitalization: Establishment of minimum protective threshold levels of serum neutralizing antibodies. </w:t>
      </w:r>
      <w:r w:rsidRPr="00EA4893">
        <w:rPr>
          <w:rFonts w:ascii="Palatino Linotype" w:hAnsi="Palatino Linotype"/>
          <w:i/>
          <w:iCs/>
          <w:noProof/>
          <w:sz w:val="18"/>
          <w:szCs w:val="18"/>
        </w:rPr>
        <w:t>Vaccine</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2003</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21</w:t>
      </w:r>
      <w:r w:rsidRPr="00EA4893">
        <w:rPr>
          <w:rFonts w:ascii="Palatino Linotype" w:hAnsi="Palatino Linotype"/>
          <w:noProof/>
          <w:sz w:val="18"/>
          <w:szCs w:val="18"/>
        </w:rPr>
        <w:t>, 3479–3482, doi:10.1016/S0264-410X(03)00355-4.</w:t>
      </w:r>
    </w:p>
    <w:p w14:paraId="7CE65213"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9. </w:t>
      </w:r>
      <w:r w:rsidRPr="00EA4893">
        <w:rPr>
          <w:rFonts w:ascii="Palatino Linotype" w:hAnsi="Palatino Linotype"/>
          <w:noProof/>
          <w:sz w:val="18"/>
          <w:szCs w:val="18"/>
        </w:rPr>
        <w:tab/>
        <w:t xml:space="preserve">Karlsson Hedestam, G.B.; Fouchier, R.A.M.; Phogat, S.; Burton, D.R.; Sodroski, J.; Wyatt, R.T. The challenges of eliciting neutralizing antibodies to HIV-1 and to influenza virus. </w:t>
      </w:r>
      <w:r w:rsidRPr="00EA4893">
        <w:rPr>
          <w:rFonts w:ascii="Palatino Linotype" w:hAnsi="Palatino Linotype"/>
          <w:i/>
          <w:iCs/>
          <w:noProof/>
          <w:sz w:val="18"/>
          <w:szCs w:val="18"/>
        </w:rPr>
        <w:t>Nat. Rev. Microbiol.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2008</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6</w:t>
      </w:r>
      <w:r w:rsidRPr="00EA4893">
        <w:rPr>
          <w:rFonts w:ascii="Palatino Linotype" w:hAnsi="Palatino Linotype"/>
          <w:noProof/>
          <w:sz w:val="18"/>
          <w:szCs w:val="18"/>
        </w:rPr>
        <w:t>, 143–155, doi:10.1038/nrmicro1819.</w:t>
      </w:r>
    </w:p>
    <w:p w14:paraId="2AE79B3D"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10. </w:t>
      </w:r>
      <w:r w:rsidRPr="00EA4893">
        <w:rPr>
          <w:rFonts w:ascii="Palatino Linotype" w:hAnsi="Palatino Linotype"/>
          <w:noProof/>
          <w:sz w:val="18"/>
          <w:szCs w:val="18"/>
        </w:rPr>
        <w:tab/>
        <w:t xml:space="preserve">Gunn, B.M.; Yu, W.H.; Karim, M.M.; Brannan, J.M.; Herbert, A.S.; Wec, A.Z.; Halfmann, P.J.; Fusco, M.L.; Schendel, S.L.; Gangavarapu, K.; et al. A Role for Fc Function in Therapeutic Monoclonal Antibody-Mediated Protection against Ebola Virus. </w:t>
      </w:r>
      <w:r w:rsidRPr="00EA4893">
        <w:rPr>
          <w:rFonts w:ascii="Palatino Linotype" w:hAnsi="Palatino Linotype"/>
          <w:i/>
          <w:iCs/>
          <w:noProof/>
          <w:sz w:val="18"/>
          <w:szCs w:val="18"/>
        </w:rPr>
        <w:t>Cell Host Microbe</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2018</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24</w:t>
      </w:r>
      <w:r w:rsidRPr="00EA4893">
        <w:rPr>
          <w:rFonts w:ascii="Palatino Linotype" w:hAnsi="Palatino Linotype"/>
          <w:noProof/>
          <w:sz w:val="18"/>
          <w:szCs w:val="18"/>
        </w:rPr>
        <w:t>, 221–233, doi:10.1016/j.chom.2018.07.009.</w:t>
      </w:r>
    </w:p>
    <w:p w14:paraId="123B4236"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11. </w:t>
      </w:r>
      <w:r w:rsidRPr="00EA4893">
        <w:rPr>
          <w:rFonts w:ascii="Palatino Linotype" w:hAnsi="Palatino Linotype"/>
          <w:noProof/>
          <w:sz w:val="18"/>
          <w:szCs w:val="18"/>
        </w:rPr>
        <w:tab/>
        <w:t xml:space="preserve">Lv, H.; Wu, N.C.; Tsang, O.T.-Y.; Yuan, M.; Perera, R.A.P.M.; Leung, W.S.; So, R.T.Y.; Chan, J.M.C.; Yip, G.K.; Chik, T.S.H.; et al. Cross-reactive antibody response between SARS-CoV-2 and SARS-CoV infections. </w:t>
      </w:r>
      <w:r w:rsidRPr="00EA4893">
        <w:rPr>
          <w:rFonts w:ascii="Palatino Linotype" w:hAnsi="Palatino Linotype"/>
          <w:i/>
          <w:iCs/>
          <w:noProof/>
          <w:sz w:val="18"/>
          <w:szCs w:val="18"/>
        </w:rPr>
        <w:t>bioRxiv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doi:10.1101/2020.03.15.993097.</w:t>
      </w:r>
    </w:p>
    <w:p w14:paraId="0667DD4C"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12. </w:t>
      </w:r>
      <w:r w:rsidRPr="00EA4893">
        <w:rPr>
          <w:rFonts w:ascii="Palatino Linotype" w:hAnsi="Palatino Linotype"/>
          <w:noProof/>
          <w:sz w:val="18"/>
          <w:szCs w:val="18"/>
        </w:rPr>
        <w:tab/>
        <w:t xml:space="preserve">Pinto, D.; Park, Y.-J.; Beltramello, M.; Walls, A.C.; Tortorici, M.A.; Bianchi, S.; Jaconi, S.; Culap, K.; Zatta, F.; Marco, A. De; et al. Structural and functional analysis of a potent sarbecovirus neutralizing antibody. </w:t>
      </w:r>
      <w:r w:rsidRPr="00EA4893">
        <w:rPr>
          <w:rFonts w:ascii="Palatino Linotype" w:hAnsi="Palatino Linotype"/>
          <w:i/>
          <w:iCs/>
          <w:noProof/>
          <w:sz w:val="18"/>
          <w:szCs w:val="18"/>
        </w:rPr>
        <w:t>bioRxiv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doi:10.1101/2020.04.07.023903.</w:t>
      </w:r>
    </w:p>
    <w:p w14:paraId="59A1719E"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13. </w:t>
      </w:r>
      <w:r w:rsidRPr="00EA4893">
        <w:rPr>
          <w:rFonts w:ascii="Palatino Linotype" w:hAnsi="Palatino Linotype"/>
          <w:noProof/>
          <w:sz w:val="18"/>
          <w:szCs w:val="18"/>
        </w:rPr>
        <w:tab/>
        <w:t xml:space="preserve">To, K.K.W.; Zhang, A.J.X.; Hung, I.F.N.; Xu, T.; Ip, W.C.T.; Wong, R.T.Y.; Ng, J.C.K.; Chan, J.F.W.; Chan, K.H.; Yuen, K.Y. High titer and avidity of nonneutralizing antibodies against influenza vaccine antigen are associated with severe influenza. </w:t>
      </w:r>
      <w:r w:rsidRPr="00EA4893">
        <w:rPr>
          <w:rFonts w:ascii="Palatino Linotype" w:hAnsi="Palatino Linotype"/>
          <w:i/>
          <w:iCs/>
          <w:noProof/>
          <w:sz w:val="18"/>
          <w:szCs w:val="18"/>
        </w:rPr>
        <w:t>Clin. Vaccine Immunol.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2012</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19</w:t>
      </w:r>
      <w:r w:rsidRPr="00EA4893">
        <w:rPr>
          <w:rFonts w:ascii="Palatino Linotype" w:hAnsi="Palatino Linotype"/>
          <w:noProof/>
          <w:sz w:val="18"/>
          <w:szCs w:val="18"/>
        </w:rPr>
        <w:t>, 1012–1018, doi:10.1128/CVI.00081-12.</w:t>
      </w:r>
    </w:p>
    <w:p w14:paraId="21909F6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14. </w:t>
      </w:r>
      <w:r w:rsidRPr="00EA4893">
        <w:rPr>
          <w:rFonts w:ascii="Palatino Linotype" w:hAnsi="Palatino Linotype"/>
          <w:noProof/>
          <w:sz w:val="18"/>
          <w:szCs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EA4893">
        <w:rPr>
          <w:rFonts w:ascii="Palatino Linotype" w:hAnsi="Palatino Linotype"/>
          <w:i/>
          <w:iCs/>
          <w:noProof/>
          <w:sz w:val="18"/>
          <w:szCs w:val="18"/>
        </w:rPr>
        <w:t>Viral Immunol.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2014</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27</w:t>
      </w:r>
      <w:r w:rsidRPr="00EA4893">
        <w:rPr>
          <w:rFonts w:ascii="Palatino Linotype" w:hAnsi="Palatino Linotype"/>
          <w:noProof/>
          <w:sz w:val="18"/>
          <w:szCs w:val="18"/>
        </w:rPr>
        <w:t>, 375–382, doi:10.1089/vim.2014.0061.</w:t>
      </w:r>
    </w:p>
    <w:p w14:paraId="44400690"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15. </w:t>
      </w:r>
      <w:r w:rsidRPr="00EA4893">
        <w:rPr>
          <w:rFonts w:ascii="Palatino Linotype" w:hAnsi="Palatino Linotype"/>
          <w:noProof/>
          <w:sz w:val="18"/>
          <w:szCs w:val="18"/>
        </w:rPr>
        <w:tab/>
        <w:t xml:space="preserve">Callow, K.A. Effect of specific humoral immunity and some non-specific factors on resistance of volunteers to respiratory coronavirus infection. </w:t>
      </w:r>
      <w:r w:rsidRPr="00EA4893">
        <w:rPr>
          <w:rFonts w:ascii="Palatino Linotype" w:hAnsi="Palatino Linotype"/>
          <w:i/>
          <w:iCs/>
          <w:noProof/>
          <w:sz w:val="18"/>
          <w:szCs w:val="18"/>
        </w:rPr>
        <w:t>J. Hyg. (Lond).</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1985</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95</w:t>
      </w:r>
      <w:r w:rsidRPr="00EA4893">
        <w:rPr>
          <w:rFonts w:ascii="Palatino Linotype" w:hAnsi="Palatino Linotype"/>
          <w:noProof/>
          <w:sz w:val="18"/>
          <w:szCs w:val="18"/>
        </w:rPr>
        <w:t>, 173–189, doi:10.1017/S0022172400062410.</w:t>
      </w:r>
    </w:p>
    <w:p w14:paraId="67489B7A"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16. </w:t>
      </w:r>
      <w:r w:rsidRPr="00EA4893">
        <w:rPr>
          <w:rFonts w:ascii="Palatino Linotype" w:hAnsi="Palatino Linotype"/>
          <w:noProof/>
          <w:sz w:val="18"/>
          <w:szCs w:val="18"/>
        </w:rPr>
        <w:tab/>
        <w:t xml:space="preserve">Corti, D.; Zhao, J.; Pedotti, M.; Simonelli, L.; Agnihothram, S.; Fett, C.; Fernandez-Rodriguez, B.; Foglierini, M.; Agatic, G.; Vanzetta, F.; et al. Prophylactic and postexposure efficacy of a potent human monoclonal antibody against MERS coronavirus. </w:t>
      </w:r>
      <w:r w:rsidRPr="00EA4893">
        <w:rPr>
          <w:rFonts w:ascii="Palatino Linotype" w:hAnsi="Palatino Linotype"/>
          <w:i/>
          <w:iCs/>
          <w:noProof/>
          <w:sz w:val="18"/>
          <w:szCs w:val="18"/>
        </w:rPr>
        <w:t>Proc. Natl. Acad. Sci. U. S. A.</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2015</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112</w:t>
      </w:r>
      <w:r w:rsidRPr="00EA4893">
        <w:rPr>
          <w:rFonts w:ascii="Palatino Linotype" w:hAnsi="Palatino Linotype"/>
          <w:noProof/>
          <w:sz w:val="18"/>
          <w:szCs w:val="18"/>
        </w:rPr>
        <w:t>, 10473–10478, doi:10.1073/pnas.1510199112.</w:t>
      </w:r>
    </w:p>
    <w:p w14:paraId="67817700"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lastRenderedPageBreak/>
        <w:t xml:space="preserve">17. </w:t>
      </w:r>
      <w:r w:rsidRPr="00EA4893">
        <w:rPr>
          <w:rFonts w:ascii="Palatino Linotype" w:hAnsi="Palatino Linotype"/>
          <w:noProof/>
          <w:sz w:val="18"/>
          <w:szCs w:val="18"/>
        </w:rPr>
        <w:tab/>
        <w:t xml:space="preserve">Menachery, V.D.; Yount, B.L.; Sims, A.C.; Debbink, K.; Agnihothram, S.S.; Gralinski, L.E.; Graham, R.L.; Scobey, T.; Plante, J.A.; Royal, S.R.; et al. SARS-like WIV1-CoV poised for human emergence. </w:t>
      </w:r>
      <w:r w:rsidRPr="00EA4893">
        <w:rPr>
          <w:rFonts w:ascii="Palatino Linotype" w:hAnsi="Palatino Linotype"/>
          <w:i/>
          <w:iCs/>
          <w:noProof/>
          <w:sz w:val="18"/>
          <w:szCs w:val="18"/>
        </w:rPr>
        <w:t>Proc. Natl. Acad. Sci. U. S. A.</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2016</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113</w:t>
      </w:r>
      <w:r w:rsidRPr="00EA4893">
        <w:rPr>
          <w:rFonts w:ascii="Palatino Linotype" w:hAnsi="Palatino Linotype"/>
          <w:noProof/>
          <w:sz w:val="18"/>
          <w:szCs w:val="18"/>
        </w:rPr>
        <w:t>, 3048–3053, doi:10.1073/pnas.1517719113.</w:t>
      </w:r>
    </w:p>
    <w:p w14:paraId="6CBF397A"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18. </w:t>
      </w:r>
      <w:r w:rsidRPr="00EA4893">
        <w:rPr>
          <w:rFonts w:ascii="Palatino Linotype" w:hAnsi="Palatino Linotype"/>
          <w:noProof/>
          <w:sz w:val="18"/>
          <w:szCs w:val="18"/>
        </w:rPr>
        <w:tab/>
        <w:t xml:space="preserve">Rockx, B.; Corti, D.; Donaldson, E.; Sheahan, T.; Stadler, K.; Lanzavecchia, A.; Baric, R. Structural Basis for Potent Cross-Neutralizing Human Monoclonal Antibody Protection against Lethal Human and Zoonotic Severe Acute Respiratory Syndrome Coronavirus Challenge. </w:t>
      </w:r>
      <w:r w:rsidRPr="00EA4893">
        <w:rPr>
          <w:rFonts w:ascii="Palatino Linotype" w:hAnsi="Palatino Linotype"/>
          <w:i/>
          <w:iCs/>
          <w:noProof/>
          <w:sz w:val="18"/>
          <w:szCs w:val="18"/>
        </w:rPr>
        <w:t>J. Virol.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2008</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82</w:t>
      </w:r>
      <w:r w:rsidRPr="00EA4893">
        <w:rPr>
          <w:rFonts w:ascii="Palatino Linotype" w:hAnsi="Palatino Linotype"/>
          <w:noProof/>
          <w:sz w:val="18"/>
          <w:szCs w:val="18"/>
        </w:rPr>
        <w:t>, 3220–3235, doi:10.1128/jvi.02377-07.</w:t>
      </w:r>
    </w:p>
    <w:p w14:paraId="7F0CEE89"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19. </w:t>
      </w:r>
      <w:r w:rsidRPr="00EA4893">
        <w:rPr>
          <w:rFonts w:ascii="Palatino Linotype" w:hAnsi="Palatino Linotype"/>
          <w:noProof/>
          <w:sz w:val="18"/>
          <w:szCs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EA4893">
        <w:rPr>
          <w:rFonts w:ascii="Palatino Linotype" w:hAnsi="Palatino Linotype"/>
          <w:i/>
          <w:iCs/>
          <w:noProof/>
          <w:sz w:val="18"/>
          <w:szCs w:val="18"/>
        </w:rPr>
        <w:t>J. Virol.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2004</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78</w:t>
      </w:r>
      <w:r w:rsidRPr="00EA4893">
        <w:rPr>
          <w:rFonts w:ascii="Palatino Linotype" w:hAnsi="Palatino Linotype"/>
          <w:noProof/>
          <w:sz w:val="18"/>
          <w:szCs w:val="18"/>
        </w:rPr>
        <w:t>, 3572–3577, doi:10.1128/jvi.78.7.3572-3577.2004.</w:t>
      </w:r>
    </w:p>
    <w:p w14:paraId="2E27E94B"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20. </w:t>
      </w:r>
      <w:r w:rsidRPr="00EA4893">
        <w:rPr>
          <w:rFonts w:ascii="Palatino Linotype" w:hAnsi="Palatino Linotype"/>
          <w:noProof/>
          <w:sz w:val="18"/>
          <w:szCs w:val="18"/>
        </w:rPr>
        <w:tab/>
        <w:t xml:space="preserve">Kapadia, S.U.; Rose, J.K.; Lamirande, E.; Vogel, L.; Subbarao, K.; Roberts, A. Long-term protection from SARS coronavirus infection conferred by a single immunization with an attenuated VSV-based vaccine. </w:t>
      </w:r>
      <w:r w:rsidRPr="00EA4893">
        <w:rPr>
          <w:rFonts w:ascii="Palatino Linotype" w:hAnsi="Palatino Linotype"/>
          <w:i/>
          <w:iCs/>
          <w:noProof/>
          <w:sz w:val="18"/>
          <w:szCs w:val="18"/>
        </w:rPr>
        <w:t>Virology</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2005</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340</w:t>
      </w:r>
      <w:r w:rsidRPr="00EA4893">
        <w:rPr>
          <w:rFonts w:ascii="Palatino Linotype" w:hAnsi="Palatino Linotype"/>
          <w:noProof/>
          <w:sz w:val="18"/>
          <w:szCs w:val="18"/>
        </w:rPr>
        <w:t>, 174–182, doi:10.1016/j.virol.2005.06.016.</w:t>
      </w:r>
    </w:p>
    <w:p w14:paraId="4C2DAEE6"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21. </w:t>
      </w:r>
      <w:r w:rsidRPr="00EA4893">
        <w:rPr>
          <w:rFonts w:ascii="Palatino Linotype" w:hAnsi="Palatino Linotype"/>
          <w:noProof/>
          <w:sz w:val="18"/>
          <w:szCs w:val="18"/>
        </w:rPr>
        <w:tab/>
        <w:t xml:space="preserve">Callow, K.A.; Parry, H.F.; Sergeant, M.; Tyrrell, D.A.J. The time course of the immune response to experimental coronavirus infection of man. </w:t>
      </w:r>
      <w:r w:rsidRPr="00EA4893">
        <w:rPr>
          <w:rFonts w:ascii="Palatino Linotype" w:hAnsi="Palatino Linotype"/>
          <w:i/>
          <w:iCs/>
          <w:noProof/>
          <w:sz w:val="18"/>
          <w:szCs w:val="18"/>
        </w:rPr>
        <w:t>Epidemiol. Infect.</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1990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105</w:t>
      </w:r>
      <w:r w:rsidRPr="00EA4893">
        <w:rPr>
          <w:rFonts w:ascii="Palatino Linotype" w:hAnsi="Palatino Linotype"/>
          <w:noProof/>
          <w:sz w:val="18"/>
          <w:szCs w:val="18"/>
        </w:rPr>
        <w:t>, 435–446, doi:10.1017/S0950268800048019.</w:t>
      </w:r>
    </w:p>
    <w:p w14:paraId="0F9B806E"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22. </w:t>
      </w:r>
      <w:r w:rsidRPr="00EA4893">
        <w:rPr>
          <w:rFonts w:ascii="Palatino Linotype" w:hAnsi="Palatino Linotype"/>
          <w:noProof/>
          <w:sz w:val="18"/>
          <w:szCs w:val="18"/>
        </w:rPr>
        <w:tab/>
        <w:t xml:space="preserve">Reed, S.E. The behaviour of recent isolates of human respiratory coronavirus in vitro and in volunteers: Evidence of heterogeneity among 229E‐related strains. </w:t>
      </w:r>
      <w:r w:rsidRPr="00EA4893">
        <w:rPr>
          <w:rFonts w:ascii="Palatino Linotype" w:hAnsi="Palatino Linotype"/>
          <w:i/>
          <w:iCs/>
          <w:noProof/>
          <w:sz w:val="18"/>
          <w:szCs w:val="18"/>
        </w:rPr>
        <w:t>J. Med. Virol.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1984</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13</w:t>
      </w:r>
      <w:r w:rsidRPr="00EA4893">
        <w:rPr>
          <w:rFonts w:ascii="Palatino Linotype" w:hAnsi="Palatino Linotype"/>
          <w:noProof/>
          <w:sz w:val="18"/>
          <w:szCs w:val="18"/>
        </w:rPr>
        <w:t>, 179–192, doi:10.1002/jmv.1890130208.</w:t>
      </w:r>
    </w:p>
    <w:p w14:paraId="5B9AAB64"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23. </w:t>
      </w:r>
      <w:r w:rsidRPr="00EA4893">
        <w:rPr>
          <w:rFonts w:ascii="Palatino Linotype" w:hAnsi="Palatino Linotype"/>
          <w:noProof/>
          <w:sz w:val="18"/>
          <w:szCs w:val="18"/>
        </w:rPr>
        <w:tab/>
        <w:t xml:space="preserve">Soo, Y.O.Y.; Cheng, Y.; Wong, R.; Hui, D.S.; Lee, C.K.; Tsang, K.K.S.; Ng, M.H.L.; Chan, P.; Cheng, G.; Sung, J.J.Y. Retrospective comparison of convalescent plasma with continuing high-dose methylprednisolone treatment in SARS patients. </w:t>
      </w:r>
      <w:r w:rsidRPr="00EA4893">
        <w:rPr>
          <w:rFonts w:ascii="Palatino Linotype" w:hAnsi="Palatino Linotype"/>
          <w:i/>
          <w:iCs/>
          <w:noProof/>
          <w:sz w:val="18"/>
          <w:szCs w:val="18"/>
        </w:rPr>
        <w:t>Clin. Microbiol. Infect.</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2004</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10</w:t>
      </w:r>
      <w:r w:rsidRPr="00EA4893">
        <w:rPr>
          <w:rFonts w:ascii="Palatino Linotype" w:hAnsi="Palatino Linotype"/>
          <w:noProof/>
          <w:sz w:val="18"/>
          <w:szCs w:val="18"/>
        </w:rPr>
        <w:t>, 676–678, doi:10.1111/j.1469-0691.2004.00956.x.</w:t>
      </w:r>
    </w:p>
    <w:p w14:paraId="57ADF458"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24. </w:t>
      </w:r>
      <w:r w:rsidRPr="00EA4893">
        <w:rPr>
          <w:rFonts w:ascii="Palatino Linotype" w:hAnsi="Palatino Linotype"/>
          <w:noProof/>
          <w:sz w:val="18"/>
          <w:szCs w:val="18"/>
        </w:rPr>
        <w:tab/>
        <w:t xml:space="preserve">Cheng, Y.; Wong, R.; Soo, Y.O.Y.; Wong, W.S.; Lee, C.K.; Ng, M.H.L.; Chan, P.; Wong, K.C.; Leung, C.B.; Cheng, G. Use of convalescent plasma therapy in SARS patients in Hong Kong. </w:t>
      </w:r>
      <w:r w:rsidRPr="00EA4893">
        <w:rPr>
          <w:rFonts w:ascii="Palatino Linotype" w:hAnsi="Palatino Linotype"/>
          <w:i/>
          <w:iCs/>
          <w:noProof/>
          <w:sz w:val="18"/>
          <w:szCs w:val="18"/>
        </w:rPr>
        <w:t>Eur. J. Clin. Microbiol. Infect. Dis.</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2005</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24</w:t>
      </w:r>
      <w:r w:rsidRPr="00EA4893">
        <w:rPr>
          <w:rFonts w:ascii="Palatino Linotype" w:hAnsi="Palatino Linotype"/>
          <w:noProof/>
          <w:sz w:val="18"/>
          <w:szCs w:val="18"/>
        </w:rPr>
        <w:t>, 44–46, doi:10.1007/s10096-004-1271-9.</w:t>
      </w:r>
    </w:p>
    <w:p w14:paraId="4783A5B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25. </w:t>
      </w:r>
      <w:r w:rsidRPr="00EA4893">
        <w:rPr>
          <w:rFonts w:ascii="Palatino Linotype" w:hAnsi="Palatino Linotype"/>
          <w:noProof/>
          <w:sz w:val="18"/>
          <w:szCs w:val="18"/>
        </w:rPr>
        <w:tab/>
        <w:t xml:space="preserve">Duan, K.; Liu, B.; Li, C.; Zhang, H.; Yu, T.; Qu, J.; Zhou, M.; Chen, L.; Meng, S.; Hu, Y.; et al. Effectiveness of convalescent plasma therapy in severe COVID-19 patients. </w:t>
      </w:r>
      <w:r w:rsidRPr="00EA4893">
        <w:rPr>
          <w:rFonts w:ascii="Palatino Linotype" w:hAnsi="Palatino Linotype"/>
          <w:i/>
          <w:iCs/>
          <w:noProof/>
          <w:sz w:val="18"/>
          <w:szCs w:val="18"/>
        </w:rPr>
        <w:t>Proc. Natl. Acad. Sci. U. S. A.</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doi:10.1073/pnas.2004168117.</w:t>
      </w:r>
    </w:p>
    <w:p w14:paraId="20793DD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26. </w:t>
      </w:r>
      <w:r w:rsidRPr="00EA4893">
        <w:rPr>
          <w:rFonts w:ascii="Palatino Linotype" w:hAnsi="Palatino Linotype"/>
          <w:noProof/>
          <w:sz w:val="18"/>
          <w:szCs w:val="18"/>
        </w:rPr>
        <w:tab/>
        <w:t xml:space="preserve">Amanat, F.; Nguyen, T.; Chromikova, V.; Strohmeier, S.; Stadlbauer, D.; Javier, A.; Jiang, K.; Asthagiri-Arunkumar, G.; Polanco, J.; Bermudez-Gonzalez, M.; et al. A serological assay to detect SARS-CoV-2 seroconversion in humans. </w:t>
      </w:r>
      <w:r w:rsidRPr="00EA4893">
        <w:rPr>
          <w:rFonts w:ascii="Palatino Linotype" w:hAnsi="Palatino Linotype"/>
          <w:i/>
          <w:iCs/>
          <w:noProof/>
          <w:sz w:val="18"/>
          <w:szCs w:val="18"/>
        </w:rPr>
        <w:t>medRxiv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doi:10.1101/2020.03.17.20037713.</w:t>
      </w:r>
    </w:p>
    <w:p w14:paraId="66462B35"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27. </w:t>
      </w:r>
      <w:r w:rsidRPr="00EA4893">
        <w:rPr>
          <w:rFonts w:ascii="Palatino Linotype" w:hAnsi="Palatino Linotype"/>
          <w:noProof/>
          <w:sz w:val="18"/>
          <w:szCs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EA4893">
        <w:rPr>
          <w:rFonts w:ascii="Palatino Linotype" w:hAnsi="Palatino Linotype"/>
          <w:i/>
          <w:iCs/>
          <w:noProof/>
          <w:sz w:val="18"/>
          <w:szCs w:val="18"/>
        </w:rPr>
        <w:t>medRxiv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doi:https://doi.org/10.1101/2020.04.06.20055475.</w:t>
      </w:r>
    </w:p>
    <w:p w14:paraId="2CF482BF"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28. </w:t>
      </w:r>
      <w:r w:rsidRPr="00EA4893">
        <w:rPr>
          <w:rFonts w:ascii="Palatino Linotype" w:hAnsi="Palatino Linotype"/>
          <w:noProof/>
          <w:sz w:val="18"/>
          <w:szCs w:val="18"/>
        </w:rPr>
        <w:tab/>
        <w:t xml:space="preserve">Walls, A.C.; Park, Y.J.; Tortorici, M.A.; Wall, A.; McGuire, A.T.; Veesler, D. Structure, Function, and Antigenicity of the SARS-CoV-2 Spike Glycoprotein. </w:t>
      </w:r>
      <w:r w:rsidRPr="00EA4893">
        <w:rPr>
          <w:rFonts w:ascii="Palatino Linotype" w:hAnsi="Palatino Linotype"/>
          <w:i/>
          <w:iCs/>
          <w:noProof/>
          <w:sz w:val="18"/>
          <w:szCs w:val="18"/>
        </w:rPr>
        <w:t>Cell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181</w:t>
      </w:r>
      <w:r w:rsidRPr="00EA4893">
        <w:rPr>
          <w:rFonts w:ascii="Palatino Linotype" w:hAnsi="Palatino Linotype"/>
          <w:noProof/>
          <w:sz w:val="18"/>
          <w:szCs w:val="18"/>
        </w:rPr>
        <w:t>, 281–292, doi:10.1016/j.cell.2020.02.058.</w:t>
      </w:r>
    </w:p>
    <w:p w14:paraId="3B48A1D8"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29. </w:t>
      </w:r>
      <w:r w:rsidRPr="00EA4893">
        <w:rPr>
          <w:rFonts w:ascii="Palatino Linotype" w:hAnsi="Palatino Linotype"/>
          <w:noProof/>
          <w:sz w:val="18"/>
          <w:szCs w:val="18"/>
        </w:rPr>
        <w:tab/>
        <w:t xml:space="preserve">Letko, M.; Marzi, A.; Munster, V. Functional assessment of cell entry and receptor usage for SARS-CoV-2 and other lineage B betacoronaviruses. </w:t>
      </w:r>
      <w:r w:rsidRPr="00EA4893">
        <w:rPr>
          <w:rFonts w:ascii="Palatino Linotype" w:hAnsi="Palatino Linotype"/>
          <w:i/>
          <w:iCs/>
          <w:noProof/>
          <w:sz w:val="18"/>
          <w:szCs w:val="18"/>
        </w:rPr>
        <w:t>Nat. Microbiol.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5</w:t>
      </w:r>
      <w:r w:rsidRPr="00EA4893">
        <w:rPr>
          <w:rFonts w:ascii="Palatino Linotype" w:hAnsi="Palatino Linotype"/>
          <w:noProof/>
          <w:sz w:val="18"/>
          <w:szCs w:val="18"/>
        </w:rPr>
        <w:t>, 562–569, doi:10.1038/s41564-020-0688-y.</w:t>
      </w:r>
    </w:p>
    <w:p w14:paraId="6C75A7BE"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30. </w:t>
      </w:r>
      <w:r w:rsidRPr="00EA4893">
        <w:rPr>
          <w:rFonts w:ascii="Palatino Linotype" w:hAnsi="Palatino Linotype"/>
          <w:noProof/>
          <w:sz w:val="18"/>
          <w:szCs w:val="18"/>
        </w:rPr>
        <w:tab/>
        <w:t xml:space="preserve">Fukushi, S.; Mizutani, T.; Saijo, M.; Matsuyama, S.; Miyajima, N.; Taguchi, F.; Itamura, S.; Kurane, I.; Morikawa, S. Vesicular stomatitis virus pseudotyped with severe acute respiratory syndrome coronavirus spike protein. </w:t>
      </w:r>
      <w:r w:rsidRPr="00EA4893">
        <w:rPr>
          <w:rFonts w:ascii="Palatino Linotype" w:hAnsi="Palatino Linotype"/>
          <w:i/>
          <w:iCs/>
          <w:noProof/>
          <w:sz w:val="18"/>
          <w:szCs w:val="18"/>
        </w:rPr>
        <w:t>J. Gen. Virol.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2005</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86</w:t>
      </w:r>
      <w:r w:rsidRPr="00EA4893">
        <w:rPr>
          <w:rFonts w:ascii="Palatino Linotype" w:hAnsi="Palatino Linotype"/>
          <w:noProof/>
          <w:sz w:val="18"/>
          <w:szCs w:val="18"/>
        </w:rPr>
        <w:t>, 2269–2274, doi:10.1099/vir.0.80955-0.</w:t>
      </w:r>
    </w:p>
    <w:p w14:paraId="78B120C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31. </w:t>
      </w:r>
      <w:r w:rsidRPr="00EA4893">
        <w:rPr>
          <w:rFonts w:ascii="Palatino Linotype" w:hAnsi="Palatino Linotype"/>
          <w:noProof/>
          <w:sz w:val="18"/>
          <w:szCs w:val="18"/>
        </w:rPr>
        <w:tab/>
        <w:t xml:space="preserve">Temperton, N.J.; Chan, P.K.; Simmons, G.; Zambon, M.C.; Tedder, R.S.; Takeuchi, Y.; Weiss, R.A. Longitudinally profiling neutralizing antibody response to SARS coronavirus with pseudotypes. </w:t>
      </w:r>
      <w:r w:rsidRPr="00EA4893">
        <w:rPr>
          <w:rFonts w:ascii="Palatino Linotype" w:hAnsi="Palatino Linotype"/>
          <w:i/>
          <w:iCs/>
          <w:noProof/>
          <w:sz w:val="18"/>
          <w:szCs w:val="18"/>
        </w:rPr>
        <w:t>Emerg. Infect. Dis.</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2005</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11</w:t>
      </w:r>
      <w:r w:rsidRPr="00EA4893">
        <w:rPr>
          <w:rFonts w:ascii="Palatino Linotype" w:hAnsi="Palatino Linotype"/>
          <w:noProof/>
          <w:sz w:val="18"/>
          <w:szCs w:val="18"/>
        </w:rPr>
        <w:t>, doi:10.3201/eid1103.040906.</w:t>
      </w:r>
    </w:p>
    <w:p w14:paraId="3E435CC4"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32. </w:t>
      </w:r>
      <w:r w:rsidRPr="00EA4893">
        <w:rPr>
          <w:rFonts w:ascii="Palatino Linotype" w:hAnsi="Palatino Linotype"/>
          <w:noProof/>
          <w:sz w:val="18"/>
          <w:szCs w:val="18"/>
        </w:rPr>
        <w:tab/>
        <w:t xml:space="preserve">Carnell, G.; Grehan, K.; Ferrara, F.; Molesti, E.; Temperton, N. An Optimized Method for the Production Using PEI, Titration and Neutralization of SARS-CoV Spike Luciferase Pseudotypes. </w:t>
      </w:r>
      <w:r w:rsidRPr="00EA4893">
        <w:rPr>
          <w:rFonts w:ascii="Palatino Linotype" w:hAnsi="Palatino Linotype"/>
          <w:i/>
          <w:iCs/>
          <w:noProof/>
          <w:sz w:val="18"/>
          <w:szCs w:val="18"/>
        </w:rPr>
        <w:t>BIO-PROTOCOL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2017</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7</w:t>
      </w:r>
      <w:r w:rsidRPr="00EA4893">
        <w:rPr>
          <w:rFonts w:ascii="Palatino Linotype" w:hAnsi="Palatino Linotype"/>
          <w:noProof/>
          <w:sz w:val="18"/>
          <w:szCs w:val="18"/>
        </w:rPr>
        <w:t>, doi:10.21769/bioprotoc.2514.</w:t>
      </w:r>
    </w:p>
    <w:p w14:paraId="394AA964"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33. </w:t>
      </w:r>
      <w:r w:rsidRPr="00EA4893">
        <w:rPr>
          <w:rFonts w:ascii="Palatino Linotype" w:hAnsi="Palatino Linotype"/>
          <w:noProof/>
          <w:sz w:val="18"/>
          <w:szCs w:val="18"/>
        </w:rPr>
        <w:tab/>
        <w:t xml:space="preserve">Yan, K.X.; Tan, W.J.; Zhang, X.M.; Wang, H.J.; Li, Y.; Ruan, L. Development and application of a safe SARS-CoV neutralization assay based on lentiviral vectors pseudotyped with SARS-CoV spike protein. </w:t>
      </w:r>
      <w:r w:rsidRPr="00EA4893">
        <w:rPr>
          <w:rFonts w:ascii="Palatino Linotype" w:hAnsi="Palatino Linotype"/>
          <w:i/>
          <w:iCs/>
          <w:noProof/>
          <w:sz w:val="18"/>
          <w:szCs w:val="18"/>
        </w:rPr>
        <w:t>Bing Du Xue Bao</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2007</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23</w:t>
      </w:r>
      <w:r w:rsidRPr="00EA4893">
        <w:rPr>
          <w:rFonts w:ascii="Palatino Linotype" w:hAnsi="Palatino Linotype"/>
          <w:noProof/>
          <w:sz w:val="18"/>
          <w:szCs w:val="18"/>
        </w:rPr>
        <w:t>, 440–446.</w:t>
      </w:r>
    </w:p>
    <w:p w14:paraId="0051212C"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lastRenderedPageBreak/>
        <w:t xml:space="preserve">34. </w:t>
      </w:r>
      <w:r w:rsidRPr="00EA4893">
        <w:rPr>
          <w:rFonts w:ascii="Palatino Linotype" w:hAnsi="Palatino Linotype"/>
          <w:noProof/>
          <w:sz w:val="18"/>
          <w:szCs w:val="18"/>
        </w:rPr>
        <w:tab/>
        <w:t xml:space="preserve">Grehan, K.; Ferrara, F.; Temperton, N. An optimised method for the production of MERS-CoV spike expressing viral pseudotypes. </w:t>
      </w:r>
      <w:r w:rsidRPr="00EA4893">
        <w:rPr>
          <w:rFonts w:ascii="Palatino Linotype" w:hAnsi="Palatino Linotype"/>
          <w:i/>
          <w:iCs/>
          <w:noProof/>
          <w:sz w:val="18"/>
          <w:szCs w:val="18"/>
        </w:rPr>
        <w:t>MethodsX</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2015</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2</w:t>
      </w:r>
      <w:r w:rsidRPr="00EA4893">
        <w:rPr>
          <w:rFonts w:ascii="Palatino Linotype" w:hAnsi="Palatino Linotype"/>
          <w:noProof/>
          <w:sz w:val="18"/>
          <w:szCs w:val="18"/>
        </w:rPr>
        <w:t>, 379–384, doi:10.1016/j.mex.2015.09.003.</w:t>
      </w:r>
    </w:p>
    <w:p w14:paraId="43723F2B"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35. </w:t>
      </w:r>
      <w:r w:rsidRPr="00EA4893">
        <w:rPr>
          <w:rFonts w:ascii="Palatino Linotype" w:hAnsi="Palatino Linotype"/>
          <w:noProof/>
          <w:sz w:val="18"/>
          <w:szCs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EA4893">
        <w:rPr>
          <w:rFonts w:ascii="Palatino Linotype" w:hAnsi="Palatino Linotype"/>
          <w:i/>
          <w:iCs/>
          <w:noProof/>
          <w:sz w:val="18"/>
          <w:szCs w:val="18"/>
        </w:rPr>
        <w:t>Access Microbiol.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2019</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9</w:t>
      </w:r>
      <w:r w:rsidRPr="00EA4893">
        <w:rPr>
          <w:rFonts w:ascii="Palatino Linotype" w:hAnsi="Palatino Linotype"/>
          <w:noProof/>
          <w:sz w:val="18"/>
          <w:szCs w:val="18"/>
        </w:rPr>
        <w:t>, doi:10.1099/acmi.0.000057.</w:t>
      </w:r>
    </w:p>
    <w:p w14:paraId="10EE3895"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36. </w:t>
      </w:r>
      <w:r w:rsidRPr="00EA4893">
        <w:rPr>
          <w:rFonts w:ascii="Palatino Linotype" w:hAnsi="Palatino Linotype"/>
          <w:noProof/>
          <w:sz w:val="18"/>
          <w:szCs w:val="18"/>
        </w:rPr>
        <w:tab/>
        <w:t xml:space="preserve">Millet, J.; Whittaker, G. Murine Leukemia Virus (MLV)-based Coronavirus Spike-pseudotyped Particle Production and Infection. </w:t>
      </w:r>
      <w:r w:rsidRPr="00EA4893">
        <w:rPr>
          <w:rFonts w:ascii="Palatino Linotype" w:hAnsi="Palatino Linotype"/>
          <w:i/>
          <w:iCs/>
          <w:noProof/>
          <w:sz w:val="18"/>
          <w:szCs w:val="18"/>
        </w:rPr>
        <w:t>BIO-PROTOCOL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2016</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6</w:t>
      </w:r>
      <w:r w:rsidRPr="00EA4893">
        <w:rPr>
          <w:rFonts w:ascii="Palatino Linotype" w:hAnsi="Palatino Linotype"/>
          <w:noProof/>
          <w:sz w:val="18"/>
          <w:szCs w:val="18"/>
        </w:rPr>
        <w:t>, doi:10.21769/bioprotoc.2035.</w:t>
      </w:r>
    </w:p>
    <w:p w14:paraId="1DFD5378"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37. </w:t>
      </w:r>
      <w:r w:rsidRPr="00EA4893">
        <w:rPr>
          <w:rFonts w:ascii="Palatino Linotype" w:hAnsi="Palatino Linotype"/>
          <w:noProof/>
          <w:sz w:val="18"/>
          <w:szCs w:val="18"/>
        </w:rPr>
        <w:tab/>
        <w:t xml:space="preserve">Ou, X.; Liu, Y.; Lei, X.; Li, P.; Mi, D.; Ren, L.; Guo, L.; Guo, R.; Chen, T.; Hu, J.; et al. Characterization of spike glycoprotein of SARS-CoV-2 on virus entry and its immune cross-reactivity with SARS-CoV. </w:t>
      </w:r>
      <w:r w:rsidRPr="00EA4893">
        <w:rPr>
          <w:rFonts w:ascii="Palatino Linotype" w:hAnsi="Palatino Linotype"/>
          <w:i/>
          <w:iCs/>
          <w:noProof/>
          <w:sz w:val="18"/>
          <w:szCs w:val="18"/>
        </w:rPr>
        <w:t>Nat. Commun.</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11</w:t>
      </w:r>
      <w:r w:rsidRPr="00EA4893">
        <w:rPr>
          <w:rFonts w:ascii="Palatino Linotype" w:hAnsi="Palatino Linotype"/>
          <w:noProof/>
          <w:sz w:val="18"/>
          <w:szCs w:val="18"/>
        </w:rPr>
        <w:t>, doi:10.1038/s41467-020-15562-9.</w:t>
      </w:r>
    </w:p>
    <w:p w14:paraId="1A77E3EF"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38. </w:t>
      </w:r>
      <w:r w:rsidRPr="00EA4893">
        <w:rPr>
          <w:rFonts w:ascii="Palatino Linotype" w:hAnsi="Palatino Linotype"/>
          <w:noProof/>
          <w:sz w:val="18"/>
          <w:szCs w:val="18"/>
        </w:rPr>
        <w:tab/>
        <w:t xml:space="preserve">Quinlan, B.D.; Mou, H.; Zhang, L.; Guo, Y.; He, W.; Ojha, A.; Parcells, M.S.; Luo, G.; Li, W.; Zhong, G.; et al. The SARS-CoV-2 receptor-binding domain elicits a potent neutralizing response without antibody-dependent enhancement. </w:t>
      </w:r>
      <w:r w:rsidRPr="00EA4893">
        <w:rPr>
          <w:rFonts w:ascii="Palatino Linotype" w:hAnsi="Palatino Linotype"/>
          <w:i/>
          <w:iCs/>
          <w:noProof/>
          <w:sz w:val="18"/>
          <w:szCs w:val="18"/>
        </w:rPr>
        <w:t>bioRxiv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2020.04.10.036418, doi:10.1101/2020.04.10.036418.</w:t>
      </w:r>
    </w:p>
    <w:p w14:paraId="04700A4A"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39. </w:t>
      </w:r>
      <w:r w:rsidRPr="00EA4893">
        <w:rPr>
          <w:rFonts w:ascii="Palatino Linotype" w:hAnsi="Palatino Linotype"/>
          <w:noProof/>
          <w:sz w:val="18"/>
          <w:szCs w:val="18"/>
        </w:rPr>
        <w:tab/>
        <w:t xml:space="preserve">Xiong, H.; Wu, Y.; Cao, J.; Yang, R.; Ma, J.; Qiao, X.; Yao, X.; Zhang, B.; Zhang, Y.; Hou, W.; et al. Robust neutralization assay based on SARS-CoV-2 S-bearing vesicular stomatitis virus (VSV) pseudovirus and ACE2-overexpressed BHK21 cells. </w:t>
      </w:r>
      <w:r w:rsidRPr="00EA4893">
        <w:rPr>
          <w:rFonts w:ascii="Palatino Linotype" w:hAnsi="Palatino Linotype"/>
          <w:i/>
          <w:iCs/>
          <w:noProof/>
          <w:sz w:val="18"/>
          <w:szCs w:val="18"/>
        </w:rPr>
        <w:t>bioRxiv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2020.04.08.026948, doi:10.1101/2020.04.08.026948.</w:t>
      </w:r>
    </w:p>
    <w:p w14:paraId="594770C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40. </w:t>
      </w:r>
      <w:r w:rsidRPr="00EA4893">
        <w:rPr>
          <w:rFonts w:ascii="Palatino Linotype" w:hAnsi="Palatino Linotype"/>
          <w:noProof/>
          <w:sz w:val="18"/>
          <w:szCs w:val="18"/>
        </w:rPr>
        <w:tab/>
        <w:t xml:space="preserve">Nie, J.; Li, Q.; Wu, J.; Zhao, C.; Hao, H.; Liu, H.; Zhang, L.; Nie, L.; Qin, H.; Wang, M.; et al. Establishment and validation of a pseudovirus neutralization assay for SARS-CoV-2. </w:t>
      </w:r>
      <w:r w:rsidRPr="00EA4893">
        <w:rPr>
          <w:rFonts w:ascii="Palatino Linotype" w:hAnsi="Palatino Linotype"/>
          <w:i/>
          <w:iCs/>
          <w:noProof/>
          <w:sz w:val="18"/>
          <w:szCs w:val="18"/>
        </w:rPr>
        <w:t>Emerg. Microbes Infect.</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9</w:t>
      </w:r>
      <w:r w:rsidRPr="00EA4893">
        <w:rPr>
          <w:rFonts w:ascii="Palatino Linotype" w:hAnsi="Palatino Linotype"/>
          <w:noProof/>
          <w:sz w:val="18"/>
          <w:szCs w:val="18"/>
        </w:rPr>
        <w:t>, 680–686, doi:10.1080/22221751.2020.1743767.</w:t>
      </w:r>
    </w:p>
    <w:p w14:paraId="24BE6F7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41. </w:t>
      </w:r>
      <w:r w:rsidRPr="00EA4893">
        <w:rPr>
          <w:rFonts w:ascii="Palatino Linotype" w:hAnsi="Palatino Linotype"/>
          <w:noProof/>
          <w:sz w:val="18"/>
          <w:szCs w:val="18"/>
        </w:rPr>
        <w:tab/>
        <w:t xml:space="preserve">Hoffmann, M.; Kleine-Weber, H.; Schroeder, S.; Krüger, N.; Herrler, T.; Erichsen, S.; Schiergens, T.S.; Herrler, G.; Wu, N.H.; Nitsche, A.; et al. SARS-CoV-2 Cell Entry Depends on ACE2 and TMPRSS2 and Is Blocked by a Clinically Proven Protease Inhibitor. </w:t>
      </w:r>
      <w:r w:rsidRPr="00EA4893">
        <w:rPr>
          <w:rFonts w:ascii="Palatino Linotype" w:hAnsi="Palatino Linotype"/>
          <w:i/>
          <w:iCs/>
          <w:noProof/>
          <w:sz w:val="18"/>
          <w:szCs w:val="18"/>
        </w:rPr>
        <w:t>Cell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181</w:t>
      </w:r>
      <w:r w:rsidRPr="00EA4893">
        <w:rPr>
          <w:rFonts w:ascii="Palatino Linotype" w:hAnsi="Palatino Linotype"/>
          <w:noProof/>
          <w:sz w:val="18"/>
          <w:szCs w:val="18"/>
        </w:rPr>
        <w:t>, 271–280, doi:10.1016/j.cell.2020.02.052.</w:t>
      </w:r>
    </w:p>
    <w:p w14:paraId="38C6F4A8"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42. </w:t>
      </w:r>
      <w:r w:rsidRPr="00EA4893">
        <w:rPr>
          <w:rFonts w:ascii="Palatino Linotype" w:hAnsi="Palatino Linotype"/>
          <w:noProof/>
          <w:sz w:val="18"/>
          <w:szCs w:val="18"/>
        </w:rPr>
        <w:tab/>
        <w:t xml:space="preserve">Wrapp, D.; Wang, N.; Corbett, K.S.; Goldsmith, J.A.; Hsieh, C.L.; Abiona, O.; Graham, B.S.; McLellan, J.S. Cryo-EM structure of the 2019-nCoV spike in the prefusion conformation. </w:t>
      </w:r>
      <w:r w:rsidRPr="00EA4893">
        <w:rPr>
          <w:rFonts w:ascii="Palatino Linotype" w:hAnsi="Palatino Linotype"/>
          <w:i/>
          <w:iCs/>
          <w:noProof/>
          <w:sz w:val="18"/>
          <w:szCs w:val="18"/>
        </w:rPr>
        <w:t>Science (80-. ).</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367</w:t>
      </w:r>
      <w:r w:rsidRPr="00EA4893">
        <w:rPr>
          <w:rFonts w:ascii="Palatino Linotype" w:hAnsi="Palatino Linotype"/>
          <w:noProof/>
          <w:sz w:val="18"/>
          <w:szCs w:val="18"/>
        </w:rPr>
        <w:t>, 1260–1263, doi:10.1126/science.abb2507.</w:t>
      </w:r>
    </w:p>
    <w:p w14:paraId="43A4B55C"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43. </w:t>
      </w:r>
      <w:r w:rsidRPr="00EA4893">
        <w:rPr>
          <w:rFonts w:ascii="Palatino Linotype" w:hAnsi="Palatino Linotype"/>
          <w:noProof/>
          <w:sz w:val="18"/>
          <w:szCs w:val="18"/>
        </w:rPr>
        <w:tab/>
        <w:t xml:space="preserve">Tian, X.; Li, C.; Huang, A.; Xia, S.; Lu, S.; Shi, Z.; Lu, L.; Jiang, S.; Yang, Z.; Wu, Y.; et al. Potent binding of 2019 novel coronavirus spike protein by a SARS coronavirus-specific human monoclonal antibody. </w:t>
      </w:r>
      <w:r w:rsidRPr="00EA4893">
        <w:rPr>
          <w:rFonts w:ascii="Palatino Linotype" w:hAnsi="Palatino Linotype"/>
          <w:i/>
          <w:iCs/>
          <w:noProof/>
          <w:sz w:val="18"/>
          <w:szCs w:val="18"/>
        </w:rPr>
        <w:t>Emerg. Microbes Infect.</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9</w:t>
      </w:r>
      <w:r w:rsidRPr="00EA4893">
        <w:rPr>
          <w:rFonts w:ascii="Palatino Linotype" w:hAnsi="Palatino Linotype"/>
          <w:noProof/>
          <w:sz w:val="18"/>
          <w:szCs w:val="18"/>
        </w:rPr>
        <w:t>, 382–385, doi:10.1080/22221751.2020.1729069.</w:t>
      </w:r>
    </w:p>
    <w:p w14:paraId="20CE6C95"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44. </w:t>
      </w:r>
      <w:r w:rsidRPr="00EA4893">
        <w:rPr>
          <w:rFonts w:ascii="Palatino Linotype" w:hAnsi="Palatino Linotype"/>
          <w:noProof/>
          <w:sz w:val="18"/>
          <w:szCs w:val="18"/>
        </w:rPr>
        <w:tab/>
        <w:t xml:space="preserve">Yuan, M.; Wu, N.C.; Zhu, X.; Lee, C.-C.D.; So, R.T.Y.; Lv, H.; Mok, C.K.P.; Wilson, I.A. A highly conserved cryptic epitope in the receptor-binding domains of SARS-CoV-2 and SARS-CoV. </w:t>
      </w:r>
      <w:r w:rsidRPr="00EA4893">
        <w:rPr>
          <w:rFonts w:ascii="Palatino Linotype" w:hAnsi="Palatino Linotype"/>
          <w:i/>
          <w:iCs/>
          <w:noProof/>
          <w:sz w:val="18"/>
          <w:szCs w:val="18"/>
        </w:rPr>
        <w:t>Science (80-. ).</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doi:10.1126/science.abb7269.</w:t>
      </w:r>
    </w:p>
    <w:p w14:paraId="2A2841A8"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45. </w:t>
      </w:r>
      <w:r w:rsidRPr="00EA4893">
        <w:rPr>
          <w:rFonts w:ascii="Palatino Linotype" w:hAnsi="Palatino Linotype"/>
          <w:noProof/>
          <w:sz w:val="18"/>
          <w:szCs w:val="18"/>
        </w:rPr>
        <w:tab/>
        <w:t xml:space="preserve">Joyce, M.G.; Sankhala, R.S.; Chen, W.-H.; Choe, M.; Bai, H.; Hajduczki, A.; Yan, L.; Sterling, S.L.; Peterson, C.; Green, E.C.; et al. A Cryptic Site of Vulnerability on the Receptor Binding Domain of the SARS-CoV-2 Spike Glycoprotein. </w:t>
      </w:r>
      <w:r w:rsidRPr="00EA4893">
        <w:rPr>
          <w:rFonts w:ascii="Palatino Linotype" w:hAnsi="Palatino Linotype"/>
          <w:i/>
          <w:iCs/>
          <w:noProof/>
          <w:sz w:val="18"/>
          <w:szCs w:val="18"/>
        </w:rPr>
        <w:t>bioRxiv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doi:10.1101/2020.03.15.992883.</w:t>
      </w:r>
    </w:p>
    <w:p w14:paraId="656BA65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46. </w:t>
      </w:r>
      <w:r w:rsidRPr="00EA4893">
        <w:rPr>
          <w:rFonts w:ascii="Palatino Linotype" w:hAnsi="Palatino Linotype"/>
          <w:noProof/>
          <w:sz w:val="18"/>
          <w:szCs w:val="18"/>
        </w:rPr>
        <w:tab/>
        <w:t xml:space="preserve">Wu, F.; Zhao, S.; Yu, B.; Chen, Y.M.; Wang, W.; Song, Z.G.; Hu, Y.; Tao, Z.W.; Tian, J.H.; Pei, Y.Y.; et al. A new coronavirus associated with human respiratory disease in China. </w:t>
      </w:r>
      <w:r w:rsidRPr="00EA4893">
        <w:rPr>
          <w:rFonts w:ascii="Palatino Linotype" w:hAnsi="Palatino Linotype"/>
          <w:i/>
          <w:iCs/>
          <w:noProof/>
          <w:sz w:val="18"/>
          <w:szCs w:val="18"/>
        </w:rPr>
        <w:t>Nature</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579</w:t>
      </w:r>
      <w:r w:rsidRPr="00EA4893">
        <w:rPr>
          <w:rFonts w:ascii="Palatino Linotype" w:hAnsi="Palatino Linotype"/>
          <w:noProof/>
          <w:sz w:val="18"/>
          <w:szCs w:val="18"/>
        </w:rPr>
        <w:t>, 265–269, doi:10.1038/s41586-020-2008-3.</w:t>
      </w:r>
    </w:p>
    <w:p w14:paraId="6DD94F6A"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47. </w:t>
      </w:r>
      <w:r w:rsidRPr="00EA4893">
        <w:rPr>
          <w:rFonts w:ascii="Palatino Linotype" w:hAnsi="Palatino Linotype"/>
          <w:noProof/>
          <w:sz w:val="18"/>
          <w:szCs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EA4893">
        <w:rPr>
          <w:rFonts w:ascii="Palatino Linotype" w:hAnsi="Palatino Linotype"/>
          <w:i/>
          <w:iCs/>
          <w:noProof/>
          <w:sz w:val="18"/>
          <w:szCs w:val="18"/>
        </w:rPr>
        <w:t>J. Virol.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2007</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81</w:t>
      </w:r>
      <w:r w:rsidRPr="00EA4893">
        <w:rPr>
          <w:rFonts w:ascii="Palatino Linotype" w:hAnsi="Palatino Linotype"/>
          <w:noProof/>
          <w:sz w:val="18"/>
          <w:szCs w:val="18"/>
        </w:rPr>
        <w:t>, 2418–2428, doi:10.1128/jvi.02146-06.</w:t>
      </w:r>
    </w:p>
    <w:p w14:paraId="44C8805B"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48. </w:t>
      </w:r>
      <w:r w:rsidRPr="00EA4893">
        <w:rPr>
          <w:rFonts w:ascii="Palatino Linotype" w:hAnsi="Palatino Linotype"/>
          <w:noProof/>
          <w:sz w:val="18"/>
          <w:szCs w:val="18"/>
        </w:rPr>
        <w:tab/>
        <w:t xml:space="preserve">Sadasivan, J.; Singh, M.; Sarma, J. Das Cytoplasmic tail of coronavirus spike protein has intracellular targeting signals. </w:t>
      </w:r>
      <w:r w:rsidRPr="00EA4893">
        <w:rPr>
          <w:rFonts w:ascii="Palatino Linotype" w:hAnsi="Palatino Linotype"/>
          <w:i/>
          <w:iCs/>
          <w:noProof/>
          <w:sz w:val="18"/>
          <w:szCs w:val="18"/>
        </w:rPr>
        <w:t>J. Biosci.</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2017</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42</w:t>
      </w:r>
      <w:r w:rsidRPr="00EA4893">
        <w:rPr>
          <w:rFonts w:ascii="Palatino Linotype" w:hAnsi="Palatino Linotype"/>
          <w:noProof/>
          <w:sz w:val="18"/>
          <w:szCs w:val="18"/>
        </w:rPr>
        <w:t>, 231–244, doi:10.1007/s12038-017-9676-7.</w:t>
      </w:r>
    </w:p>
    <w:p w14:paraId="5AF0FDCC"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49. </w:t>
      </w:r>
      <w:r w:rsidRPr="00EA4893">
        <w:rPr>
          <w:rFonts w:ascii="Palatino Linotype" w:hAnsi="Palatino Linotype"/>
          <w:noProof/>
          <w:sz w:val="18"/>
          <w:szCs w:val="18"/>
        </w:rPr>
        <w:tab/>
        <w:t xml:space="preserve">Giroglou, T.; Cinatl, J.; Rabenau, H.; Drosten, C.; Schwalbe, H.; Doerr, H.W.; von Laer, D. Retroviral Vectors Pseudotyped with Severe Acute Respiratory Syndrome Coronavirus S Protein. </w:t>
      </w:r>
      <w:r w:rsidRPr="00EA4893">
        <w:rPr>
          <w:rFonts w:ascii="Palatino Linotype" w:hAnsi="Palatino Linotype"/>
          <w:i/>
          <w:iCs/>
          <w:noProof/>
          <w:sz w:val="18"/>
          <w:szCs w:val="18"/>
        </w:rPr>
        <w:t>J. Virol.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2004</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78</w:t>
      </w:r>
      <w:r w:rsidRPr="00EA4893">
        <w:rPr>
          <w:rFonts w:ascii="Palatino Linotype" w:hAnsi="Palatino Linotype"/>
          <w:noProof/>
          <w:sz w:val="18"/>
          <w:szCs w:val="18"/>
        </w:rPr>
        <w:t>, 9007–9015, doi:10.1128/jvi.78.17.9007-9015.2004.</w:t>
      </w:r>
    </w:p>
    <w:p w14:paraId="6A4553AC"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50. </w:t>
      </w:r>
      <w:r w:rsidRPr="00EA4893">
        <w:rPr>
          <w:rFonts w:ascii="Palatino Linotype" w:hAnsi="Palatino Linotype"/>
          <w:noProof/>
          <w:sz w:val="18"/>
          <w:szCs w:val="18"/>
        </w:rPr>
        <w:tab/>
        <w:t xml:space="preserve">Schwegmann-Weßels, C.; Glende, J.; Ren, X.; Qu, X.; Deng, H.; Enjuanes, L.; Herrler, G. Comparison of vesicular stomatitis virus pseudotyped with the S proteins from a porcine and a human coronavirus. </w:t>
      </w:r>
      <w:r w:rsidRPr="00EA4893">
        <w:rPr>
          <w:rFonts w:ascii="Palatino Linotype" w:hAnsi="Palatino Linotype"/>
          <w:i/>
          <w:iCs/>
          <w:noProof/>
          <w:sz w:val="18"/>
          <w:szCs w:val="18"/>
        </w:rPr>
        <w:t>J. Gen. Virol.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2009</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90</w:t>
      </w:r>
      <w:r w:rsidRPr="00EA4893">
        <w:rPr>
          <w:rFonts w:ascii="Palatino Linotype" w:hAnsi="Palatino Linotype"/>
          <w:noProof/>
          <w:sz w:val="18"/>
          <w:szCs w:val="18"/>
        </w:rPr>
        <w:t>, 1724–1729, doi:10.1099/vir.0.009704-0.</w:t>
      </w:r>
    </w:p>
    <w:p w14:paraId="00A7E22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51. </w:t>
      </w:r>
      <w:r w:rsidRPr="00EA4893">
        <w:rPr>
          <w:rFonts w:ascii="Palatino Linotype" w:hAnsi="Palatino Linotype"/>
          <w:noProof/>
          <w:sz w:val="18"/>
          <w:szCs w:val="18"/>
        </w:rPr>
        <w:tab/>
        <w:t xml:space="preserve">Moore, M.J.; Dorfman, T.; Li, W.; Wong, S.K.; Li, Y.; Kuhn, J.H.; Coderre, J.; Vasilieva, N.; Han, Z.; Greenough, T.C.; et al. Retroviruses Pseudotyped with the Severe Acute Respiratory Syndrome Coronavirus Spike Protein Efficiently Infect Cells Expressing Angiotensin-Converting Enzyme 2. </w:t>
      </w:r>
      <w:r w:rsidRPr="00EA4893">
        <w:rPr>
          <w:rFonts w:ascii="Palatino Linotype" w:hAnsi="Palatino Linotype"/>
          <w:i/>
          <w:iCs/>
          <w:noProof/>
          <w:sz w:val="18"/>
          <w:szCs w:val="18"/>
        </w:rPr>
        <w:t>J. Virol.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lastRenderedPageBreak/>
        <w:t>2004</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78</w:t>
      </w:r>
      <w:r w:rsidRPr="00EA4893">
        <w:rPr>
          <w:rFonts w:ascii="Palatino Linotype" w:hAnsi="Palatino Linotype"/>
          <w:noProof/>
          <w:sz w:val="18"/>
          <w:szCs w:val="18"/>
        </w:rPr>
        <w:t>, 10628–10635, doi:10.1128/JVI.78.19.10628-10635.2004.</w:t>
      </w:r>
    </w:p>
    <w:p w14:paraId="439B9E8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52. </w:t>
      </w:r>
      <w:r w:rsidRPr="00EA4893">
        <w:rPr>
          <w:rFonts w:ascii="Palatino Linotype" w:hAnsi="Palatino Linotype"/>
          <w:noProof/>
          <w:sz w:val="18"/>
          <w:szCs w:val="18"/>
        </w:rPr>
        <w:tab/>
        <w:t xml:space="preserve">Jiang, W.; Hua, R.; Wei, M.; Li, C.; Qiu, Z.; Yang, X.; Zhang, C. An optimized method for high-titer lentivirus preparations without ultracentrifugation. </w:t>
      </w:r>
      <w:r w:rsidRPr="00EA4893">
        <w:rPr>
          <w:rFonts w:ascii="Palatino Linotype" w:hAnsi="Palatino Linotype"/>
          <w:i/>
          <w:iCs/>
          <w:noProof/>
          <w:sz w:val="18"/>
          <w:szCs w:val="18"/>
        </w:rPr>
        <w:t>Sci. Rep.</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2015</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5</w:t>
      </w:r>
      <w:r w:rsidRPr="00EA4893">
        <w:rPr>
          <w:rFonts w:ascii="Palatino Linotype" w:hAnsi="Palatino Linotype"/>
          <w:noProof/>
          <w:sz w:val="18"/>
          <w:szCs w:val="18"/>
        </w:rPr>
        <w:t>, doi:10.1038/srep13875.</w:t>
      </w:r>
    </w:p>
    <w:p w14:paraId="441D68E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53. </w:t>
      </w:r>
      <w:r w:rsidRPr="00EA4893">
        <w:rPr>
          <w:rFonts w:ascii="Palatino Linotype" w:hAnsi="Palatino Linotype"/>
          <w:noProof/>
          <w:sz w:val="18"/>
          <w:szCs w:val="18"/>
        </w:rPr>
        <w:tab/>
        <w:t xml:space="preserve">Cribbs, A.P.; Kennedy, A.; Gregory, B.; Brennan, F.M. Simplified production and concentration of lentiviral vectors to achieve high transduction in primary human T cells. </w:t>
      </w:r>
      <w:r w:rsidRPr="00EA4893">
        <w:rPr>
          <w:rFonts w:ascii="Palatino Linotype" w:hAnsi="Palatino Linotype"/>
          <w:i/>
          <w:iCs/>
          <w:noProof/>
          <w:sz w:val="18"/>
          <w:szCs w:val="18"/>
        </w:rPr>
        <w:t>BMC Biotechnol.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2013</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13</w:t>
      </w:r>
      <w:r w:rsidRPr="00EA4893">
        <w:rPr>
          <w:rFonts w:ascii="Palatino Linotype" w:hAnsi="Palatino Linotype"/>
          <w:noProof/>
          <w:sz w:val="18"/>
          <w:szCs w:val="18"/>
        </w:rPr>
        <w:t>, doi:10.1186/1472-6750-13-98.</w:t>
      </w:r>
    </w:p>
    <w:p w14:paraId="374E2C4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54. </w:t>
      </w:r>
      <w:r w:rsidRPr="00EA4893">
        <w:rPr>
          <w:rFonts w:ascii="Palatino Linotype" w:hAnsi="Palatino Linotype"/>
          <w:noProof/>
          <w:sz w:val="18"/>
          <w:szCs w:val="18"/>
        </w:rPr>
        <w:tab/>
        <w:t xml:space="preserve">Lei, C.; Fu, W.; Qian, K.; Li, T.; Zhang, S.; Ding, M.; Hu, S. Potent neutralization of 2019 novel coronavirus by recombinant ACE2-Ig. </w:t>
      </w:r>
      <w:r w:rsidRPr="00EA4893">
        <w:rPr>
          <w:rFonts w:ascii="Palatino Linotype" w:hAnsi="Palatino Linotype"/>
          <w:i/>
          <w:iCs/>
          <w:noProof/>
          <w:sz w:val="18"/>
          <w:szCs w:val="18"/>
        </w:rPr>
        <w:t>bioRxiv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doi:10.1101/2020.02.01.929976.</w:t>
      </w:r>
    </w:p>
    <w:p w14:paraId="4D0568C6"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55. </w:t>
      </w:r>
      <w:r w:rsidRPr="00EA4893">
        <w:rPr>
          <w:rFonts w:ascii="Palatino Linotype" w:hAnsi="Palatino Linotype"/>
          <w:noProof/>
          <w:sz w:val="18"/>
          <w:szCs w:val="18"/>
        </w:rPr>
        <w:tab/>
        <w:t xml:space="preserve">Bloch, E.M.; Shoham, S.; Casadevall, A.; Sachais, B.S.; Shaz, B.; Winters, J.L.; van Buskirk, C.; Grossman, B.J.; Joyner, M.; Henderson, J.P.; et al. Deployment of convalescent plasma for the prevention and treatment of COVID-19. </w:t>
      </w:r>
      <w:r w:rsidRPr="00EA4893">
        <w:rPr>
          <w:rFonts w:ascii="Palatino Linotype" w:hAnsi="Palatino Linotype"/>
          <w:i/>
          <w:iCs/>
          <w:noProof/>
          <w:sz w:val="18"/>
          <w:szCs w:val="18"/>
        </w:rPr>
        <w:t>J. Clin. Invest.</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doi:10.1172/JCI138745.</w:t>
      </w:r>
    </w:p>
    <w:p w14:paraId="63914A9F"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56. </w:t>
      </w:r>
      <w:r w:rsidRPr="00EA4893">
        <w:rPr>
          <w:rFonts w:ascii="Palatino Linotype" w:hAnsi="Palatino Linotype"/>
          <w:noProof/>
          <w:sz w:val="18"/>
          <w:szCs w:val="18"/>
        </w:rPr>
        <w:tab/>
        <w:t xml:space="preserve">Denning, W.; Das, S.; Guo, S.; Xu, J.; Kappes, J.C.; Hel, Z. Optimization of the transductional efficiency of lentiviral vectors: Effect of sera and polycations. </w:t>
      </w:r>
      <w:r w:rsidRPr="00EA4893">
        <w:rPr>
          <w:rFonts w:ascii="Palatino Linotype" w:hAnsi="Palatino Linotype"/>
          <w:i/>
          <w:iCs/>
          <w:noProof/>
          <w:sz w:val="18"/>
          <w:szCs w:val="18"/>
        </w:rPr>
        <w:t>Mol. Biotechnol.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2013</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53</w:t>
      </w:r>
      <w:r w:rsidRPr="00EA4893">
        <w:rPr>
          <w:rFonts w:ascii="Palatino Linotype" w:hAnsi="Palatino Linotype"/>
          <w:noProof/>
          <w:sz w:val="18"/>
          <w:szCs w:val="18"/>
        </w:rPr>
        <w:t>, 308–314, doi:10.1007/s12033-012-9528-5.</w:t>
      </w:r>
    </w:p>
    <w:p w14:paraId="57E895AB"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57. </w:t>
      </w:r>
      <w:r w:rsidRPr="00EA4893">
        <w:rPr>
          <w:rFonts w:ascii="Palatino Linotype" w:hAnsi="Palatino Linotype"/>
          <w:noProof/>
          <w:sz w:val="18"/>
          <w:szCs w:val="18"/>
        </w:rPr>
        <w:tab/>
        <w:t xml:space="preserve">Chin, A.W.H.; Chu, J.T.S.; Perera, M.R.A.; Hui, K.P.Y.; Yen, H.-L.; Chan, M.C.W.; Peiris, M.; Poon, L.L.M. Stability of SARS-CoV-2 in different environmental conditions. </w:t>
      </w:r>
      <w:r w:rsidRPr="00EA4893">
        <w:rPr>
          <w:rFonts w:ascii="Palatino Linotype" w:hAnsi="Palatino Linotype"/>
          <w:i/>
          <w:iCs/>
          <w:noProof/>
          <w:sz w:val="18"/>
          <w:szCs w:val="18"/>
        </w:rPr>
        <w:t>The Lancet Microbe</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5247</w:t>
      </w:r>
      <w:r w:rsidRPr="00EA4893">
        <w:rPr>
          <w:rFonts w:ascii="Palatino Linotype" w:hAnsi="Palatino Linotype"/>
          <w:noProof/>
          <w:sz w:val="18"/>
          <w:szCs w:val="18"/>
        </w:rPr>
        <w:t>, 30003, doi:10.1016/S2666-5247(20)30003-3.</w:t>
      </w:r>
    </w:p>
    <w:p w14:paraId="10C2AE25"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58. </w:t>
      </w:r>
      <w:r w:rsidRPr="00EA4893">
        <w:rPr>
          <w:rFonts w:ascii="Palatino Linotype" w:hAnsi="Palatino Linotype"/>
          <w:noProof/>
          <w:sz w:val="18"/>
          <w:szCs w:val="18"/>
        </w:rPr>
        <w:tab/>
        <w:t xml:space="preserve">Wang, W.; Xu, Y.; Gao, R.; Lu, R.; Han, K.; Wu, G.; Tan, W. Detection of SARS-CoV-2 in Different Types of Clinical Specimens. </w:t>
      </w:r>
      <w:r w:rsidRPr="00EA4893">
        <w:rPr>
          <w:rFonts w:ascii="Palatino Linotype" w:hAnsi="Palatino Linotype"/>
          <w:i/>
          <w:iCs/>
          <w:noProof/>
          <w:sz w:val="18"/>
          <w:szCs w:val="18"/>
        </w:rPr>
        <w:t>JAMA - J. Am. Med. Assoc.</w:t>
      </w:r>
      <w:r w:rsidRPr="00EA4893">
        <w:rPr>
          <w:rFonts w:ascii="Palatino Linotype" w:hAnsi="Palatino Linotype"/>
          <w:noProof/>
          <w:sz w:val="18"/>
          <w:szCs w:val="18"/>
        </w:rPr>
        <w:t xml:space="preserve"> 2020.</w:t>
      </w:r>
    </w:p>
    <w:p w14:paraId="179F7FEF"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59. </w:t>
      </w:r>
      <w:r w:rsidRPr="00EA4893">
        <w:rPr>
          <w:rFonts w:ascii="Palatino Linotype" w:hAnsi="Palatino Linotype"/>
          <w:noProof/>
          <w:sz w:val="18"/>
          <w:szCs w:val="18"/>
        </w:rPr>
        <w:tab/>
        <w:t xml:space="preserve">Dodd, R.Y.; Stramer, S.L. COVID-19 and Blood Safety: Help with a Dilemma. </w:t>
      </w:r>
      <w:r w:rsidRPr="00EA4893">
        <w:rPr>
          <w:rFonts w:ascii="Palatino Linotype" w:hAnsi="Palatino Linotype"/>
          <w:i/>
          <w:iCs/>
          <w:noProof/>
          <w:sz w:val="18"/>
          <w:szCs w:val="18"/>
        </w:rPr>
        <w:t>Transfus. Med. Rev.</w:t>
      </w:r>
      <w:r w:rsidRPr="00EA4893">
        <w:rPr>
          <w:rFonts w:ascii="Palatino Linotype" w:hAnsi="Palatino Linotype"/>
          <w:noProof/>
          <w:sz w:val="18"/>
          <w:szCs w:val="18"/>
        </w:rPr>
        <w:t xml:space="preserve"> 2020.</w:t>
      </w:r>
    </w:p>
    <w:p w14:paraId="4540212C" w14:textId="5CFBBA08" w:rsidR="00FD4509" w:rsidRDefault="00F15C55" w:rsidP="00EA4893">
      <w:pPr>
        <w:widowControl w:val="0"/>
        <w:autoSpaceDE w:val="0"/>
        <w:autoSpaceDN w:val="0"/>
        <w:adjustRightInd w:val="0"/>
        <w:snapToGrid w:val="0"/>
        <w:spacing w:line="260" w:lineRule="atLeast"/>
        <w:ind w:left="640" w:hanging="425"/>
      </w:pPr>
      <w:r w:rsidRPr="00EA4893">
        <w:rPr>
          <w:rFonts w:ascii="Palatino Linotype" w:hAnsi="Palatino Linotype"/>
          <w:sz w:val="18"/>
          <w:szCs w:val="18"/>
        </w:rP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6A1FCE13" w:rsidR="00181401" w:rsidRPr="006220E9" w:rsidRDefault="00181401" w:rsidP="00FD4509">
      <w:pPr>
        <w:pStyle w:val="MDPI71References"/>
        <w:numPr>
          <w:ilvl w:val="0"/>
          <w:numId w:val="0"/>
        </w:numPr>
        <w:spacing w:after="240"/>
        <w:rPr>
          <w:rStyle w:val="LineNumber"/>
          <w:rFonts w:eastAsia="SimSun"/>
        </w:rPr>
      </w:pPr>
    </w:p>
    <w:sectPr w:rsidR="00181401" w:rsidRPr="006220E9" w:rsidSect="00181401">
      <w:headerReference w:type="even" r:id="rId36"/>
      <w:headerReference w:type="default" r:id="rId37"/>
      <w:footerReference w:type="default" r:id="rId38"/>
      <w:headerReference w:type="first" r:id="rId39"/>
      <w:footerReference w:type="first" r:id="rId40"/>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7" w:author="Kate D Crawford" w:date="2020-04-30T18:42:00Z" w:initials="KDC">
    <w:p w14:paraId="7F266477" w14:textId="7EE0810A" w:rsidR="00AB6DED" w:rsidRDefault="00AB6DED">
      <w:pPr>
        <w:pStyle w:val="CommentText"/>
      </w:pPr>
      <w:r>
        <w:rPr>
          <w:rStyle w:val="CommentReference"/>
        </w:rPr>
        <w:annotationRef/>
      </w:r>
      <w:r>
        <w:t>Filter type</w:t>
      </w:r>
    </w:p>
  </w:comment>
  <w:comment w:id="109" w:author="Kate D Crawford" w:date="2020-04-30T22:24:00Z" w:initials="KDC">
    <w:p w14:paraId="7BEED01A" w14:textId="6321514E" w:rsidR="00AB6DED" w:rsidRDefault="00AB6DED">
      <w:pPr>
        <w:pStyle w:val="CommentText"/>
      </w:pPr>
      <w:r>
        <w:rPr>
          <w:rStyle w:val="CommentReference"/>
        </w:rPr>
        <w:annotationRef/>
      </w:r>
      <w:r>
        <w:t>I am waiting to hear back what isotype.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F266477" w15:done="0"/>
  <w15:commentEx w15:paraId="7BEED01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F266477" w16cid:durableId="22559A8E"/>
  <w16cid:commentId w16cid:paraId="7BEED01A" w16cid:durableId="2255CE9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93B5F4" w14:textId="77777777" w:rsidR="00147387" w:rsidRDefault="00147387">
      <w:pPr>
        <w:spacing w:line="240" w:lineRule="auto"/>
      </w:pPr>
      <w:r>
        <w:separator/>
      </w:r>
    </w:p>
  </w:endnote>
  <w:endnote w:type="continuationSeparator" w:id="0">
    <w:p w14:paraId="0DA81C83" w14:textId="77777777" w:rsidR="00147387" w:rsidRDefault="001473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3F201" w14:textId="77777777" w:rsidR="00AB6DED" w:rsidRPr="00CF0CC9" w:rsidRDefault="00AB6DED"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F1BC7A" w14:textId="77777777" w:rsidR="00AB6DED" w:rsidRPr="00372FCD" w:rsidRDefault="00AB6DED"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7A2BC4" w14:textId="77777777" w:rsidR="00147387" w:rsidRDefault="00147387">
      <w:pPr>
        <w:spacing w:line="240" w:lineRule="auto"/>
      </w:pPr>
      <w:r>
        <w:separator/>
      </w:r>
    </w:p>
  </w:footnote>
  <w:footnote w:type="continuationSeparator" w:id="0">
    <w:p w14:paraId="3315A934" w14:textId="77777777" w:rsidR="00147387" w:rsidRDefault="0014738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41FA9" w14:textId="77777777" w:rsidR="00AB6DED" w:rsidRDefault="00AB6DED"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6108B" w14:textId="77777777" w:rsidR="00AB6DED" w:rsidRPr="00EE746E" w:rsidRDefault="00AB6DED"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06CE7" w14:textId="77777777" w:rsidR="00AB6DED" w:rsidRDefault="00AB6DED"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AB6DED" w:rsidRDefault="00AB6DED"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" stroked="f">
              <v:textbox inset="0,0,0,0">
                <w:txbxContent>
                  <w:p w14:paraId="3AE8E743" w14:textId="77777777" w:rsidR="007B08E2" w:rsidRDefault="007B08E2"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3">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ate D Crawford">
    <w15:presenceInfo w15:providerId="AD" w15:userId="S::dusenk@uw.edu::db7fc92b-f1e8-4739-b298-395b9bbb8954"/>
  </w15:person>
  <w15:person w15:author="Dusenbury Crawford, Katharine H">
    <w15:presenceInfo w15:providerId="AD" w15:userId="S::kdusenbu@fredhutch.org::d6aa6741-cdc8-4e26-8806-dd08e6660e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07C7B"/>
    <w:rsid w:val="0001045B"/>
    <w:rsid w:val="0001299B"/>
    <w:rsid w:val="00015111"/>
    <w:rsid w:val="000174C0"/>
    <w:rsid w:val="00020AC4"/>
    <w:rsid w:val="00021BB0"/>
    <w:rsid w:val="00022890"/>
    <w:rsid w:val="00030573"/>
    <w:rsid w:val="00030B9A"/>
    <w:rsid w:val="00032B6A"/>
    <w:rsid w:val="000332E7"/>
    <w:rsid w:val="00034B84"/>
    <w:rsid w:val="00035075"/>
    <w:rsid w:val="000379D9"/>
    <w:rsid w:val="00037AD7"/>
    <w:rsid w:val="0004008C"/>
    <w:rsid w:val="00041425"/>
    <w:rsid w:val="000424C0"/>
    <w:rsid w:val="00043D2A"/>
    <w:rsid w:val="0004621F"/>
    <w:rsid w:val="00063AF1"/>
    <w:rsid w:val="00063D5D"/>
    <w:rsid w:val="00065781"/>
    <w:rsid w:val="00065E4B"/>
    <w:rsid w:val="00066584"/>
    <w:rsid w:val="000702F9"/>
    <w:rsid w:val="00070B6F"/>
    <w:rsid w:val="00071349"/>
    <w:rsid w:val="00072E05"/>
    <w:rsid w:val="00074457"/>
    <w:rsid w:val="00074CDF"/>
    <w:rsid w:val="00077757"/>
    <w:rsid w:val="000836BF"/>
    <w:rsid w:val="00084241"/>
    <w:rsid w:val="00084F3F"/>
    <w:rsid w:val="00085205"/>
    <w:rsid w:val="00092982"/>
    <w:rsid w:val="00097FDB"/>
    <w:rsid w:val="000A115F"/>
    <w:rsid w:val="000A4430"/>
    <w:rsid w:val="000B1665"/>
    <w:rsid w:val="000B4C54"/>
    <w:rsid w:val="000C08C7"/>
    <w:rsid w:val="000C1EE3"/>
    <w:rsid w:val="000C3EB4"/>
    <w:rsid w:val="000C43AC"/>
    <w:rsid w:val="000C44E0"/>
    <w:rsid w:val="000C66B5"/>
    <w:rsid w:val="000C6C7C"/>
    <w:rsid w:val="000C7A01"/>
    <w:rsid w:val="000D014A"/>
    <w:rsid w:val="000D0665"/>
    <w:rsid w:val="000D0B5F"/>
    <w:rsid w:val="000D0C85"/>
    <w:rsid w:val="000D383F"/>
    <w:rsid w:val="000D44FD"/>
    <w:rsid w:val="000E188D"/>
    <w:rsid w:val="000E592B"/>
    <w:rsid w:val="000E5A8D"/>
    <w:rsid w:val="000E6111"/>
    <w:rsid w:val="000E7430"/>
    <w:rsid w:val="000F4757"/>
    <w:rsid w:val="000F726D"/>
    <w:rsid w:val="00103CDA"/>
    <w:rsid w:val="00104223"/>
    <w:rsid w:val="00104AF5"/>
    <w:rsid w:val="00107BF8"/>
    <w:rsid w:val="00113AB9"/>
    <w:rsid w:val="001146A0"/>
    <w:rsid w:val="0012041F"/>
    <w:rsid w:val="0012224E"/>
    <w:rsid w:val="001251B9"/>
    <w:rsid w:val="00126A6E"/>
    <w:rsid w:val="001271B0"/>
    <w:rsid w:val="001274F8"/>
    <w:rsid w:val="00127547"/>
    <w:rsid w:val="00130D28"/>
    <w:rsid w:val="001353B1"/>
    <w:rsid w:val="00140936"/>
    <w:rsid w:val="00141121"/>
    <w:rsid w:val="00141732"/>
    <w:rsid w:val="0014404D"/>
    <w:rsid w:val="00146366"/>
    <w:rsid w:val="00147387"/>
    <w:rsid w:val="00153F78"/>
    <w:rsid w:val="0015486C"/>
    <w:rsid w:val="00164E0D"/>
    <w:rsid w:val="00165034"/>
    <w:rsid w:val="00165528"/>
    <w:rsid w:val="0017185F"/>
    <w:rsid w:val="00173E2D"/>
    <w:rsid w:val="00174AC2"/>
    <w:rsid w:val="00177BE1"/>
    <w:rsid w:val="00181102"/>
    <w:rsid w:val="00181401"/>
    <w:rsid w:val="00183322"/>
    <w:rsid w:val="00183762"/>
    <w:rsid w:val="001869E3"/>
    <w:rsid w:val="00191BDC"/>
    <w:rsid w:val="001921B3"/>
    <w:rsid w:val="001938B7"/>
    <w:rsid w:val="0019424C"/>
    <w:rsid w:val="00194891"/>
    <w:rsid w:val="001A20DA"/>
    <w:rsid w:val="001A226D"/>
    <w:rsid w:val="001A2EA3"/>
    <w:rsid w:val="001A4568"/>
    <w:rsid w:val="001B36E1"/>
    <w:rsid w:val="001B44CE"/>
    <w:rsid w:val="001B56B1"/>
    <w:rsid w:val="001C2AFA"/>
    <w:rsid w:val="001C3BDF"/>
    <w:rsid w:val="001D1AFE"/>
    <w:rsid w:val="001D20FA"/>
    <w:rsid w:val="001D7553"/>
    <w:rsid w:val="001E09C2"/>
    <w:rsid w:val="001E0EF6"/>
    <w:rsid w:val="001E1AEB"/>
    <w:rsid w:val="001E2025"/>
    <w:rsid w:val="001E2687"/>
    <w:rsid w:val="001E2AEB"/>
    <w:rsid w:val="001E516B"/>
    <w:rsid w:val="001E6559"/>
    <w:rsid w:val="001E7856"/>
    <w:rsid w:val="001F01CF"/>
    <w:rsid w:val="001F08EA"/>
    <w:rsid w:val="001F1F62"/>
    <w:rsid w:val="001F1FCF"/>
    <w:rsid w:val="001F297F"/>
    <w:rsid w:val="001F3E85"/>
    <w:rsid w:val="001F6E8A"/>
    <w:rsid w:val="00211D56"/>
    <w:rsid w:val="00212C49"/>
    <w:rsid w:val="00214E4B"/>
    <w:rsid w:val="00215D8D"/>
    <w:rsid w:val="00216F03"/>
    <w:rsid w:val="00221B8A"/>
    <w:rsid w:val="00230945"/>
    <w:rsid w:val="00232593"/>
    <w:rsid w:val="00232A81"/>
    <w:rsid w:val="002335F9"/>
    <w:rsid w:val="00240D7B"/>
    <w:rsid w:val="002427CB"/>
    <w:rsid w:val="002433D1"/>
    <w:rsid w:val="00244487"/>
    <w:rsid w:val="00244B65"/>
    <w:rsid w:val="00250DDC"/>
    <w:rsid w:val="002535FF"/>
    <w:rsid w:val="00254990"/>
    <w:rsid w:val="0025646C"/>
    <w:rsid w:val="00256504"/>
    <w:rsid w:val="0025787D"/>
    <w:rsid w:val="00264CE4"/>
    <w:rsid w:val="00265DE9"/>
    <w:rsid w:val="00265FCE"/>
    <w:rsid w:val="00266D3D"/>
    <w:rsid w:val="00267702"/>
    <w:rsid w:val="0027218E"/>
    <w:rsid w:val="0027559C"/>
    <w:rsid w:val="00276D2D"/>
    <w:rsid w:val="00280D5D"/>
    <w:rsid w:val="00283B6C"/>
    <w:rsid w:val="00287499"/>
    <w:rsid w:val="002905B1"/>
    <w:rsid w:val="00294D5F"/>
    <w:rsid w:val="00295933"/>
    <w:rsid w:val="002A0075"/>
    <w:rsid w:val="002A1692"/>
    <w:rsid w:val="002A1D63"/>
    <w:rsid w:val="002A2BF1"/>
    <w:rsid w:val="002A4BF7"/>
    <w:rsid w:val="002A5BB0"/>
    <w:rsid w:val="002A61DC"/>
    <w:rsid w:val="002A7852"/>
    <w:rsid w:val="002B76EF"/>
    <w:rsid w:val="002C2BCD"/>
    <w:rsid w:val="002D0666"/>
    <w:rsid w:val="002D26D1"/>
    <w:rsid w:val="002D2E15"/>
    <w:rsid w:val="002E40F9"/>
    <w:rsid w:val="002E64E3"/>
    <w:rsid w:val="002F1023"/>
    <w:rsid w:val="00300EE6"/>
    <w:rsid w:val="00303F28"/>
    <w:rsid w:val="00311616"/>
    <w:rsid w:val="00311741"/>
    <w:rsid w:val="003128E2"/>
    <w:rsid w:val="00312AA5"/>
    <w:rsid w:val="00313D72"/>
    <w:rsid w:val="00316573"/>
    <w:rsid w:val="003174E1"/>
    <w:rsid w:val="00317CFE"/>
    <w:rsid w:val="00325AE9"/>
    <w:rsid w:val="00326141"/>
    <w:rsid w:val="003306DC"/>
    <w:rsid w:val="00336E66"/>
    <w:rsid w:val="00340113"/>
    <w:rsid w:val="00340F84"/>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86BBC"/>
    <w:rsid w:val="003900A8"/>
    <w:rsid w:val="003909FC"/>
    <w:rsid w:val="0039496D"/>
    <w:rsid w:val="00396888"/>
    <w:rsid w:val="00396FA5"/>
    <w:rsid w:val="00397D54"/>
    <w:rsid w:val="003A0FCA"/>
    <w:rsid w:val="003A4CE1"/>
    <w:rsid w:val="003A752F"/>
    <w:rsid w:val="003B4E9D"/>
    <w:rsid w:val="003B52CF"/>
    <w:rsid w:val="003B6F4D"/>
    <w:rsid w:val="003C0B18"/>
    <w:rsid w:val="003C1019"/>
    <w:rsid w:val="003C3F92"/>
    <w:rsid w:val="003C41D6"/>
    <w:rsid w:val="003C46D0"/>
    <w:rsid w:val="003C4CD7"/>
    <w:rsid w:val="003D0F14"/>
    <w:rsid w:val="003D5391"/>
    <w:rsid w:val="003D5864"/>
    <w:rsid w:val="003E013A"/>
    <w:rsid w:val="003E28FF"/>
    <w:rsid w:val="003E2FC3"/>
    <w:rsid w:val="003E4834"/>
    <w:rsid w:val="003E48E4"/>
    <w:rsid w:val="003E4EAA"/>
    <w:rsid w:val="003E7660"/>
    <w:rsid w:val="003F1DBF"/>
    <w:rsid w:val="003F4DF2"/>
    <w:rsid w:val="003F6F5E"/>
    <w:rsid w:val="003F7FEC"/>
    <w:rsid w:val="00400246"/>
    <w:rsid w:val="004019C6"/>
    <w:rsid w:val="00401D30"/>
    <w:rsid w:val="00404C53"/>
    <w:rsid w:val="0040757A"/>
    <w:rsid w:val="00410E33"/>
    <w:rsid w:val="0041182B"/>
    <w:rsid w:val="0041492A"/>
    <w:rsid w:val="00415F4B"/>
    <w:rsid w:val="0042744A"/>
    <w:rsid w:val="00427673"/>
    <w:rsid w:val="00427DC5"/>
    <w:rsid w:val="00440B2B"/>
    <w:rsid w:val="00443FF1"/>
    <w:rsid w:val="00444E0E"/>
    <w:rsid w:val="004459EF"/>
    <w:rsid w:val="004464A5"/>
    <w:rsid w:val="0045082F"/>
    <w:rsid w:val="0045163C"/>
    <w:rsid w:val="004524E5"/>
    <w:rsid w:val="00455F86"/>
    <w:rsid w:val="00457E7A"/>
    <w:rsid w:val="004616E3"/>
    <w:rsid w:val="00463165"/>
    <w:rsid w:val="00463457"/>
    <w:rsid w:val="00463544"/>
    <w:rsid w:val="004666EF"/>
    <w:rsid w:val="0047142E"/>
    <w:rsid w:val="00473630"/>
    <w:rsid w:val="00477144"/>
    <w:rsid w:val="0048139C"/>
    <w:rsid w:val="004814AC"/>
    <w:rsid w:val="00481D39"/>
    <w:rsid w:val="00483BF4"/>
    <w:rsid w:val="0048493D"/>
    <w:rsid w:val="004855B8"/>
    <w:rsid w:val="004901E3"/>
    <w:rsid w:val="00493037"/>
    <w:rsid w:val="00493100"/>
    <w:rsid w:val="00494821"/>
    <w:rsid w:val="00494D16"/>
    <w:rsid w:val="00497686"/>
    <w:rsid w:val="004A0E04"/>
    <w:rsid w:val="004A50EC"/>
    <w:rsid w:val="004A73D6"/>
    <w:rsid w:val="004B040A"/>
    <w:rsid w:val="004B3754"/>
    <w:rsid w:val="004B39DC"/>
    <w:rsid w:val="004B3B4A"/>
    <w:rsid w:val="004B4964"/>
    <w:rsid w:val="004B4C67"/>
    <w:rsid w:val="004C2ADE"/>
    <w:rsid w:val="004C2FDD"/>
    <w:rsid w:val="004C324F"/>
    <w:rsid w:val="004C54FD"/>
    <w:rsid w:val="004C66A9"/>
    <w:rsid w:val="004D1F8F"/>
    <w:rsid w:val="004D26D4"/>
    <w:rsid w:val="004D2B5E"/>
    <w:rsid w:val="004D3258"/>
    <w:rsid w:val="004D3568"/>
    <w:rsid w:val="004D62A4"/>
    <w:rsid w:val="004E01A7"/>
    <w:rsid w:val="004E0961"/>
    <w:rsid w:val="004E4555"/>
    <w:rsid w:val="004F1341"/>
    <w:rsid w:val="004F25AC"/>
    <w:rsid w:val="004F2C2A"/>
    <w:rsid w:val="004F49A4"/>
    <w:rsid w:val="004F6DF9"/>
    <w:rsid w:val="00500FF4"/>
    <w:rsid w:val="00502609"/>
    <w:rsid w:val="00505ED3"/>
    <w:rsid w:val="005105E8"/>
    <w:rsid w:val="0051533C"/>
    <w:rsid w:val="00520ABE"/>
    <w:rsid w:val="00520B27"/>
    <w:rsid w:val="00521B95"/>
    <w:rsid w:val="00522C91"/>
    <w:rsid w:val="00523DDF"/>
    <w:rsid w:val="00532A09"/>
    <w:rsid w:val="00534C9E"/>
    <w:rsid w:val="00534D5F"/>
    <w:rsid w:val="00550390"/>
    <w:rsid w:val="005503B2"/>
    <w:rsid w:val="005515CD"/>
    <w:rsid w:val="005528D0"/>
    <w:rsid w:val="00554FBA"/>
    <w:rsid w:val="005550C6"/>
    <w:rsid w:val="0055764D"/>
    <w:rsid w:val="00560B95"/>
    <w:rsid w:val="00561A37"/>
    <w:rsid w:val="00562C98"/>
    <w:rsid w:val="00564E14"/>
    <w:rsid w:val="005739D8"/>
    <w:rsid w:val="00576668"/>
    <w:rsid w:val="00581D8A"/>
    <w:rsid w:val="0058380E"/>
    <w:rsid w:val="0058703A"/>
    <w:rsid w:val="005918D0"/>
    <w:rsid w:val="00592016"/>
    <w:rsid w:val="005924A8"/>
    <w:rsid w:val="00592678"/>
    <w:rsid w:val="00593C9E"/>
    <w:rsid w:val="00594FFC"/>
    <w:rsid w:val="005A0404"/>
    <w:rsid w:val="005A062F"/>
    <w:rsid w:val="005A140C"/>
    <w:rsid w:val="005A5C14"/>
    <w:rsid w:val="005B3952"/>
    <w:rsid w:val="005B4477"/>
    <w:rsid w:val="005B75E8"/>
    <w:rsid w:val="005C0E8E"/>
    <w:rsid w:val="005C10AF"/>
    <w:rsid w:val="005C1DE0"/>
    <w:rsid w:val="005C452A"/>
    <w:rsid w:val="005C4B21"/>
    <w:rsid w:val="005D2C50"/>
    <w:rsid w:val="005D3991"/>
    <w:rsid w:val="005D44F7"/>
    <w:rsid w:val="005D4603"/>
    <w:rsid w:val="005D632C"/>
    <w:rsid w:val="005E0828"/>
    <w:rsid w:val="005E124C"/>
    <w:rsid w:val="005E2FC2"/>
    <w:rsid w:val="005E33BF"/>
    <w:rsid w:val="005E53B6"/>
    <w:rsid w:val="005E7AFD"/>
    <w:rsid w:val="005F3084"/>
    <w:rsid w:val="005F333D"/>
    <w:rsid w:val="005F5782"/>
    <w:rsid w:val="005F62B7"/>
    <w:rsid w:val="005F63B1"/>
    <w:rsid w:val="00600129"/>
    <w:rsid w:val="006009CE"/>
    <w:rsid w:val="006018C6"/>
    <w:rsid w:val="00605102"/>
    <w:rsid w:val="00605AC9"/>
    <w:rsid w:val="00611260"/>
    <w:rsid w:val="006118B2"/>
    <w:rsid w:val="0061281F"/>
    <w:rsid w:val="0061325B"/>
    <w:rsid w:val="00614E57"/>
    <w:rsid w:val="006214F7"/>
    <w:rsid w:val="006220E9"/>
    <w:rsid w:val="00623491"/>
    <w:rsid w:val="0062401A"/>
    <w:rsid w:val="00627F2D"/>
    <w:rsid w:val="00630FBE"/>
    <w:rsid w:val="006338C4"/>
    <w:rsid w:val="00642682"/>
    <w:rsid w:val="00646DA7"/>
    <w:rsid w:val="006506A8"/>
    <w:rsid w:val="006506CE"/>
    <w:rsid w:val="006507AC"/>
    <w:rsid w:val="0065516D"/>
    <w:rsid w:val="0065642E"/>
    <w:rsid w:val="006579AA"/>
    <w:rsid w:val="006615A3"/>
    <w:rsid w:val="00662F73"/>
    <w:rsid w:val="006640EE"/>
    <w:rsid w:val="00665284"/>
    <w:rsid w:val="00671166"/>
    <w:rsid w:val="00672CA6"/>
    <w:rsid w:val="00674009"/>
    <w:rsid w:val="00674787"/>
    <w:rsid w:val="00676478"/>
    <w:rsid w:val="00676F19"/>
    <w:rsid w:val="0068017D"/>
    <w:rsid w:val="00692393"/>
    <w:rsid w:val="00692D87"/>
    <w:rsid w:val="00693979"/>
    <w:rsid w:val="00693D56"/>
    <w:rsid w:val="00694DEF"/>
    <w:rsid w:val="006A0D93"/>
    <w:rsid w:val="006A1CF8"/>
    <w:rsid w:val="006A6C09"/>
    <w:rsid w:val="006B52B4"/>
    <w:rsid w:val="006B7F42"/>
    <w:rsid w:val="006C1F23"/>
    <w:rsid w:val="006C4D52"/>
    <w:rsid w:val="006C5456"/>
    <w:rsid w:val="006C5BC1"/>
    <w:rsid w:val="006C5F5E"/>
    <w:rsid w:val="006C68CF"/>
    <w:rsid w:val="006C712B"/>
    <w:rsid w:val="006D0116"/>
    <w:rsid w:val="006D0A66"/>
    <w:rsid w:val="006D2521"/>
    <w:rsid w:val="006D5AAA"/>
    <w:rsid w:val="006D73A0"/>
    <w:rsid w:val="006E01F3"/>
    <w:rsid w:val="006E166B"/>
    <w:rsid w:val="006F0821"/>
    <w:rsid w:val="006F374D"/>
    <w:rsid w:val="007036BA"/>
    <w:rsid w:val="007049A4"/>
    <w:rsid w:val="00710F5D"/>
    <w:rsid w:val="00712772"/>
    <w:rsid w:val="00712845"/>
    <w:rsid w:val="00721CC6"/>
    <w:rsid w:val="0072268E"/>
    <w:rsid w:val="00722E1D"/>
    <w:rsid w:val="00723933"/>
    <w:rsid w:val="007240D3"/>
    <w:rsid w:val="00724714"/>
    <w:rsid w:val="00726800"/>
    <w:rsid w:val="00726A26"/>
    <w:rsid w:val="00730E2C"/>
    <w:rsid w:val="0073106E"/>
    <w:rsid w:val="00733611"/>
    <w:rsid w:val="00734416"/>
    <w:rsid w:val="0073678B"/>
    <w:rsid w:val="00737042"/>
    <w:rsid w:val="0073704B"/>
    <w:rsid w:val="007425C5"/>
    <w:rsid w:val="00745DDD"/>
    <w:rsid w:val="00755D19"/>
    <w:rsid w:val="007561CC"/>
    <w:rsid w:val="00757AAD"/>
    <w:rsid w:val="00760CFE"/>
    <w:rsid w:val="00761594"/>
    <w:rsid w:val="0077404F"/>
    <w:rsid w:val="007750E6"/>
    <w:rsid w:val="00777057"/>
    <w:rsid w:val="00784B97"/>
    <w:rsid w:val="00784F31"/>
    <w:rsid w:val="007920B0"/>
    <w:rsid w:val="00793FEC"/>
    <w:rsid w:val="007945A3"/>
    <w:rsid w:val="007955C3"/>
    <w:rsid w:val="00797136"/>
    <w:rsid w:val="007A10FA"/>
    <w:rsid w:val="007A571F"/>
    <w:rsid w:val="007A78EB"/>
    <w:rsid w:val="007B05C3"/>
    <w:rsid w:val="007B08E2"/>
    <w:rsid w:val="007B0A72"/>
    <w:rsid w:val="007B0AF4"/>
    <w:rsid w:val="007B0E92"/>
    <w:rsid w:val="007B142B"/>
    <w:rsid w:val="007B2438"/>
    <w:rsid w:val="007B3CCA"/>
    <w:rsid w:val="007B5FA4"/>
    <w:rsid w:val="007C41FC"/>
    <w:rsid w:val="007C4666"/>
    <w:rsid w:val="007C4997"/>
    <w:rsid w:val="007C5F55"/>
    <w:rsid w:val="007C64C8"/>
    <w:rsid w:val="007C796E"/>
    <w:rsid w:val="007D3973"/>
    <w:rsid w:val="007D4845"/>
    <w:rsid w:val="007D5116"/>
    <w:rsid w:val="007D58E1"/>
    <w:rsid w:val="007D6273"/>
    <w:rsid w:val="007E05E2"/>
    <w:rsid w:val="007E3B34"/>
    <w:rsid w:val="007E6A2F"/>
    <w:rsid w:val="007E6D20"/>
    <w:rsid w:val="007E75E8"/>
    <w:rsid w:val="007E7880"/>
    <w:rsid w:val="007F6277"/>
    <w:rsid w:val="007F7C8C"/>
    <w:rsid w:val="007F7F53"/>
    <w:rsid w:val="00801728"/>
    <w:rsid w:val="00803318"/>
    <w:rsid w:val="00804145"/>
    <w:rsid w:val="008076C3"/>
    <w:rsid w:val="0081243C"/>
    <w:rsid w:val="008168F1"/>
    <w:rsid w:val="008176DB"/>
    <w:rsid w:val="00820D4F"/>
    <w:rsid w:val="00823EA9"/>
    <w:rsid w:val="008250B5"/>
    <w:rsid w:val="00827475"/>
    <w:rsid w:val="00832BA1"/>
    <w:rsid w:val="008334F2"/>
    <w:rsid w:val="00836E45"/>
    <w:rsid w:val="00837DD2"/>
    <w:rsid w:val="0084229B"/>
    <w:rsid w:val="008429DC"/>
    <w:rsid w:val="00842E21"/>
    <w:rsid w:val="00843683"/>
    <w:rsid w:val="00845295"/>
    <w:rsid w:val="00847BD5"/>
    <w:rsid w:val="00852CBA"/>
    <w:rsid w:val="00853267"/>
    <w:rsid w:val="008566B4"/>
    <w:rsid w:val="00857F36"/>
    <w:rsid w:val="008607F7"/>
    <w:rsid w:val="00862C22"/>
    <w:rsid w:val="00865550"/>
    <w:rsid w:val="00876D41"/>
    <w:rsid w:val="008804A3"/>
    <w:rsid w:val="0088201B"/>
    <w:rsid w:val="0088228F"/>
    <w:rsid w:val="00883042"/>
    <w:rsid w:val="00883B09"/>
    <w:rsid w:val="00884619"/>
    <w:rsid w:val="008846A8"/>
    <w:rsid w:val="00885B81"/>
    <w:rsid w:val="00891AB0"/>
    <w:rsid w:val="00892446"/>
    <w:rsid w:val="0089415F"/>
    <w:rsid w:val="00894DAD"/>
    <w:rsid w:val="00895152"/>
    <w:rsid w:val="0089577B"/>
    <w:rsid w:val="00895B2D"/>
    <w:rsid w:val="008A156C"/>
    <w:rsid w:val="008A2575"/>
    <w:rsid w:val="008A7D6B"/>
    <w:rsid w:val="008B079D"/>
    <w:rsid w:val="008B4754"/>
    <w:rsid w:val="008B5100"/>
    <w:rsid w:val="008B62C7"/>
    <w:rsid w:val="008B7FF1"/>
    <w:rsid w:val="008C3246"/>
    <w:rsid w:val="008C44D6"/>
    <w:rsid w:val="008C572C"/>
    <w:rsid w:val="008C5856"/>
    <w:rsid w:val="008D12B4"/>
    <w:rsid w:val="008D3093"/>
    <w:rsid w:val="008D460D"/>
    <w:rsid w:val="008D72CC"/>
    <w:rsid w:val="008E0116"/>
    <w:rsid w:val="008E0979"/>
    <w:rsid w:val="008E0F53"/>
    <w:rsid w:val="008E7C6A"/>
    <w:rsid w:val="008F2632"/>
    <w:rsid w:val="008F3DBD"/>
    <w:rsid w:val="008F413F"/>
    <w:rsid w:val="008F4BFD"/>
    <w:rsid w:val="0090647C"/>
    <w:rsid w:val="009067CE"/>
    <w:rsid w:val="009178C6"/>
    <w:rsid w:val="00920345"/>
    <w:rsid w:val="009221F9"/>
    <w:rsid w:val="0092278D"/>
    <w:rsid w:val="00923803"/>
    <w:rsid w:val="009252F2"/>
    <w:rsid w:val="0092573B"/>
    <w:rsid w:val="0092793D"/>
    <w:rsid w:val="0093098C"/>
    <w:rsid w:val="00936CDB"/>
    <w:rsid w:val="009425DC"/>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1610"/>
    <w:rsid w:val="00985083"/>
    <w:rsid w:val="00985BC4"/>
    <w:rsid w:val="00985D46"/>
    <w:rsid w:val="00990742"/>
    <w:rsid w:val="00990882"/>
    <w:rsid w:val="00996168"/>
    <w:rsid w:val="009963CB"/>
    <w:rsid w:val="00997A19"/>
    <w:rsid w:val="009B110C"/>
    <w:rsid w:val="009B185B"/>
    <w:rsid w:val="009B2DB6"/>
    <w:rsid w:val="009B3375"/>
    <w:rsid w:val="009C2453"/>
    <w:rsid w:val="009C2FD3"/>
    <w:rsid w:val="009D1230"/>
    <w:rsid w:val="009D4490"/>
    <w:rsid w:val="009D4CBB"/>
    <w:rsid w:val="009F14D0"/>
    <w:rsid w:val="009F5EFF"/>
    <w:rsid w:val="009F70E6"/>
    <w:rsid w:val="009F781F"/>
    <w:rsid w:val="00A00AA8"/>
    <w:rsid w:val="00A0791D"/>
    <w:rsid w:val="00A07B01"/>
    <w:rsid w:val="00A10BCF"/>
    <w:rsid w:val="00A119D4"/>
    <w:rsid w:val="00A1223D"/>
    <w:rsid w:val="00A21C8B"/>
    <w:rsid w:val="00A250AB"/>
    <w:rsid w:val="00A258AE"/>
    <w:rsid w:val="00A2625F"/>
    <w:rsid w:val="00A262D1"/>
    <w:rsid w:val="00A271A9"/>
    <w:rsid w:val="00A271F1"/>
    <w:rsid w:val="00A273B4"/>
    <w:rsid w:val="00A32030"/>
    <w:rsid w:val="00A324D7"/>
    <w:rsid w:val="00A363C6"/>
    <w:rsid w:val="00A3651E"/>
    <w:rsid w:val="00A36960"/>
    <w:rsid w:val="00A40129"/>
    <w:rsid w:val="00A43AF7"/>
    <w:rsid w:val="00A46E69"/>
    <w:rsid w:val="00A50295"/>
    <w:rsid w:val="00A50EB6"/>
    <w:rsid w:val="00A57F20"/>
    <w:rsid w:val="00A633AC"/>
    <w:rsid w:val="00A655D5"/>
    <w:rsid w:val="00A6631E"/>
    <w:rsid w:val="00A6656C"/>
    <w:rsid w:val="00A675BB"/>
    <w:rsid w:val="00A70487"/>
    <w:rsid w:val="00A72C8B"/>
    <w:rsid w:val="00A74C97"/>
    <w:rsid w:val="00A760E7"/>
    <w:rsid w:val="00A81803"/>
    <w:rsid w:val="00A82D5A"/>
    <w:rsid w:val="00A853E7"/>
    <w:rsid w:val="00A9274F"/>
    <w:rsid w:val="00A961C9"/>
    <w:rsid w:val="00A9711A"/>
    <w:rsid w:val="00AA006F"/>
    <w:rsid w:val="00AA04E9"/>
    <w:rsid w:val="00AA1294"/>
    <w:rsid w:val="00AA20EC"/>
    <w:rsid w:val="00AA58B6"/>
    <w:rsid w:val="00AB0241"/>
    <w:rsid w:val="00AB1E26"/>
    <w:rsid w:val="00AB24D0"/>
    <w:rsid w:val="00AB499B"/>
    <w:rsid w:val="00AB6DED"/>
    <w:rsid w:val="00AB75BD"/>
    <w:rsid w:val="00AC474A"/>
    <w:rsid w:val="00AC60AF"/>
    <w:rsid w:val="00AD32B8"/>
    <w:rsid w:val="00AD3F6A"/>
    <w:rsid w:val="00AD6D57"/>
    <w:rsid w:val="00AD79A2"/>
    <w:rsid w:val="00AD7BA6"/>
    <w:rsid w:val="00AE1D71"/>
    <w:rsid w:val="00AE24B6"/>
    <w:rsid w:val="00AE39F5"/>
    <w:rsid w:val="00AE4426"/>
    <w:rsid w:val="00AE5CE9"/>
    <w:rsid w:val="00AF0D45"/>
    <w:rsid w:val="00AF4A54"/>
    <w:rsid w:val="00AF667A"/>
    <w:rsid w:val="00B046FE"/>
    <w:rsid w:val="00B053DA"/>
    <w:rsid w:val="00B146C1"/>
    <w:rsid w:val="00B14B94"/>
    <w:rsid w:val="00B16BA9"/>
    <w:rsid w:val="00B21BD5"/>
    <w:rsid w:val="00B22624"/>
    <w:rsid w:val="00B234E8"/>
    <w:rsid w:val="00B26596"/>
    <w:rsid w:val="00B26ED4"/>
    <w:rsid w:val="00B277B0"/>
    <w:rsid w:val="00B27FE4"/>
    <w:rsid w:val="00B34AE0"/>
    <w:rsid w:val="00B34D60"/>
    <w:rsid w:val="00B35182"/>
    <w:rsid w:val="00B37771"/>
    <w:rsid w:val="00B44CDC"/>
    <w:rsid w:val="00B44F18"/>
    <w:rsid w:val="00B537F6"/>
    <w:rsid w:val="00B54589"/>
    <w:rsid w:val="00B54AD6"/>
    <w:rsid w:val="00B557DE"/>
    <w:rsid w:val="00B608C2"/>
    <w:rsid w:val="00B63BE3"/>
    <w:rsid w:val="00B73C12"/>
    <w:rsid w:val="00B74FD9"/>
    <w:rsid w:val="00B753DB"/>
    <w:rsid w:val="00B7542D"/>
    <w:rsid w:val="00B76ED9"/>
    <w:rsid w:val="00B82C73"/>
    <w:rsid w:val="00B854AB"/>
    <w:rsid w:val="00B85CD9"/>
    <w:rsid w:val="00B86140"/>
    <w:rsid w:val="00B918EF"/>
    <w:rsid w:val="00B94DAC"/>
    <w:rsid w:val="00B9647B"/>
    <w:rsid w:val="00B9677A"/>
    <w:rsid w:val="00B978D4"/>
    <w:rsid w:val="00BA05A2"/>
    <w:rsid w:val="00BA07A1"/>
    <w:rsid w:val="00BA0F34"/>
    <w:rsid w:val="00BA2903"/>
    <w:rsid w:val="00BA7F78"/>
    <w:rsid w:val="00BB0C20"/>
    <w:rsid w:val="00BB1793"/>
    <w:rsid w:val="00BB1A1D"/>
    <w:rsid w:val="00BB25ED"/>
    <w:rsid w:val="00BB358B"/>
    <w:rsid w:val="00BB477E"/>
    <w:rsid w:val="00BC3E45"/>
    <w:rsid w:val="00BC73D3"/>
    <w:rsid w:val="00BD3841"/>
    <w:rsid w:val="00BD50F9"/>
    <w:rsid w:val="00BE2A58"/>
    <w:rsid w:val="00BE2CFD"/>
    <w:rsid w:val="00BE2F59"/>
    <w:rsid w:val="00BE3DC1"/>
    <w:rsid w:val="00BE574E"/>
    <w:rsid w:val="00BE6BFE"/>
    <w:rsid w:val="00BE6EE6"/>
    <w:rsid w:val="00BF0233"/>
    <w:rsid w:val="00BF15CA"/>
    <w:rsid w:val="00BF1E76"/>
    <w:rsid w:val="00BF687D"/>
    <w:rsid w:val="00C00813"/>
    <w:rsid w:val="00C017FD"/>
    <w:rsid w:val="00C10B45"/>
    <w:rsid w:val="00C111F9"/>
    <w:rsid w:val="00C12F0D"/>
    <w:rsid w:val="00C1762B"/>
    <w:rsid w:val="00C17AD4"/>
    <w:rsid w:val="00C22F51"/>
    <w:rsid w:val="00C25BD4"/>
    <w:rsid w:val="00C26D0C"/>
    <w:rsid w:val="00C279C0"/>
    <w:rsid w:val="00C37DFB"/>
    <w:rsid w:val="00C4130C"/>
    <w:rsid w:val="00C41326"/>
    <w:rsid w:val="00C41A99"/>
    <w:rsid w:val="00C42702"/>
    <w:rsid w:val="00C438C8"/>
    <w:rsid w:val="00C43CCD"/>
    <w:rsid w:val="00C455FB"/>
    <w:rsid w:val="00C50A66"/>
    <w:rsid w:val="00C50DDF"/>
    <w:rsid w:val="00C54892"/>
    <w:rsid w:val="00C5599B"/>
    <w:rsid w:val="00C56DA0"/>
    <w:rsid w:val="00C56EB6"/>
    <w:rsid w:val="00C57F33"/>
    <w:rsid w:val="00C6540F"/>
    <w:rsid w:val="00C66E4B"/>
    <w:rsid w:val="00C71132"/>
    <w:rsid w:val="00C721F5"/>
    <w:rsid w:val="00C74077"/>
    <w:rsid w:val="00C74702"/>
    <w:rsid w:val="00C74FF9"/>
    <w:rsid w:val="00C76471"/>
    <w:rsid w:val="00C80298"/>
    <w:rsid w:val="00C91DF0"/>
    <w:rsid w:val="00C93A04"/>
    <w:rsid w:val="00C949FF"/>
    <w:rsid w:val="00C94E4B"/>
    <w:rsid w:val="00C951F6"/>
    <w:rsid w:val="00CA0554"/>
    <w:rsid w:val="00CA2A4C"/>
    <w:rsid w:val="00CA5BF4"/>
    <w:rsid w:val="00CA65D4"/>
    <w:rsid w:val="00CB4384"/>
    <w:rsid w:val="00CB69EA"/>
    <w:rsid w:val="00CC66D1"/>
    <w:rsid w:val="00CC66FD"/>
    <w:rsid w:val="00CC6B54"/>
    <w:rsid w:val="00CD648C"/>
    <w:rsid w:val="00CE0023"/>
    <w:rsid w:val="00CE4119"/>
    <w:rsid w:val="00CE593B"/>
    <w:rsid w:val="00CE5EC0"/>
    <w:rsid w:val="00CF0059"/>
    <w:rsid w:val="00CF50E7"/>
    <w:rsid w:val="00CF6620"/>
    <w:rsid w:val="00CF705A"/>
    <w:rsid w:val="00CF738F"/>
    <w:rsid w:val="00D03136"/>
    <w:rsid w:val="00D04223"/>
    <w:rsid w:val="00D04714"/>
    <w:rsid w:val="00D0735F"/>
    <w:rsid w:val="00D12CC5"/>
    <w:rsid w:val="00D12E93"/>
    <w:rsid w:val="00D13E5E"/>
    <w:rsid w:val="00D1751D"/>
    <w:rsid w:val="00D17B34"/>
    <w:rsid w:val="00D17F02"/>
    <w:rsid w:val="00D2075C"/>
    <w:rsid w:val="00D21179"/>
    <w:rsid w:val="00D31E02"/>
    <w:rsid w:val="00D31F3A"/>
    <w:rsid w:val="00D32186"/>
    <w:rsid w:val="00D34A8B"/>
    <w:rsid w:val="00D35135"/>
    <w:rsid w:val="00D364D0"/>
    <w:rsid w:val="00D42156"/>
    <w:rsid w:val="00D42548"/>
    <w:rsid w:val="00D431CE"/>
    <w:rsid w:val="00D443D7"/>
    <w:rsid w:val="00D5078F"/>
    <w:rsid w:val="00D5196F"/>
    <w:rsid w:val="00D51BC6"/>
    <w:rsid w:val="00D528E7"/>
    <w:rsid w:val="00D544C4"/>
    <w:rsid w:val="00D616D7"/>
    <w:rsid w:val="00D6288B"/>
    <w:rsid w:val="00D65874"/>
    <w:rsid w:val="00D67885"/>
    <w:rsid w:val="00D706C1"/>
    <w:rsid w:val="00D75DA4"/>
    <w:rsid w:val="00D80CDD"/>
    <w:rsid w:val="00D81189"/>
    <w:rsid w:val="00D84084"/>
    <w:rsid w:val="00D85018"/>
    <w:rsid w:val="00D85AA0"/>
    <w:rsid w:val="00D85FFB"/>
    <w:rsid w:val="00D868B1"/>
    <w:rsid w:val="00D86915"/>
    <w:rsid w:val="00D86DF4"/>
    <w:rsid w:val="00D86F00"/>
    <w:rsid w:val="00D900D5"/>
    <w:rsid w:val="00D9011F"/>
    <w:rsid w:val="00D90B27"/>
    <w:rsid w:val="00D957F4"/>
    <w:rsid w:val="00D97AF5"/>
    <w:rsid w:val="00DA15EA"/>
    <w:rsid w:val="00DA2CBB"/>
    <w:rsid w:val="00DA303C"/>
    <w:rsid w:val="00DA4227"/>
    <w:rsid w:val="00DA5CF6"/>
    <w:rsid w:val="00DB2DC5"/>
    <w:rsid w:val="00DB5E7E"/>
    <w:rsid w:val="00DB5F62"/>
    <w:rsid w:val="00DB6836"/>
    <w:rsid w:val="00DC3931"/>
    <w:rsid w:val="00DC3DD0"/>
    <w:rsid w:val="00DC668E"/>
    <w:rsid w:val="00DC7DC4"/>
    <w:rsid w:val="00DD0C0D"/>
    <w:rsid w:val="00DD3A2D"/>
    <w:rsid w:val="00DD56CF"/>
    <w:rsid w:val="00DD583E"/>
    <w:rsid w:val="00DD7CBA"/>
    <w:rsid w:val="00DE0A40"/>
    <w:rsid w:val="00DE57BF"/>
    <w:rsid w:val="00DE6E18"/>
    <w:rsid w:val="00DE6EBC"/>
    <w:rsid w:val="00DE70D7"/>
    <w:rsid w:val="00DF168B"/>
    <w:rsid w:val="00DF541D"/>
    <w:rsid w:val="00DF59A9"/>
    <w:rsid w:val="00E02D10"/>
    <w:rsid w:val="00E06D24"/>
    <w:rsid w:val="00E07CB4"/>
    <w:rsid w:val="00E10E8B"/>
    <w:rsid w:val="00E1121C"/>
    <w:rsid w:val="00E113C2"/>
    <w:rsid w:val="00E120B6"/>
    <w:rsid w:val="00E17029"/>
    <w:rsid w:val="00E17E43"/>
    <w:rsid w:val="00E2041B"/>
    <w:rsid w:val="00E206EB"/>
    <w:rsid w:val="00E21748"/>
    <w:rsid w:val="00E252B2"/>
    <w:rsid w:val="00E25C20"/>
    <w:rsid w:val="00E266C5"/>
    <w:rsid w:val="00E329FC"/>
    <w:rsid w:val="00E37AF0"/>
    <w:rsid w:val="00E37EB1"/>
    <w:rsid w:val="00E40A79"/>
    <w:rsid w:val="00E459DC"/>
    <w:rsid w:val="00E45C16"/>
    <w:rsid w:val="00E464AE"/>
    <w:rsid w:val="00E473DE"/>
    <w:rsid w:val="00E5131B"/>
    <w:rsid w:val="00E55A0B"/>
    <w:rsid w:val="00E56CA3"/>
    <w:rsid w:val="00E63874"/>
    <w:rsid w:val="00E6433D"/>
    <w:rsid w:val="00E64539"/>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405E"/>
    <w:rsid w:val="00E96875"/>
    <w:rsid w:val="00E968BA"/>
    <w:rsid w:val="00EA4893"/>
    <w:rsid w:val="00EA6B46"/>
    <w:rsid w:val="00EB1852"/>
    <w:rsid w:val="00EB7F1A"/>
    <w:rsid w:val="00EC0176"/>
    <w:rsid w:val="00EC324B"/>
    <w:rsid w:val="00EC3455"/>
    <w:rsid w:val="00EC4B81"/>
    <w:rsid w:val="00EC6297"/>
    <w:rsid w:val="00EC70E9"/>
    <w:rsid w:val="00EC7C8E"/>
    <w:rsid w:val="00ED0B23"/>
    <w:rsid w:val="00ED18DE"/>
    <w:rsid w:val="00ED2111"/>
    <w:rsid w:val="00ED6D11"/>
    <w:rsid w:val="00ED6E39"/>
    <w:rsid w:val="00EE15B8"/>
    <w:rsid w:val="00EE6BC7"/>
    <w:rsid w:val="00EF0A39"/>
    <w:rsid w:val="00EF5104"/>
    <w:rsid w:val="00F00532"/>
    <w:rsid w:val="00F0232A"/>
    <w:rsid w:val="00F030AF"/>
    <w:rsid w:val="00F04C76"/>
    <w:rsid w:val="00F140ED"/>
    <w:rsid w:val="00F15C55"/>
    <w:rsid w:val="00F17399"/>
    <w:rsid w:val="00F17A3D"/>
    <w:rsid w:val="00F228AC"/>
    <w:rsid w:val="00F25DC8"/>
    <w:rsid w:val="00F30B0B"/>
    <w:rsid w:val="00F3194F"/>
    <w:rsid w:val="00F3427B"/>
    <w:rsid w:val="00F41033"/>
    <w:rsid w:val="00F47107"/>
    <w:rsid w:val="00F47965"/>
    <w:rsid w:val="00F50AC5"/>
    <w:rsid w:val="00F50ACD"/>
    <w:rsid w:val="00F56166"/>
    <w:rsid w:val="00F56795"/>
    <w:rsid w:val="00F60B69"/>
    <w:rsid w:val="00F642BE"/>
    <w:rsid w:val="00F71D1F"/>
    <w:rsid w:val="00F74945"/>
    <w:rsid w:val="00F7694F"/>
    <w:rsid w:val="00F774FE"/>
    <w:rsid w:val="00F85C43"/>
    <w:rsid w:val="00F87702"/>
    <w:rsid w:val="00F92135"/>
    <w:rsid w:val="00F9385F"/>
    <w:rsid w:val="00F95076"/>
    <w:rsid w:val="00F96827"/>
    <w:rsid w:val="00F96A69"/>
    <w:rsid w:val="00FA3E6D"/>
    <w:rsid w:val="00FB024F"/>
    <w:rsid w:val="00FB5524"/>
    <w:rsid w:val="00FB6089"/>
    <w:rsid w:val="00FB7AF0"/>
    <w:rsid w:val="00FC05DF"/>
    <w:rsid w:val="00FC0BB0"/>
    <w:rsid w:val="00FC1E1B"/>
    <w:rsid w:val="00FC3879"/>
    <w:rsid w:val="00FC4288"/>
    <w:rsid w:val="00FC6D32"/>
    <w:rsid w:val="00FD1097"/>
    <w:rsid w:val="00FD2D1A"/>
    <w:rsid w:val="00FD4509"/>
    <w:rsid w:val="00FD5CF0"/>
    <w:rsid w:val="00FD61EE"/>
    <w:rsid w:val="00FE0DE4"/>
    <w:rsid w:val="00FE14BE"/>
    <w:rsid w:val="00FE2F7A"/>
    <w:rsid w:val="00FE31AF"/>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unhideWhenUsed/>
    <w:rsid w:val="006220E9"/>
    <w:rPr>
      <w:sz w:val="20"/>
    </w:rPr>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 w:type="character" w:styleId="Strong">
    <w:name w:val="Strong"/>
    <w:basedOn w:val="DefaultParagraphFont"/>
    <w:uiPriority w:val="22"/>
    <w:qFormat/>
    <w:rsid w:val="000E188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190917384">
      <w:bodyDiv w:val="1"/>
      <w:marLeft w:val="0"/>
      <w:marRight w:val="0"/>
      <w:marTop w:val="0"/>
      <w:marBottom w:val="0"/>
      <w:divBdr>
        <w:top w:val="none" w:sz="0" w:space="0" w:color="auto"/>
        <w:left w:val="none" w:sz="0" w:space="0" w:color="auto"/>
        <w:bottom w:val="none" w:sz="0" w:space="0" w:color="auto"/>
        <w:right w:val="none" w:sz="0" w:space="0" w:color="auto"/>
      </w:divBdr>
    </w:div>
    <w:div w:id="311762248">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414517790">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809976458">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1613129112">
      <w:bodyDiv w:val="1"/>
      <w:marLeft w:val="0"/>
      <w:marRight w:val="0"/>
      <w:marTop w:val="0"/>
      <w:marBottom w:val="0"/>
      <w:divBdr>
        <w:top w:val="none" w:sz="0" w:space="0" w:color="auto"/>
        <w:left w:val="none" w:sz="0" w:space="0" w:color="auto"/>
        <w:bottom w:val="none" w:sz="0" w:space="0" w:color="auto"/>
        <w:right w:val="none" w:sz="0" w:space="0" w:color="auto"/>
      </w:divBdr>
    </w:div>
    <w:div w:id="1871987745">
      <w:bodyDiv w:val="1"/>
      <w:marLeft w:val="0"/>
      <w:marRight w:val="0"/>
      <w:marTop w:val="0"/>
      <w:marBottom w:val="0"/>
      <w:divBdr>
        <w:top w:val="none" w:sz="0" w:space="0" w:color="auto"/>
        <w:left w:val="none" w:sz="0" w:space="0" w:color="auto"/>
        <w:bottom w:val="none" w:sz="0" w:space="0" w:color="auto"/>
        <w:right w:val="none" w:sz="0" w:space="0" w:color="auto"/>
      </w:divBdr>
    </w:div>
    <w:div w:id="1907915035">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ddpettie@gmail.com" TargetMode="External"/><Relationship Id="rId26" Type="http://schemas.openxmlformats.org/officeDocument/2006/relationships/image" Target="media/image4.png"/><Relationship Id="rId39" Type="http://schemas.openxmlformats.org/officeDocument/2006/relationships/header" Target="header3.xml"/><Relationship Id="rId21" Type="http://schemas.openxmlformats.org/officeDocument/2006/relationships/hyperlink" Target="mailto:jbloom@fredhutch.org" TargetMode="External"/><Relationship Id="rId34" Type="http://schemas.openxmlformats.org/officeDocument/2006/relationships/hyperlink" Target="https://jbloomlab.github.io/neutcurve/" TargetMode="External"/><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openxmlformats.org/officeDocument/2006/relationships/hyperlink" Target="mailto:abalazs@mgh.harvard.edu" TargetMode="External"/><Relationship Id="rId29" Type="http://schemas.openxmlformats.org/officeDocument/2006/relationships/hyperlink" Target="https://www.beiresources.org/"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openxmlformats.org/officeDocument/2006/relationships/image" Target="media/image2.png"/><Relationship Id="rId32" Type="http://schemas.microsoft.com/office/2016/09/relationships/commentsIds" Target="commentsIds.xml"/><Relationship Id="rId37" Type="http://schemas.openxmlformats.org/officeDocument/2006/relationships/header" Target="header2.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openxmlformats.org/officeDocument/2006/relationships/image" Target="media/image1.emf"/><Relationship Id="rId28" Type="http://schemas.openxmlformats.org/officeDocument/2006/relationships/hyperlink" Target="https://github.com/jbloomlab/SARS-CoV-2_lentiviral_pseudotype/tree/master/plasmid_maps" TargetMode="External"/><Relationship Id="rId36" Type="http://schemas.openxmlformats.org/officeDocument/2006/relationships/header" Target="header1.xml"/><Relationship Id="rId10" Type="http://schemas.openxmlformats.org/officeDocument/2006/relationships/hyperlink" Target="mailto:adingens@fredhutch.org" TargetMode="External"/><Relationship Id="rId19" Type="http://schemas.openxmlformats.org/officeDocument/2006/relationships/hyperlink" Target="mailto:neil@ipd.uw.edu" TargetMode="External"/><Relationship Id="rId31"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openxmlformats.org/officeDocument/2006/relationships/hyperlink" Target="https://www.beiresources.org/" TargetMode="External"/><Relationship Id="rId27" Type="http://schemas.openxmlformats.org/officeDocument/2006/relationships/hyperlink" Target="https://www.beiresources.org/" TargetMode="External"/><Relationship Id="rId30" Type="http://schemas.openxmlformats.org/officeDocument/2006/relationships/comments" Target="comments.xml"/><Relationship Id="rId35" Type="http://schemas.openxmlformats.org/officeDocument/2006/relationships/image" Target="media/image6.png"/><Relationship Id="rId43" Type="http://schemas.openxmlformats.org/officeDocument/2006/relationships/theme" Target="theme/theme1.xml"/><Relationship Id="rId8" Type="http://schemas.openxmlformats.org/officeDocument/2006/relationships/hyperlink" Target="mailto:kdusenbu@fredhutch.org" TargetMode="External"/><Relationship Id="rId3" Type="http://schemas.openxmlformats.org/officeDocument/2006/relationships/styles" Target="styles.xml"/><Relationship Id="rId12" Type="http://schemas.openxmlformats.org/officeDocument/2006/relationships/hyperlink" Target="mailto:aloes@fredhutch.org" TargetMode="External"/><Relationship Id="rId17" Type="http://schemas.openxmlformats.org/officeDocument/2006/relationships/hyperlink" Target="mailto:murphymp@uw.edu" TargetMode="External"/><Relationship Id="rId25" Type="http://schemas.openxmlformats.org/officeDocument/2006/relationships/image" Target="media/image3.emf"/><Relationship Id="rId33" Type="http://schemas.openxmlformats.org/officeDocument/2006/relationships/image" Target="media/image5.png"/><Relationship Id="rId38" Type="http://schemas.openxmlformats.org/officeDocument/2006/relationships/footer" Target="footer1.xml"/></Relationships>
</file>

<file path=word/_rels/header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0.png"/><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C0309490-B3DB-644F-AB1E-0DF6D3E1F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62025</Words>
  <Characters>353547</Characters>
  <Application>Microsoft Office Word</Application>
  <DocSecurity>0</DocSecurity>
  <Lines>2946</Lines>
  <Paragraphs>829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414743</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Bloom PhD, Jesse D</cp:lastModifiedBy>
  <cp:revision>2</cp:revision>
  <dcterms:created xsi:type="dcterms:W3CDTF">2020-05-01T18:38:00Z</dcterms:created>
  <dcterms:modified xsi:type="dcterms:W3CDTF">2020-05-01T18:38:00Z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