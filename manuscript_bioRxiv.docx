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87E14F2"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t xml:space="preserve">protective in mouse models of infection </w:t>
      </w:r>
      <w:r w:rsidR="005B75E8">
        <w:fldChar w:fldCharType="begin" w:fldLock="1"/>
      </w:r>
      <w:r w:rsidR="00065E4B">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Pr>
          <w:rFonts w:ascii="Cambria Math" w:hAnsi="Cambria Math" w:cs="Cambria Math"/>
        </w:rPr>
        <w:instrText>∼</w:instrText>
      </w:r>
      <w:r w:rsidR="00065E4B">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fldChar w:fldCharType="separate"/>
      </w:r>
      <w:r w:rsidR="00065E4B" w:rsidRPr="00065E4B">
        <w:rPr>
          <w:noProof/>
        </w:rPr>
        <w:t>[16–20]</w:t>
      </w:r>
      <w:r w:rsidR="005B75E8">
        <w:fldChar w:fldCharType="end"/>
      </w:r>
      <w:r w:rsidR="005B75E8">
        <w:t xml:space="preserve"> </w:t>
      </w:r>
      <w:r w:rsidR="006C5F5E">
        <w:t xml:space="preserve">and </w:t>
      </w:r>
      <w:r w:rsidR="00AF667A">
        <w:t xml:space="preserve">associated with at least some reduced </w:t>
      </w:r>
      <w:r w:rsidR="00AF667A">
        <w:lastRenderedPageBreak/>
        <w:t>susceptibility to re-infection or disease</w:t>
      </w:r>
      <w:r w:rsidR="005B75E8">
        <w:t xml:space="preserve"> in humans</w:t>
      </w:r>
      <w:r w:rsidR="00AF667A">
        <w:t xml:space="preserve"> </w:t>
      </w:r>
      <w:r w:rsidR="001E6559">
        <w:fldChar w:fldCharType="begin" w:fldLock="1"/>
      </w:r>
      <w:r w:rsidR="002D2E15">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065E4B" w:rsidRPr="00065E4B">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5B75E8">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fldChar w:fldCharType="separate"/>
      </w:r>
      <w:r w:rsidR="005B75E8" w:rsidRPr="005B75E8">
        <w:rPr>
          <w:noProof/>
        </w:rPr>
        <w:t>[23–25]</w:t>
      </w:r>
      <w:r w:rsidR="00497686">
        <w:fldChar w:fldCharType="end"/>
      </w:r>
      <w:r w:rsidR="00A57F20">
        <w:t>.</w:t>
      </w:r>
    </w:p>
    <w:p w14:paraId="4229AAB5" w14:textId="0CBECC1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B75E8">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fldChar w:fldCharType="separate"/>
      </w:r>
      <w:r w:rsidR="005B75E8" w:rsidRPr="005B75E8">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fldChar w:fldCharType="separate"/>
      </w:r>
      <w:r w:rsidR="005B75E8" w:rsidRPr="005B75E8">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522388F0"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fldChar w:fldCharType="separate"/>
      </w:r>
      <w:r w:rsidR="005B75E8" w:rsidRPr="005B75E8">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fldChar w:fldCharType="separate"/>
      </w:r>
      <w:r w:rsidR="005B75E8" w:rsidRPr="005B75E8">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fldChar w:fldCharType="separate"/>
      </w:r>
      <w:r w:rsidR="005B75E8" w:rsidRPr="005B75E8">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fldChar w:fldCharType="separate"/>
      </w:r>
      <w:r w:rsidR="005B75E8" w:rsidRPr="005B75E8">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fldChar w:fldCharType="separate"/>
      </w:r>
      <w:r w:rsidR="005B75E8" w:rsidRPr="005B75E8">
        <w:rPr>
          <w:noProof/>
        </w:rPr>
        <w:t>[12,38]</w:t>
      </w:r>
      <w:r w:rsidR="002C2BCD">
        <w:fldChar w:fldCharType="end"/>
      </w:r>
      <w:r w:rsidR="00862C22">
        <w:t xml:space="preserve">, and VSV </w:t>
      </w:r>
      <w:r w:rsidR="00C4130C">
        <w:fldChar w:fldCharType="begin" w:fldLock="1"/>
      </w:r>
      <w:r w:rsidR="005B75E8">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fldChar w:fldCharType="separate"/>
      </w:r>
      <w:r w:rsidR="005B75E8" w:rsidRPr="005B75E8">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fldChar w:fldCharType="separate"/>
      </w:r>
      <w:r w:rsidR="005B75E8" w:rsidRPr="005B75E8">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4180C5F0" w:rsidR="00181401" w:rsidRDefault="004C2ADE" w:rsidP="00BD7B4C">
      <w:pPr>
        <w:pStyle w:val="MDPI33textspaceafter"/>
        <w:spacing w:after="0"/>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fldChar w:fldCharType="separate"/>
      </w:r>
      <w:r w:rsidR="005B75E8" w:rsidRPr="005B75E8">
        <w:rPr>
          <w:noProof/>
        </w:rPr>
        <w:t>[28,29,41,42]</w:t>
      </w:r>
      <w:r>
        <w:fldChar w:fldCharType="end"/>
      </w:r>
      <w:r w:rsidR="00404C53" w:rsidRPr="00404C53">
        <w:t>.</w:t>
      </w:r>
    </w:p>
    <w:p w14:paraId="35D712A8" w14:textId="77777777" w:rsidR="00BD7B4C" w:rsidRDefault="00BD7B4C" w:rsidP="00BD7B4C">
      <w:pPr>
        <w:pStyle w:val="MDPI22heading2"/>
        <w:spacing w:before="0" w:after="0"/>
        <w:ind w:firstLine="420"/>
        <w:jc w:val="both"/>
        <w:rPr>
          <w:i w:val="0"/>
          <w:iCs/>
        </w:rPr>
      </w:pPr>
      <w:r>
        <w:rPr>
          <w:i w:val="0"/>
          <w:iCs/>
        </w:rPr>
        <w:t xml:space="preserve">We used an HIV-based lentiviral system to produce viral particles pseudotyped with Spike. As shown in </w:t>
      </w:r>
      <w:r>
        <w:rPr>
          <w:b/>
          <w:bCs/>
          <w:i w:val="0"/>
          <w:iCs/>
        </w:rPr>
        <w:t>Figure 1A</w:t>
      </w:r>
      <w:r>
        <w:rPr>
          <w:i w:val="0"/>
          <w:iCs/>
        </w:rPr>
        <w:t xml:space="preserve">, </w:t>
      </w:r>
      <w:r w:rsidRPr="00676F19">
        <w:rPr>
          <w:i w:val="0"/>
          <w:iCs/>
        </w:rPr>
        <w:t>his</w:t>
      </w:r>
      <w:r>
        <w:rPr>
          <w:i w:val="0"/>
          <w:iCs/>
        </w:rPr>
        <w:t xml:space="preserve"> system requires co-transfecting cells with a lentiviral backbone encoding the reporter protein(s), a plasmid expessing Spike, and plasmids encoding the other HIV proteins necessary for virion formation (Tat, Gag-Pol, and Rev). We used two different lentiviral backbones: one that uses a CMV promoter to drive expression of just ZsGreen, and another that uses a CMV promoter to drive exprssion of luciferase followed by an internal ribosome entry site (IRES) and ZsGreen (hereafter referred to as the </w:t>
      </w:r>
      <w:r w:rsidRPr="0073704B">
        <w:rPr>
          <w:i w:val="0"/>
          <w:iCs/>
        </w:rPr>
        <w:t>ZsGreen</w:t>
      </w:r>
      <w:r>
        <w:rPr>
          <w:i w:val="0"/>
          <w:iCs/>
        </w:rPr>
        <w:t xml:space="preserve"> and </w:t>
      </w:r>
      <w:r w:rsidRPr="0073704B">
        <w:rPr>
          <w:i w:val="0"/>
          <w:iCs/>
        </w:rPr>
        <w:t>Luciferase-IRES-ZsGreen</w:t>
      </w:r>
      <w:r>
        <w:rPr>
          <w:i w:val="0"/>
          <w:iCs/>
        </w:rPr>
        <w:t xml:space="preserve"> backbones).</w:t>
      </w:r>
    </w:p>
    <w:p w14:paraId="04366541" w14:textId="77777777" w:rsidR="00BD7B4C" w:rsidRPr="003A4CE1" w:rsidRDefault="00BD7B4C" w:rsidP="003E4834">
      <w:pPr>
        <w:pStyle w:val="MDPI33textspaceafter"/>
        <w:ind w:firstLine="0"/>
      </w:pP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408961B9" w14:textId="070FEE4B" w:rsidR="00181401" w:rsidRPr="00325902" w:rsidRDefault="00BD7B4C" w:rsidP="00BD7B4C">
            <w:pPr>
              <w:pStyle w:val="MDPI52figure"/>
              <w:adjustRightInd w:val="0"/>
              <w:snapToGrid w:val="0"/>
              <w:jc w:val="both"/>
              <w:rPr>
                <w:sz w:val="20"/>
              </w:rPr>
            </w:pPr>
            <w:r>
              <w:rPr>
                <w:noProof/>
                <w:sz w:val="20"/>
              </w:rPr>
              <w:drawing>
                <wp:inline distT="0" distB="0" distL="0" distR="0" wp14:anchorId="09355FAF" wp14:editId="5FA4650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7B1183CE" w14:textId="076AFE81" w:rsidR="003E4834" w:rsidRPr="002427CB" w:rsidRDefault="00181401" w:rsidP="003E4834">
      <w:pPr>
        <w:pStyle w:val="MDPI51figurecaption"/>
      </w:pPr>
      <w:r w:rsidRPr="00325902">
        <w:rPr>
          <w:b/>
        </w:rPr>
        <w:lastRenderedPageBreak/>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5B75E8">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fldChar w:fldCharType="separate"/>
      </w:r>
      <w:r w:rsidR="005B75E8" w:rsidRPr="005B75E8">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5EC39C4A" w14:textId="6C163CA7"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5B75E8">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Pr>
          <w:i w:val="0"/>
          <w:iCs/>
        </w:rPr>
        <w:fldChar w:fldCharType="separate"/>
      </w:r>
      <w:r w:rsidR="005B75E8" w:rsidRPr="005B75E8">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w:t>
      </w:r>
      <w:r w:rsidR="000C3EB4">
        <w:rPr>
          <w:i w:val="0"/>
          <w:iCs/>
        </w:rPr>
        <w:lastRenderedPageBreak/>
        <w:t xml:space="preserve">CoV, the two analagous mutations were shown to improve plasma-membrane expression of Spike by eliminating an endoplasmic reticulum retention signal </w:t>
      </w:r>
      <w:r w:rsidR="00DA303C">
        <w:rPr>
          <w:i w:val="0"/>
          <w:iCs/>
        </w:rPr>
        <w:fldChar w:fldCharType="begin" w:fldLock="1"/>
      </w:r>
      <w:r w:rsidR="005B75E8">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5B75E8" w:rsidRPr="005B75E8">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5B75E8">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5B75E8" w:rsidRPr="005B75E8">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054668F6">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592B137A" w:rsidR="00D85AA0" w:rsidRPr="00097FDB"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4.2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w:t>
      </w:r>
      <w:proofErr w:type="spellStart"/>
      <w:r w:rsidR="009252F2">
        <w:t>pseudotyped</w:t>
      </w:r>
      <w:proofErr w:type="spellEnd"/>
      <w:r w:rsidR="009252F2">
        <w:t xml:space="preserve"> lentiviruses</w:t>
      </w:r>
      <w:r w:rsidR="00097FDB">
        <w:t xml:space="preserve"> is consistent with this virus having somewhat lower titers (see </w:t>
      </w:r>
      <w:r w:rsidR="00097FDB">
        <w:rPr>
          <w:b/>
          <w:bCs/>
        </w:rPr>
        <w:t>Fig. 2A</w:t>
      </w:r>
      <w:r w:rsidR="00097FDB">
        <w:t>).</w:t>
      </w:r>
    </w:p>
    <w:p w14:paraId="52BECDDF" w14:textId="21610306"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r w:rsidR="008C44D6">
        <w:rPr>
          <w:i w:val="0"/>
          <w:iCs/>
        </w:rPr>
        <w:t xml:space="preserve">all </w:t>
      </w:r>
      <w:r w:rsidR="0073678B">
        <w:rPr>
          <w:i w:val="0"/>
          <w:iCs/>
        </w:rPr>
        <w:t>Spike-pseudotyped</w:t>
      </w:r>
      <w:r w:rsidR="00397D54">
        <w:rPr>
          <w:i w:val="0"/>
          <w:iCs/>
        </w:rPr>
        <w:t xml:space="preserve"> virus</w:t>
      </w:r>
      <w:r w:rsidR="008C44D6">
        <w:rPr>
          <w:i w:val="0"/>
          <w:iCs/>
        </w:rPr>
        <w:t>es</w:t>
      </w:r>
      <w:r w:rsidR="00397D54">
        <w:rPr>
          <w:i w:val="0"/>
          <w:iCs/>
        </w:rPr>
        <w:t xml:space="preserve"> </w:t>
      </w:r>
      <w:r w:rsidR="00801728">
        <w:rPr>
          <w:i w:val="0"/>
          <w:iCs/>
        </w:rPr>
        <w:t>can</w:t>
      </w:r>
      <w:r w:rsidR="00336E66">
        <w:rPr>
          <w:i w:val="0"/>
          <w:iCs/>
        </w:rPr>
        <w:t xml:space="preserve"> infect</w:t>
      </w:r>
      <w:r w:rsidR="000379D9">
        <w:rPr>
          <w:i w:val="0"/>
          <w:iCs/>
        </w:rPr>
        <w:t xml:space="preserve"> 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4DB03C00" w:rsidR="00D90B27" w:rsidRPr="007A571F" w:rsidRDefault="00DE70D7" w:rsidP="00A46E69">
      <w:pPr>
        <w:pStyle w:val="MDPI22heading2"/>
        <w:jc w:val="both"/>
        <w:rPr>
          <w:i w:val="0"/>
          <w:iCs/>
        </w:rPr>
      </w:pPr>
      <w:r>
        <w:rPr>
          <w:i w:val="0"/>
          <w:iCs/>
        </w:rPr>
        <w:lastRenderedPageBreak/>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5B75E8">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Pr>
          <w:rFonts w:ascii="Cambria Math" w:hAnsi="Cambria Math" w:cs="Cambria Math"/>
          <w:i w:val="0"/>
          <w:iCs/>
        </w:rPr>
        <w:instrText>≊</w:instrText>
      </w:r>
      <w:r w:rsidR="005B75E8">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5B75E8" w:rsidRPr="005B75E8">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lastRenderedPageBreak/>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per well of a 96-well plate are necessary to achieve a signal &gt;1,000-fold above the 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D91C3F9"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5B75E8">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5B75E8" w:rsidRPr="005B75E8">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14747D9E"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5B75E8">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5B75E8" w:rsidRPr="005B75E8">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 xml:space="preserve">e suspect that the difference could be because our 293T-ACE2 target cells express high levels of ACE2 making them more resistant to neutralization </w:t>
      </w:r>
      <w:r w:rsidR="0025787D">
        <w:rPr>
          <w:b w:val="0"/>
          <w:bCs/>
          <w:color w:val="000000" w:themeColor="text1"/>
        </w:rPr>
        <w:lastRenderedPageBreak/>
        <w:t>by soluble ACE2</w:t>
      </w:r>
      <w:r w:rsidR="00D80CDD">
        <w:rPr>
          <w:b w:val="0"/>
          <w:bCs/>
          <w:color w:val="000000" w:themeColor="text1"/>
        </w:rPr>
        <w:t xml:space="preserve">. </w:t>
      </w:r>
      <w:r w:rsidR="004D3258">
        <w:rPr>
          <w:b w:val="0"/>
          <w:bCs/>
          <w:color w:val="000000" w:themeColor="text1"/>
        </w:rPr>
        <w:t>As 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67DB83EE" w:rsidR="004C2FDD" w:rsidRPr="00D67885" w:rsidRDefault="00F85C43" w:rsidP="001C2AFA">
      <w:pPr>
        <w:pStyle w:val="MDPI21heading1"/>
        <w:spacing w:before="0" w:after="0"/>
        <w:jc w:val="both"/>
        <w:rPr>
          <w:b w:val="0"/>
          <w:bCs/>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 xml:space="preserve">is unclear, it is possible that modifying the Spike’s cytoplasmic tail may alter opening of the receptor-binding domains </w:t>
      </w:r>
      <w:r w:rsidR="002D2E15">
        <w:rPr>
          <w:b w:val="0"/>
          <w:bCs/>
          <w:color w:val="000000" w:themeColor="text1"/>
        </w:rPr>
        <w:fldChar w:fldCharType="begin" w:fldLock="1"/>
      </w:r>
      <w:r w:rsidR="00C26D0C">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2D2E15" w:rsidRPr="002D2E15">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4D2DED3E" w:rsidR="00662F73" w:rsidRDefault="007C796E" w:rsidP="00AB0241">
      <w:pPr>
        <w:pStyle w:val="MDPI21heading1"/>
        <w:spacing w:before="0" w:after="0"/>
        <w:jc w:val="both"/>
        <w:rPr>
          <w:b w:val="0"/>
          <w:bCs/>
          <w:lang w:eastAsia="zh-CN"/>
        </w:rPr>
      </w:pPr>
      <w:r>
        <w:rPr>
          <w:b w:val="0"/>
          <w:bCs/>
          <w:lang w:eastAsia="zh-CN"/>
        </w:rPr>
        <w:t>W</w:t>
      </w:r>
      <w:r w:rsidR="00EF5104">
        <w:rPr>
          <w:b w:val="0"/>
          <w:bCs/>
          <w:lang w:eastAsia="zh-CN"/>
        </w:rPr>
        <w:t xml:space="preserve">e describe a detailed protocol for </w:t>
      </w:r>
      <w:r w:rsidR="00463165">
        <w:rPr>
          <w:b w:val="0"/>
          <w:bCs/>
          <w:lang w:eastAsia="zh-CN"/>
        </w:rPr>
        <w:t xml:space="preserve">producing </w:t>
      </w:r>
      <w:r w:rsidR="00EF5104">
        <w:rPr>
          <w:b w:val="0"/>
          <w:bCs/>
          <w:lang w:eastAsia="zh-CN"/>
        </w:rPr>
        <w:t>SARS-CoV-2 Spike-</w:t>
      </w:r>
      <w:proofErr w:type="spellStart"/>
      <w:r w:rsidR="00EF5104">
        <w:rPr>
          <w:b w:val="0"/>
          <w:bCs/>
          <w:lang w:eastAsia="zh-CN"/>
        </w:rPr>
        <w:t>pseudotyped</w:t>
      </w:r>
      <w:proofErr w:type="spellEnd"/>
      <w:r w:rsidR="00EF5104">
        <w:rPr>
          <w:b w:val="0"/>
          <w:bCs/>
          <w:lang w:eastAsia="zh-CN"/>
        </w:rPr>
        <w:t xml:space="preserve"> lentivir</w:t>
      </w:r>
      <w:r w:rsidR="00AB0241">
        <w:rPr>
          <w:b w:val="0"/>
          <w:bCs/>
          <w:lang w:eastAsia="zh-CN"/>
        </w:rPr>
        <w:t>al particles</w:t>
      </w:r>
      <w:r w:rsidR="00EF5104">
        <w:rPr>
          <w:b w:val="0"/>
          <w:bCs/>
          <w:lang w:eastAsia="zh-CN"/>
        </w:rPr>
        <w:t xml:space="preserve"> and </w:t>
      </w:r>
      <w:r>
        <w:rPr>
          <w:b w:val="0"/>
          <w:bCs/>
          <w:lang w:eastAsia="zh-CN"/>
        </w:rPr>
        <w:t>perform</w:t>
      </w:r>
      <w:r w:rsidR="00AB0241">
        <w:rPr>
          <w:b w:val="0"/>
          <w:bCs/>
          <w:lang w:eastAsia="zh-CN"/>
        </w:rPr>
        <w:t>ing</w:t>
      </w:r>
      <w:r>
        <w:rPr>
          <w:b w:val="0"/>
          <w:bCs/>
          <w:lang w:eastAsia="zh-CN"/>
        </w:rPr>
        <w:t xml:space="preserve"> neutralization assays</w:t>
      </w:r>
      <w:r w:rsidR="00D34A8B">
        <w:rPr>
          <w:b w:val="0"/>
          <w:bCs/>
          <w:szCs w:val="20"/>
          <w:lang w:eastAsia="zh-CN"/>
        </w:rPr>
        <w:t>.</w:t>
      </w:r>
      <w:r w:rsidR="007E05E2" w:rsidRPr="00D34A8B">
        <w:rPr>
          <w:b w:val="0"/>
          <w:bCs/>
          <w:szCs w:val="20"/>
          <w:lang w:eastAsia="zh-CN"/>
        </w:rPr>
        <w:t xml:space="preserve"> </w:t>
      </w:r>
      <w:r w:rsidR="008F3DBD">
        <w:rPr>
          <w:b w:val="0"/>
          <w:bCs/>
          <w:lang w:eastAsia="zh-CN"/>
        </w:rPr>
        <w:t xml:space="preserve">Although this </w:t>
      </w:r>
      <w:r w:rsidR="00E45C16">
        <w:rPr>
          <w:b w:val="0"/>
          <w:bCs/>
          <w:lang w:eastAsia="zh-CN"/>
        </w:rPr>
        <w:t xml:space="preserve">basic </w:t>
      </w:r>
      <w:proofErr w:type="spellStart"/>
      <w:r w:rsidR="00E45C16">
        <w:rPr>
          <w:b w:val="0"/>
          <w:bCs/>
          <w:lang w:eastAsia="zh-CN"/>
        </w:rPr>
        <w:t>pseudotyping</w:t>
      </w:r>
      <w:proofErr w:type="spellEnd"/>
      <w:r w:rsidR="00E45C16">
        <w:rPr>
          <w:b w:val="0"/>
          <w:bCs/>
          <w:lang w:eastAsia="zh-CN"/>
        </w:rPr>
        <w:t xml:space="preserve"> </w:t>
      </w:r>
      <w:r w:rsidR="008F3DBD">
        <w:rPr>
          <w:b w:val="0"/>
          <w:bCs/>
          <w:lang w:eastAsia="zh-CN"/>
        </w:rPr>
        <w:t>approach has been described previously</w:t>
      </w:r>
      <w:r w:rsidR="00BB477E">
        <w:rPr>
          <w:b w:val="0"/>
          <w:bCs/>
          <w:lang w:eastAsia="zh-CN"/>
        </w:rPr>
        <w:t xml:space="preserve"> </w:t>
      </w:r>
      <w:r w:rsidR="00BB477E">
        <w:rPr>
          <w:b w:val="0"/>
          <w:bCs/>
        </w:rPr>
        <w:fldChar w:fldCharType="begin" w:fldLock="1"/>
      </w:r>
      <w:r w:rsidR="005B75E8">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Pr>
          <w:b w:val="0"/>
          <w:bCs/>
        </w:rPr>
        <w:fldChar w:fldCharType="separate"/>
      </w:r>
      <w:r w:rsidR="005B75E8" w:rsidRPr="005B75E8">
        <w:rPr>
          <w:b w:val="0"/>
          <w:bCs/>
          <w:noProof/>
        </w:rPr>
        <w:t>[4,12,27,29,37–41]</w:t>
      </w:r>
      <w:r w:rsidR="00BB477E">
        <w:rPr>
          <w:b w:val="0"/>
          <w:bCs/>
        </w:rPr>
        <w:fldChar w:fldCharType="end"/>
      </w:r>
      <w:r w:rsidR="006214F7">
        <w:rPr>
          <w:b w:val="0"/>
          <w:bCs/>
        </w:rPr>
        <w:t>,</w:t>
      </w:r>
      <w:r w:rsidR="007E05E2">
        <w:rPr>
          <w:b w:val="0"/>
          <w:bCs/>
          <w:lang w:eastAsia="zh-CN"/>
        </w:rPr>
        <w:t xml:space="preserve"> </w:t>
      </w:r>
      <w:r w:rsidR="008F3DBD">
        <w:rPr>
          <w:b w:val="0"/>
          <w:bCs/>
          <w:lang w:eastAsia="zh-CN"/>
        </w:rPr>
        <w:t xml:space="preserve">we provide </w:t>
      </w:r>
      <w:r w:rsidR="007E05E2">
        <w:rPr>
          <w:b w:val="0"/>
          <w:bCs/>
          <w:lang w:eastAsia="zh-CN"/>
        </w:rPr>
        <w:t>the first detailed protocol that makes all reagents available in a public repository</w:t>
      </w:r>
      <w:r w:rsidR="00C66E4B">
        <w:rPr>
          <w:b w:val="0"/>
          <w:bCs/>
          <w:lang w:eastAsia="zh-CN"/>
        </w:rPr>
        <w:t xml:space="preserve"> </w:t>
      </w:r>
      <w:r w:rsidR="00C66E4B" w:rsidRPr="00D34A8B">
        <w:rPr>
          <w:b w:val="0"/>
          <w:bCs/>
          <w:szCs w:val="20"/>
        </w:rPr>
        <w:t>(</w:t>
      </w:r>
      <w:hyperlink r:id="rId27" w:history="1">
        <w:r w:rsidR="00C66E4B" w:rsidRPr="00D34A8B">
          <w:rPr>
            <w:rStyle w:val="Hyperlink"/>
            <w:b w:val="0"/>
            <w:bCs/>
            <w:szCs w:val="20"/>
          </w:rPr>
          <w:t>https://www.beiresources.org/</w:t>
        </w:r>
      </w:hyperlink>
      <w:r w:rsidR="00C66E4B">
        <w:rPr>
          <w:b w:val="0"/>
          <w:bCs/>
          <w:szCs w:val="20"/>
          <w:lang w:eastAsia="zh-CN"/>
        </w:rPr>
        <w:t xml:space="preserve">). </w:t>
      </w:r>
      <w:r w:rsidR="00BB1A1D">
        <w:rPr>
          <w:b w:val="0"/>
          <w:bCs/>
          <w:szCs w:val="20"/>
          <w:lang w:eastAsia="zh-CN"/>
        </w:rPr>
        <w:t xml:space="preserve">We hope this protocol and reagents will </w:t>
      </w:r>
      <w:r w:rsidR="00BB1A1D">
        <w:rPr>
          <w:b w:val="0"/>
          <w:bCs/>
          <w:lang w:eastAsia="zh-CN"/>
        </w:rPr>
        <w:t>more easily</w:t>
      </w:r>
      <w:r w:rsidR="008334F2">
        <w:rPr>
          <w:b w:val="0"/>
          <w:bCs/>
          <w:lang w:eastAsia="zh-CN"/>
        </w:rPr>
        <w:t xml:space="preserve"> enable others to assess</w:t>
      </w:r>
      <w:r w:rsidR="00623491">
        <w:rPr>
          <w:b w:val="0"/>
          <w:bCs/>
          <w:lang w:eastAsia="zh-CN"/>
        </w:rPr>
        <w:t xml:space="preserve"> the</w:t>
      </w:r>
      <w:r w:rsidR="008334F2">
        <w:rPr>
          <w:b w:val="0"/>
          <w:bCs/>
          <w:lang w:eastAsia="zh-CN"/>
        </w:rPr>
        <w:t xml:space="preserve"> </w:t>
      </w:r>
      <w:r w:rsidR="00463165">
        <w:rPr>
          <w:b w:val="0"/>
          <w:bCs/>
          <w:lang w:eastAsia="zh-CN"/>
        </w:rPr>
        <w:t>neutraliz</w:t>
      </w:r>
      <w:r w:rsidR="00623491">
        <w:rPr>
          <w:b w:val="0"/>
          <w:bCs/>
          <w:lang w:eastAsia="zh-CN"/>
        </w:rPr>
        <w:t>ing activity of antibodies and sera reactive to</w:t>
      </w:r>
      <w:r w:rsidR="008334F2">
        <w:rPr>
          <w:b w:val="0"/>
          <w:bCs/>
          <w:lang w:eastAsia="zh-CN"/>
        </w:rPr>
        <w:t xml:space="preserve"> SARS-CoV-</w:t>
      </w:r>
      <w:r w:rsidR="00007C7B">
        <w:rPr>
          <w:b w:val="0"/>
          <w:bCs/>
          <w:lang w:eastAsia="zh-CN"/>
        </w:rPr>
        <w:t xml:space="preserve">2. </w:t>
      </w:r>
    </w:p>
    <w:p w14:paraId="7C7A12E2" w14:textId="3447FB90" w:rsidR="00007C7B" w:rsidRDefault="008334F2" w:rsidP="00AB0241">
      <w:pPr>
        <w:pStyle w:val="MDPI21heading1"/>
        <w:spacing w:before="0" w:after="0"/>
        <w:ind w:firstLine="420"/>
        <w:jc w:val="both"/>
        <w:rPr>
          <w:b w:val="0"/>
          <w:bCs/>
          <w:lang w:eastAsia="zh-CN"/>
        </w:rPr>
      </w:pPr>
      <w:r>
        <w:rPr>
          <w:b w:val="0"/>
          <w:bCs/>
          <w:lang w:eastAsia="zh-CN"/>
        </w:rPr>
        <w:t>We also</w:t>
      </w:r>
      <w:r w:rsidR="00041425">
        <w:rPr>
          <w:b w:val="0"/>
          <w:bCs/>
          <w:lang w:eastAsia="zh-CN"/>
        </w:rPr>
        <w:t xml:space="preserve"> f</w:t>
      </w:r>
      <w:r w:rsidR="002427CB">
        <w:rPr>
          <w:b w:val="0"/>
          <w:bCs/>
          <w:lang w:eastAsia="zh-CN"/>
        </w:rPr>
        <w:t>oun</w:t>
      </w:r>
      <w:r w:rsidR="00041425">
        <w:rPr>
          <w:b w:val="0"/>
          <w:bCs/>
          <w:lang w:eastAsia="zh-CN"/>
        </w:rPr>
        <w:t xml:space="preserve">d that </w:t>
      </w:r>
      <w:r>
        <w:rPr>
          <w:b w:val="0"/>
          <w:bCs/>
          <w:lang w:eastAsia="zh-CN"/>
        </w:rPr>
        <w:t xml:space="preserve">modifying the </w:t>
      </w:r>
      <w:r w:rsidR="00E45C16">
        <w:rPr>
          <w:b w:val="0"/>
          <w:bCs/>
          <w:lang w:eastAsia="zh-CN"/>
        </w:rPr>
        <w:t xml:space="preserve">cytoplasmic </w:t>
      </w:r>
      <w:r>
        <w:rPr>
          <w:b w:val="0"/>
          <w:bCs/>
          <w:lang w:eastAsia="zh-CN"/>
        </w:rPr>
        <w:t>tail of</w:t>
      </w:r>
      <w:r w:rsidR="00041425">
        <w:rPr>
          <w:b w:val="0"/>
          <w:bCs/>
          <w:lang w:eastAsia="zh-CN"/>
        </w:rPr>
        <w:t xml:space="preserve"> SARS-CoV-2 Spike </w:t>
      </w:r>
      <w:r w:rsidR="00463165">
        <w:rPr>
          <w:b w:val="0"/>
          <w:bCs/>
          <w:lang w:eastAsia="zh-CN"/>
        </w:rPr>
        <w:t xml:space="preserve">did not </w:t>
      </w:r>
      <w:r w:rsidR="00E45C16">
        <w:rPr>
          <w:b w:val="0"/>
          <w:bCs/>
          <w:lang w:eastAsia="zh-CN"/>
        </w:rPr>
        <w:t xml:space="preserve">greatly </w:t>
      </w:r>
      <w:r w:rsidR="00463165">
        <w:rPr>
          <w:b w:val="0"/>
          <w:bCs/>
          <w:lang w:eastAsia="zh-CN"/>
        </w:rPr>
        <w:t>improve</w:t>
      </w:r>
      <w:r w:rsidR="00041425">
        <w:rPr>
          <w:b w:val="0"/>
          <w:bCs/>
          <w:lang w:eastAsia="zh-CN"/>
        </w:rPr>
        <w:t xml:space="preserve"> titers of Spike-</w:t>
      </w:r>
      <w:proofErr w:type="spellStart"/>
      <w:r w:rsidR="00041425">
        <w:rPr>
          <w:b w:val="0"/>
          <w:bCs/>
          <w:lang w:eastAsia="zh-CN"/>
        </w:rPr>
        <w:t>pseudotyped</w:t>
      </w:r>
      <w:proofErr w:type="spellEnd"/>
      <w:r w:rsidR="00041425">
        <w:rPr>
          <w:b w:val="0"/>
          <w:bCs/>
          <w:lang w:eastAsia="zh-CN"/>
        </w:rPr>
        <w:t xml:space="preserve"> lentivir</w:t>
      </w:r>
      <w:r w:rsidR="00E45C16">
        <w:rPr>
          <w:b w:val="0"/>
          <w:bCs/>
          <w:lang w:eastAsia="zh-CN"/>
        </w:rPr>
        <w:t>al particles</w:t>
      </w:r>
      <w:r w:rsidR="00041425">
        <w:rPr>
          <w:b w:val="0"/>
          <w:bCs/>
          <w:lang w:eastAsia="zh-CN"/>
        </w:rPr>
        <w:t xml:space="preserve">. Indeed, </w:t>
      </w:r>
      <w:r w:rsidR="006009CE">
        <w:rPr>
          <w:b w:val="0"/>
          <w:bCs/>
          <w:lang w:eastAsia="zh-CN"/>
        </w:rPr>
        <w:t xml:space="preserve">one </w:t>
      </w:r>
      <w:r w:rsidR="00041425">
        <w:rPr>
          <w:b w:val="0"/>
          <w:bCs/>
          <w:lang w:eastAsia="zh-CN"/>
        </w:rPr>
        <w:t xml:space="preserve">cytoplasmic tail modification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w:t>
      </w:r>
      <w:proofErr w:type="spellStart"/>
      <w:r w:rsidR="006009CE">
        <w:rPr>
          <w:b w:val="0"/>
          <w:bCs/>
          <w:lang w:eastAsia="zh-CN"/>
        </w:rPr>
        <w:t>pseudotyped</w:t>
      </w:r>
      <w:proofErr w:type="spellEnd"/>
      <w:r w:rsidR="006009CE">
        <w:rPr>
          <w:b w:val="0"/>
          <w:bCs/>
          <w:lang w:eastAsia="zh-CN"/>
        </w:rPr>
        <w:t xml:space="preserve"> </w:t>
      </w:r>
      <w:r w:rsidR="00E45C16">
        <w:rPr>
          <w:b w:val="0"/>
          <w:bCs/>
          <w:lang w:eastAsia="zh-CN"/>
        </w:rPr>
        <w:t>lentiviral particles</w:t>
      </w:r>
      <w:r w:rsidR="006009CE">
        <w:rPr>
          <w:b w:val="0"/>
          <w:bCs/>
          <w:lang w:eastAsia="zh-CN"/>
        </w:rPr>
        <w:t xml:space="preserve">, suggesting it may </w:t>
      </w:r>
      <w:r w:rsidR="002E40F9">
        <w:rPr>
          <w:b w:val="0"/>
          <w:bCs/>
          <w:lang w:eastAsia="zh-CN"/>
        </w:rPr>
        <w:t xml:space="preserve">be undesirable. While we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w:t>
      </w:r>
      <w:r w:rsidR="007B2438">
        <w:rPr>
          <w:b w:val="0"/>
          <w:bCs/>
          <w:lang w:eastAsia="zh-CN"/>
        </w:rPr>
        <w:t xml:space="preserve">with </w:t>
      </w:r>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5B75E8">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C949FF">
        <w:rPr>
          <w:b w:val="0"/>
          <w:bCs/>
          <w:i/>
          <w:iCs/>
        </w:rPr>
        <w:fldChar w:fldCharType="separate"/>
      </w:r>
      <w:r w:rsidR="005B75E8" w:rsidRPr="005B75E8">
        <w:rPr>
          <w:b w:val="0"/>
          <w:bCs/>
          <w:iCs/>
          <w:noProof/>
        </w:rPr>
        <w:t>[30,49–51]</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r w:rsidR="007B2438">
        <w:rPr>
          <w:b w:val="0"/>
          <w:bCs/>
          <w:lang w:eastAsia="zh-CN"/>
        </w:rPr>
        <w:t xml:space="preserve"> of</w:t>
      </w:r>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tested with caution</w:t>
      </w:r>
      <w:r w:rsidR="00041425">
        <w:rPr>
          <w:b w:val="0"/>
          <w:bCs/>
          <w:lang w:eastAsia="zh-CN"/>
        </w:rPr>
        <w:t xml:space="preserve">. </w:t>
      </w:r>
    </w:p>
    <w:p w14:paraId="2B47CF83" w14:textId="67E2FFF1" w:rsidR="00007C7B" w:rsidRDefault="00007C7B" w:rsidP="00AB0241">
      <w:pPr>
        <w:pStyle w:val="MDPI21heading1"/>
        <w:spacing w:before="0" w:after="0"/>
        <w:ind w:firstLine="420"/>
        <w:jc w:val="both"/>
        <w:rPr>
          <w:b w:val="0"/>
          <w:bCs/>
          <w:lang w:eastAsia="zh-CN"/>
        </w:rPr>
      </w:pPr>
      <w:r>
        <w:rPr>
          <w:b w:val="0"/>
          <w:bCs/>
          <w:lang w:eastAsia="zh-CN"/>
        </w:rPr>
        <w:t xml:space="preserve">Overall, we have </w:t>
      </w:r>
      <w:r w:rsidR="00C111F9">
        <w:rPr>
          <w:b w:val="0"/>
          <w:bCs/>
          <w:lang w:eastAsia="zh-CN"/>
        </w:rPr>
        <w:t xml:space="preserve">described an easily accessible assay </w:t>
      </w:r>
      <w:r w:rsidR="008429DC">
        <w:rPr>
          <w:b w:val="0"/>
          <w:bCs/>
          <w:lang w:eastAsia="zh-CN"/>
        </w:rPr>
        <w:t>to study</w:t>
      </w:r>
      <w:r>
        <w:rPr>
          <w:b w:val="0"/>
          <w:bCs/>
          <w:lang w:eastAsia="zh-CN"/>
        </w:rPr>
        <w:t xml:space="preserve"> neutralizing </w:t>
      </w:r>
      <w:r w:rsidR="00C111F9">
        <w:rPr>
          <w:b w:val="0"/>
          <w:bCs/>
          <w:lang w:eastAsia="zh-CN"/>
        </w:rPr>
        <w:t>antibody</w:t>
      </w:r>
      <w:r>
        <w:rPr>
          <w:b w:val="0"/>
          <w:bCs/>
          <w:lang w:eastAsia="zh-CN"/>
        </w:rPr>
        <w:t xml:space="preserve"> response</w:t>
      </w:r>
      <w:r w:rsidR="00C111F9">
        <w:rPr>
          <w:b w:val="0"/>
          <w:bCs/>
          <w:lang w:eastAsia="zh-CN"/>
        </w:rPr>
        <w:t>s</w:t>
      </w:r>
      <w:r>
        <w:rPr>
          <w:b w:val="0"/>
          <w:bCs/>
          <w:lang w:eastAsia="zh-CN"/>
        </w:rPr>
        <w:t xml:space="preserve"> to SARS-CoV-2</w:t>
      </w:r>
      <w:r w:rsidR="008429DC">
        <w:rPr>
          <w:b w:val="0"/>
          <w:bCs/>
          <w:lang w:eastAsia="zh-CN"/>
        </w:rPr>
        <w:t xml:space="preserve"> in a</w:t>
      </w:r>
      <w:r w:rsidR="005515CD">
        <w:rPr>
          <w:b w:val="0"/>
          <w:bCs/>
          <w:lang w:eastAsia="zh-CN"/>
        </w:rPr>
        <w:t xml:space="preserve"> biosafety-level</w:t>
      </w:r>
      <w:r w:rsidR="008429DC">
        <w:rPr>
          <w:b w:val="0"/>
          <w:bCs/>
          <w:lang w:eastAsia="zh-CN"/>
        </w:rPr>
        <w:t>-2 laboratory</w:t>
      </w:r>
      <w:r>
        <w:rPr>
          <w:b w:val="0"/>
          <w:bCs/>
          <w:lang w:eastAsia="zh-CN"/>
        </w:rPr>
        <w:t xml:space="preserve">. </w:t>
      </w:r>
      <w:r w:rsidR="00C111F9">
        <w:rPr>
          <w:b w:val="0"/>
          <w:bCs/>
          <w:lang w:eastAsia="zh-CN"/>
        </w:rPr>
        <w:t>T</w:t>
      </w:r>
      <w:r w:rsidR="008429DC">
        <w:rPr>
          <w:b w:val="0"/>
          <w:bCs/>
          <w:lang w:eastAsia="zh-CN"/>
        </w:rPr>
        <w:t xml:space="preserve">his assay allows </w:t>
      </w:r>
      <w:r>
        <w:rPr>
          <w:b w:val="0"/>
          <w:bCs/>
          <w:lang w:eastAsia="zh-CN"/>
        </w:rPr>
        <w:t>human ser</w:t>
      </w:r>
      <w:r w:rsidR="00C111F9">
        <w:rPr>
          <w:b w:val="0"/>
          <w:bCs/>
          <w:lang w:eastAsia="zh-CN"/>
        </w:rPr>
        <w:t>a</w:t>
      </w:r>
      <w:r>
        <w:rPr>
          <w:b w:val="0"/>
          <w:bCs/>
          <w:lang w:eastAsia="zh-CN"/>
        </w:rPr>
        <w:t xml:space="preserve"> or plasma samples </w:t>
      </w:r>
      <w:r w:rsidR="008429DC">
        <w:rPr>
          <w:b w:val="0"/>
          <w:bCs/>
          <w:lang w:eastAsia="zh-CN"/>
        </w:rPr>
        <w:t xml:space="preserve">to be screened </w:t>
      </w:r>
      <w:r>
        <w:rPr>
          <w:b w:val="0"/>
          <w:bCs/>
          <w:lang w:eastAsia="zh-CN"/>
        </w:rPr>
        <w:t xml:space="preserve">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immunity and to potentially screen donors for passive transfer of convalescent plasma</w:t>
      </w:r>
      <w:r w:rsidR="00C26D0C">
        <w:rPr>
          <w:b w:val="0"/>
          <w:bCs/>
          <w:lang w:eastAsia="zh-CN"/>
        </w:rPr>
        <w:t xml:space="preserve"> </w:t>
      </w:r>
      <w:r w:rsidR="00CC66FD">
        <w:rPr>
          <w:b w:val="0"/>
          <w:bCs/>
          <w:lang w:eastAsia="zh-CN"/>
        </w:rPr>
        <w:fldChar w:fldCharType="begin" w:fldLock="1"/>
      </w:r>
      <w:r w:rsidR="00CC66FD">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Pr>
          <w:b w:val="0"/>
          <w:bCs/>
          <w:lang w:eastAsia="zh-CN"/>
        </w:rPr>
        <w:fldChar w:fldCharType="separate"/>
      </w:r>
      <w:r w:rsidR="00CC66FD" w:rsidRPr="00CC66FD">
        <w:rPr>
          <w:b w:val="0"/>
          <w:bCs/>
          <w:noProof/>
          <w:lang w:eastAsia="zh-CN"/>
        </w:rPr>
        <w:t>[25,55]</w:t>
      </w:r>
      <w:r w:rsidR="00CC66FD">
        <w:rPr>
          <w:b w:val="0"/>
          <w:bCs/>
          <w:lang w:eastAsia="zh-CN"/>
        </w:rPr>
        <w:fldChar w:fldCharType="end"/>
      </w:r>
      <w:r w:rsidR="00CC66FD">
        <w:rPr>
          <w:b w:val="0"/>
          <w:bCs/>
          <w:lang w:eastAsia="zh-CN"/>
        </w:rPr>
        <w:t>.</w:t>
      </w:r>
      <w:r w:rsidR="008429DC">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8"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29"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BD7B4C">
      <w:pPr>
        <w:pStyle w:val="MDPI61Supplementary"/>
        <w:numPr>
          <w:ilvl w:val="0"/>
          <w:numId w:val="7"/>
        </w:numPr>
        <w:spacing w:before="0"/>
        <w:ind w:left="792"/>
        <w:rPr>
          <w:bCs/>
        </w:rPr>
      </w:pPr>
      <w:r>
        <w:rPr>
          <w:bCs/>
        </w:rPr>
        <w:t xml:space="preserve">Seed </w:t>
      </w:r>
      <w:r w:rsidR="001353B1">
        <w:rPr>
          <w:bCs/>
        </w:rPr>
        <w:t xml:space="preserve">293T cells </w:t>
      </w:r>
      <w:r>
        <w:rPr>
          <w:bCs/>
        </w:rPr>
        <w:t>in D10 growth media</w:t>
      </w:r>
      <w:r w:rsidR="00D443D7">
        <w:rPr>
          <w:bCs/>
        </w:rPr>
        <w:t xml:space="preserve"> (see subsection 4.2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D7B4C">
      <w:pPr>
        <w:pStyle w:val="MDPI61Supplementary"/>
        <w:numPr>
          <w:ilvl w:val="0"/>
          <w:numId w:val="7"/>
        </w:numPr>
        <w:spacing w:before="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D7B4C">
      <w:pPr>
        <w:pStyle w:val="MDPI61Supplementary"/>
        <w:numPr>
          <w:ilvl w:val="0"/>
          <w:numId w:val="8"/>
        </w:numPr>
        <w:spacing w:before="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BD7B4C">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BD7B4C">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BD7B4C">
      <w:pPr>
        <w:pStyle w:val="MDPI61Supplementary"/>
        <w:numPr>
          <w:ilvl w:val="0"/>
          <w:numId w:val="7"/>
        </w:numPr>
        <w:spacing w:before="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BD7B4C">
      <w:pPr>
        <w:pStyle w:val="MDPI61Supplementary"/>
        <w:numPr>
          <w:ilvl w:val="0"/>
          <w:numId w:val="7"/>
        </w:numPr>
        <w:spacing w:before="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lastRenderedPageBreak/>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7DD7E3CC"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CC66FD">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1274F8">
        <w:rPr>
          <w:bCs/>
          <w:color w:val="000000" w:themeColor="text1"/>
        </w:rPr>
        <w:fldChar w:fldCharType="separate"/>
      </w:r>
      <w:r w:rsidR="00C26D0C" w:rsidRPr="00C26D0C">
        <w:rPr>
          <w:bCs/>
          <w:noProof/>
          <w:color w:val="000000" w:themeColor="text1"/>
        </w:rPr>
        <w:t>[56]</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709D1AE8"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w:t>
      </w:r>
      <w:r w:rsidR="00D80CDD">
        <w:rPr>
          <w:bCs/>
          <w:color w:val="000000" w:themeColor="text1"/>
        </w:rPr>
        <w:t xml:space="preserve"> is</w:t>
      </w:r>
      <w:r>
        <w:rPr>
          <w:bCs/>
          <w:color w:val="000000" w:themeColor="text1"/>
        </w:rPr>
        <w:t xml:space="preserve"> </w:t>
      </w:r>
      <w:r w:rsidR="00D80CDD">
        <w:rPr>
          <w:bCs/>
          <w:color w:val="000000" w:themeColor="text1"/>
        </w:rPr>
        <w:t>sufficient (&gt;100</w:t>
      </w:r>
      <w:r w:rsidR="008846A8">
        <w:rPr>
          <w:bCs/>
          <w:color w:val="000000" w:themeColor="text1"/>
        </w:rPr>
        <w:t>0</w:t>
      </w:r>
      <w:r w:rsidR="00D80CDD">
        <w:rPr>
          <w:bCs/>
          <w:color w:val="000000" w:themeColor="text1"/>
        </w:rPr>
        <w:t xml:space="preserve">-fold) signal above virus-only background and </w:t>
      </w:r>
      <w:r>
        <w:rPr>
          <w:bCs/>
          <w:color w:val="000000" w:themeColor="text1"/>
        </w:rPr>
        <w:t>a linear relationship between virus added and RLU.</w:t>
      </w: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2C095924" w14:textId="77777777" w:rsidR="00BD7B4C" w:rsidRDefault="00BD7B4C" w:rsidP="00AD6D57">
            <w:pPr>
              <w:pStyle w:val="MDPI52figure"/>
              <w:adjustRightInd w:val="0"/>
              <w:snapToGrid w:val="0"/>
              <w:rPr>
                <w:sz w:val="20"/>
              </w:rPr>
            </w:pPr>
          </w:p>
          <w:p w14:paraId="0F8ACBFF" w14:textId="5D2D4051"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BD7B4C">
      <w:pPr>
        <w:pStyle w:val="MDPI61Supplementary"/>
        <w:ind w:left="420"/>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1"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20EE55F7"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CC66F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rPr>
          <w:bCs/>
        </w:rPr>
        <w:fldChar w:fldCharType="separate"/>
      </w:r>
      <w:r w:rsidR="00C26D0C" w:rsidRPr="00C26D0C">
        <w:rPr>
          <w:bCs/>
          <w:noProof/>
        </w:rPr>
        <w:t>[26,57]</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CC66FD">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rPr>
          <w:bCs/>
        </w:rPr>
        <w:fldChar w:fldCharType="separate"/>
      </w:r>
      <w:r w:rsidR="00C26D0C" w:rsidRPr="00C26D0C">
        <w:rPr>
          <w:bCs/>
          <w:noProof/>
        </w:rPr>
        <w:t>[58,59]</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w:t>
      </w:r>
      <w:r w:rsidR="00820D4F">
        <w:rPr>
          <w:bCs/>
        </w:rPr>
        <w:lastRenderedPageBreak/>
        <w:t>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1220A4C3"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5B75E8">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5B75E8" w:rsidRPr="005B75E8">
        <w:rPr>
          <w:bCs/>
          <w:noProof/>
        </w:rPr>
        <w:t>[28]</w:t>
      </w:r>
      <w:r>
        <w:rPr>
          <w:bCs/>
        </w:rPr>
        <w:fldChar w:fldCharType="end"/>
      </w:r>
      <w:r>
        <w:rPr>
          <w:bCs/>
        </w:rPr>
        <w:t xml:space="preserve">. This ACE2-Fc fusion protein was used in </w:t>
      </w:r>
      <w:r>
        <w:rPr>
          <w:b/>
        </w:rPr>
        <w:t>Figure 4B</w:t>
      </w:r>
      <w:r>
        <w:rPr>
          <w:bCs/>
        </w:rPr>
        <w:t>.</w:t>
      </w:r>
    </w:p>
    <w:p w14:paraId="4890572A" w14:textId="1D4C34D3" w:rsidR="000B4C54" w:rsidRPr="00325902" w:rsidRDefault="000B4C54" w:rsidP="000B4C54">
      <w:pPr>
        <w:pStyle w:val="MDPI61Supplementary"/>
      </w:pPr>
      <w:r w:rsidRPr="00325902">
        <w:rPr>
          <w:b/>
        </w:rPr>
        <w:t>Supplementary Materials:</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2CC1F80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1D93E4A4" w14:textId="0B4A31D0" w:rsidR="00CC66FD" w:rsidRPr="00CC66FD" w:rsidRDefault="00F15C55" w:rsidP="00CC66FD">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CC66FD" w:rsidRPr="00CC66FD">
        <w:rPr>
          <w:rFonts w:ascii="Palatino Linotype" w:hAnsi="Palatino Linotype"/>
          <w:noProof/>
          <w:sz w:val="18"/>
        </w:rPr>
        <w:t xml:space="preserve">1. </w:t>
      </w:r>
      <w:r w:rsidR="00CC66FD" w:rsidRPr="00CC66FD">
        <w:rPr>
          <w:rFonts w:ascii="Palatino Linotype" w:hAnsi="Palatino Linotype"/>
          <w:noProof/>
          <w:sz w:val="18"/>
        </w:rPr>
        <w:tab/>
        <w:t xml:space="preserve">Ju, B.; Zhang, Q.; Ge, X.; Wang, R.; Yu, J.; Shan, S.; Zhou, B.; Song, S.; Tang, X.; Yu, J.; et al. Potent human neutralizing antibodies elicited by SARS-CoV-2 infection. </w:t>
      </w:r>
      <w:r w:rsidR="00CC66FD" w:rsidRPr="00CC66FD">
        <w:rPr>
          <w:rFonts w:ascii="Palatino Linotype" w:hAnsi="Palatino Linotype"/>
          <w:i/>
          <w:iCs/>
          <w:noProof/>
          <w:sz w:val="18"/>
        </w:rPr>
        <w:t>bioRxiv</w:t>
      </w:r>
      <w:r w:rsidR="00CC66FD" w:rsidRPr="00CC66FD">
        <w:rPr>
          <w:rFonts w:ascii="Palatino Linotype" w:hAnsi="Palatino Linotype"/>
          <w:noProof/>
          <w:sz w:val="18"/>
        </w:rPr>
        <w:t xml:space="preserve"> </w:t>
      </w:r>
      <w:r w:rsidR="00CC66FD" w:rsidRPr="00CC66FD">
        <w:rPr>
          <w:rFonts w:ascii="Palatino Linotype" w:hAnsi="Palatino Linotype"/>
          <w:b/>
          <w:bCs/>
          <w:noProof/>
          <w:sz w:val="18"/>
        </w:rPr>
        <w:t>2020</w:t>
      </w:r>
      <w:r w:rsidR="00CC66FD" w:rsidRPr="00CC66FD">
        <w:rPr>
          <w:rFonts w:ascii="Palatino Linotype" w:hAnsi="Palatino Linotype"/>
          <w:noProof/>
          <w:sz w:val="18"/>
        </w:rPr>
        <w:t>, doi:10.1101/2020.03.21.990770.</w:t>
      </w:r>
    </w:p>
    <w:p w14:paraId="4DB7376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 </w:t>
      </w:r>
      <w:r w:rsidRPr="00CC66F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doi:10.1101/2020.03.24.006544.</w:t>
      </w:r>
    </w:p>
    <w:p w14:paraId="08D5A1C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 </w:t>
      </w:r>
      <w:r w:rsidRPr="00CC66FD">
        <w:rPr>
          <w:rFonts w:ascii="Palatino Linotype" w:hAnsi="Palatino Linotype"/>
          <w:noProof/>
          <w:sz w:val="18"/>
        </w:rPr>
        <w:tab/>
        <w:t xml:space="preserve">Zhao, J.; Yuan, Q.; Wang, H.; Liu, W.; Liao, X.; Su, Y.; Wang, X.; Yuan, J.; Li, T.; Li, J.; et al. Antibody Responses to SARS-CoV-2 in Patients of Novel Coronavirus Disease 2019. </w:t>
      </w:r>
      <w:r w:rsidRPr="00CC66FD">
        <w:rPr>
          <w:rFonts w:ascii="Palatino Linotype" w:hAnsi="Palatino Linotype"/>
          <w:i/>
          <w:iCs/>
          <w:noProof/>
          <w:sz w:val="18"/>
        </w:rPr>
        <w:t>SSRN Electron. J.</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doi:10.2139/ssrn.3546052.</w:t>
      </w:r>
    </w:p>
    <w:p w14:paraId="06AD38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 </w:t>
      </w:r>
      <w:r w:rsidRPr="00CC66F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doi:10.1101/2020.03.30.20047365.</w:t>
      </w:r>
    </w:p>
    <w:p w14:paraId="3E4FDB41"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 </w:t>
      </w:r>
      <w:r w:rsidRPr="00CC66F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doi:10.1101/2020.03.18.20038018.</w:t>
      </w:r>
    </w:p>
    <w:p w14:paraId="189B111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6. </w:t>
      </w:r>
      <w:r w:rsidRPr="00CC66F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26</w:t>
      </w:r>
      <w:r w:rsidRPr="00CC66FD">
        <w:rPr>
          <w:rFonts w:ascii="Palatino Linotype" w:hAnsi="Palatino Linotype"/>
          <w:noProof/>
          <w:sz w:val="18"/>
        </w:rPr>
        <w:t>, doi:10.3201/eid2607.200841.</w:t>
      </w:r>
    </w:p>
    <w:p w14:paraId="0FEBC6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7. </w:t>
      </w:r>
      <w:r w:rsidRPr="00CC66F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CC66FD">
        <w:rPr>
          <w:rFonts w:ascii="Palatino Linotype" w:hAnsi="Palatino Linotype"/>
          <w:i/>
          <w:iCs/>
          <w:noProof/>
          <w:sz w:val="18"/>
        </w:rPr>
        <w:t>PLoS Pathog.</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doi:10.1371/journal.ppat.1006601.</w:t>
      </w:r>
    </w:p>
    <w:p w14:paraId="63317F1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8. </w:t>
      </w:r>
      <w:r w:rsidRPr="00CC66FD">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CC66FD">
        <w:rPr>
          <w:rFonts w:ascii="Palatino Linotype" w:hAnsi="Palatino Linotype"/>
          <w:i/>
          <w:iCs/>
          <w:noProof/>
          <w:sz w:val="18"/>
        </w:rPr>
        <w:t>Vaccine</w:t>
      </w:r>
      <w:r w:rsidRPr="00CC66FD">
        <w:rPr>
          <w:rFonts w:ascii="Palatino Linotype" w:hAnsi="Palatino Linotype"/>
          <w:noProof/>
          <w:sz w:val="18"/>
        </w:rPr>
        <w:t xml:space="preserve"> </w:t>
      </w:r>
      <w:r w:rsidRPr="00CC66FD">
        <w:rPr>
          <w:rFonts w:ascii="Palatino Linotype" w:hAnsi="Palatino Linotype"/>
          <w:b/>
          <w:bCs/>
          <w:noProof/>
          <w:sz w:val="18"/>
        </w:rPr>
        <w:t>2003</w:t>
      </w:r>
      <w:r w:rsidRPr="00CC66FD">
        <w:rPr>
          <w:rFonts w:ascii="Palatino Linotype" w:hAnsi="Palatino Linotype"/>
          <w:noProof/>
          <w:sz w:val="18"/>
        </w:rPr>
        <w:t xml:space="preserve">, </w:t>
      </w:r>
      <w:r w:rsidRPr="00CC66FD">
        <w:rPr>
          <w:rFonts w:ascii="Palatino Linotype" w:hAnsi="Palatino Linotype"/>
          <w:i/>
          <w:iCs/>
          <w:noProof/>
          <w:sz w:val="18"/>
        </w:rPr>
        <w:t>21</w:t>
      </w:r>
      <w:r w:rsidRPr="00CC66FD">
        <w:rPr>
          <w:rFonts w:ascii="Palatino Linotype" w:hAnsi="Palatino Linotype"/>
          <w:noProof/>
          <w:sz w:val="18"/>
        </w:rPr>
        <w:t>, 3479–3482, doi:10.1016/S0264-410X(03)00355-4.</w:t>
      </w:r>
    </w:p>
    <w:p w14:paraId="7CE65213"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lastRenderedPageBreak/>
        <w:t xml:space="preserve">9. </w:t>
      </w:r>
      <w:r w:rsidRPr="00CC66F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CC66FD">
        <w:rPr>
          <w:rFonts w:ascii="Palatino Linotype" w:hAnsi="Palatino Linotype"/>
          <w:i/>
          <w:iCs/>
          <w:noProof/>
          <w:sz w:val="18"/>
        </w:rPr>
        <w:t>Nat. Rev. Microbiol.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143–155, doi:10.1038/nrmicro1819.</w:t>
      </w:r>
    </w:p>
    <w:p w14:paraId="2AE79B3D"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10. </w:t>
      </w:r>
      <w:r w:rsidRPr="00CC66F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CC66FD">
        <w:rPr>
          <w:rFonts w:ascii="Palatino Linotype" w:hAnsi="Palatino Linotype"/>
          <w:i/>
          <w:iCs/>
          <w:noProof/>
          <w:sz w:val="18"/>
        </w:rPr>
        <w:t>Cell Host Microbe</w:t>
      </w:r>
      <w:r w:rsidRPr="00CC66FD">
        <w:rPr>
          <w:rFonts w:ascii="Palatino Linotype" w:hAnsi="Palatino Linotype"/>
          <w:noProof/>
          <w:sz w:val="18"/>
        </w:rPr>
        <w:t xml:space="preserve"> </w:t>
      </w:r>
      <w:r w:rsidRPr="00CC66FD">
        <w:rPr>
          <w:rFonts w:ascii="Palatino Linotype" w:hAnsi="Palatino Linotype"/>
          <w:b/>
          <w:bCs/>
          <w:noProof/>
          <w:sz w:val="18"/>
        </w:rPr>
        <w:t>2018</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221–233, doi:10.1016/j.chom.2018.07.009.</w:t>
      </w:r>
    </w:p>
    <w:p w14:paraId="123B423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11. </w:t>
      </w:r>
      <w:r w:rsidRPr="00CC66F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doi:10.1101/2020.03.15.993097.</w:t>
      </w:r>
    </w:p>
    <w:p w14:paraId="0667DD4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12. </w:t>
      </w:r>
      <w:r w:rsidRPr="00CC66F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doi:10.1101/2020.04.07.023903.</w:t>
      </w:r>
    </w:p>
    <w:p w14:paraId="59A1719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13. </w:t>
      </w:r>
      <w:r w:rsidRPr="00CC66F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CC66FD">
        <w:rPr>
          <w:rFonts w:ascii="Palatino Linotype" w:hAnsi="Palatino Linotype"/>
          <w:i/>
          <w:iCs/>
          <w:noProof/>
          <w:sz w:val="18"/>
        </w:rPr>
        <w:t>Clin. Vaccine Immunol.</w:t>
      </w:r>
      <w:r w:rsidRPr="00CC66FD">
        <w:rPr>
          <w:rFonts w:ascii="Palatino Linotype" w:hAnsi="Palatino Linotype"/>
          <w:noProof/>
          <w:sz w:val="18"/>
        </w:rPr>
        <w:t xml:space="preserve"> </w:t>
      </w:r>
      <w:r w:rsidRPr="00CC66FD">
        <w:rPr>
          <w:rFonts w:ascii="Palatino Linotype" w:hAnsi="Palatino Linotype"/>
          <w:b/>
          <w:bCs/>
          <w:noProof/>
          <w:sz w:val="18"/>
        </w:rPr>
        <w:t>2012</w:t>
      </w:r>
      <w:r w:rsidRPr="00CC66FD">
        <w:rPr>
          <w:rFonts w:ascii="Palatino Linotype" w:hAnsi="Palatino Linotype"/>
          <w:noProof/>
          <w:sz w:val="18"/>
        </w:rPr>
        <w:t xml:space="preserve">, </w:t>
      </w:r>
      <w:r w:rsidRPr="00CC66FD">
        <w:rPr>
          <w:rFonts w:ascii="Palatino Linotype" w:hAnsi="Palatino Linotype"/>
          <w:i/>
          <w:iCs/>
          <w:noProof/>
          <w:sz w:val="18"/>
        </w:rPr>
        <w:t>19</w:t>
      </w:r>
      <w:r w:rsidRPr="00CC66FD">
        <w:rPr>
          <w:rFonts w:ascii="Palatino Linotype" w:hAnsi="Palatino Linotype"/>
          <w:noProof/>
          <w:sz w:val="18"/>
        </w:rPr>
        <w:t>, 1012–1018, doi:10.1128/CVI.00081-12.</w:t>
      </w:r>
    </w:p>
    <w:p w14:paraId="21909F6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14. </w:t>
      </w:r>
      <w:r w:rsidRPr="00CC66F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CC66FD">
        <w:rPr>
          <w:rFonts w:ascii="Palatino Linotype" w:hAnsi="Palatino Linotype"/>
          <w:i/>
          <w:iCs/>
          <w:noProof/>
          <w:sz w:val="18"/>
        </w:rPr>
        <w:t>Viral Immunol.</w:t>
      </w:r>
      <w:r w:rsidRPr="00CC66FD">
        <w:rPr>
          <w:rFonts w:ascii="Palatino Linotype" w:hAnsi="Palatino Linotype"/>
          <w:noProof/>
          <w:sz w:val="18"/>
        </w:rPr>
        <w:t xml:space="preserve"> </w:t>
      </w:r>
      <w:r w:rsidRPr="00CC66FD">
        <w:rPr>
          <w:rFonts w:ascii="Palatino Linotype" w:hAnsi="Palatino Linotype"/>
          <w:b/>
          <w:bCs/>
          <w:noProof/>
          <w:sz w:val="18"/>
        </w:rPr>
        <w:t>2014</w:t>
      </w:r>
      <w:r w:rsidRPr="00CC66FD">
        <w:rPr>
          <w:rFonts w:ascii="Palatino Linotype" w:hAnsi="Palatino Linotype"/>
          <w:noProof/>
          <w:sz w:val="18"/>
        </w:rPr>
        <w:t xml:space="preserve">, </w:t>
      </w:r>
      <w:r w:rsidRPr="00CC66FD">
        <w:rPr>
          <w:rFonts w:ascii="Palatino Linotype" w:hAnsi="Palatino Linotype"/>
          <w:i/>
          <w:iCs/>
          <w:noProof/>
          <w:sz w:val="18"/>
        </w:rPr>
        <w:t>27</w:t>
      </w:r>
      <w:r w:rsidRPr="00CC66FD">
        <w:rPr>
          <w:rFonts w:ascii="Palatino Linotype" w:hAnsi="Palatino Linotype"/>
          <w:noProof/>
          <w:sz w:val="18"/>
        </w:rPr>
        <w:t>, 375–382, doi:10.1089/vim.2014.0061.</w:t>
      </w:r>
    </w:p>
    <w:p w14:paraId="4440069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15. </w:t>
      </w:r>
      <w:r w:rsidRPr="00CC66FD">
        <w:rPr>
          <w:rFonts w:ascii="Palatino Linotype" w:hAnsi="Palatino Linotype"/>
          <w:noProof/>
          <w:sz w:val="18"/>
        </w:rPr>
        <w:tab/>
        <w:t xml:space="preserve">Callow, K.A. Effect of specific humoral immunity and some non-specific factors on resistance of volunteers to respiratory coronavirus infection. </w:t>
      </w:r>
      <w:r w:rsidRPr="00CC66FD">
        <w:rPr>
          <w:rFonts w:ascii="Palatino Linotype" w:hAnsi="Palatino Linotype"/>
          <w:i/>
          <w:iCs/>
          <w:noProof/>
          <w:sz w:val="18"/>
        </w:rPr>
        <w:t>J. Hyg. (Lond).</w:t>
      </w:r>
      <w:r w:rsidRPr="00CC66FD">
        <w:rPr>
          <w:rFonts w:ascii="Palatino Linotype" w:hAnsi="Palatino Linotype"/>
          <w:noProof/>
          <w:sz w:val="18"/>
        </w:rPr>
        <w:t xml:space="preserve"> </w:t>
      </w:r>
      <w:r w:rsidRPr="00CC66FD">
        <w:rPr>
          <w:rFonts w:ascii="Palatino Linotype" w:hAnsi="Palatino Linotype"/>
          <w:b/>
          <w:bCs/>
          <w:noProof/>
          <w:sz w:val="18"/>
        </w:rPr>
        <w:t>1985</w:t>
      </w:r>
      <w:r w:rsidRPr="00CC66FD">
        <w:rPr>
          <w:rFonts w:ascii="Palatino Linotype" w:hAnsi="Palatino Linotype"/>
          <w:noProof/>
          <w:sz w:val="18"/>
        </w:rPr>
        <w:t xml:space="preserve">, </w:t>
      </w:r>
      <w:r w:rsidRPr="00CC66FD">
        <w:rPr>
          <w:rFonts w:ascii="Palatino Linotype" w:hAnsi="Palatino Linotype"/>
          <w:i/>
          <w:iCs/>
          <w:noProof/>
          <w:sz w:val="18"/>
        </w:rPr>
        <w:t>95</w:t>
      </w:r>
      <w:r w:rsidRPr="00CC66FD">
        <w:rPr>
          <w:rFonts w:ascii="Palatino Linotype" w:hAnsi="Palatino Linotype"/>
          <w:noProof/>
          <w:sz w:val="18"/>
        </w:rPr>
        <w:t>, 173–189, doi:10.1017/S0022172400062410.</w:t>
      </w:r>
    </w:p>
    <w:p w14:paraId="67489B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16. </w:t>
      </w:r>
      <w:r w:rsidRPr="00CC66FD">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monoclonal antibody against MERS coronavirus.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112</w:t>
      </w:r>
      <w:r w:rsidRPr="00CC66FD">
        <w:rPr>
          <w:rFonts w:ascii="Palatino Linotype" w:hAnsi="Palatino Linotype"/>
          <w:noProof/>
          <w:sz w:val="18"/>
        </w:rPr>
        <w:t>, 10473–10478, doi:10.1073/pnas.1510199112.</w:t>
      </w:r>
    </w:p>
    <w:p w14:paraId="6781770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17. </w:t>
      </w:r>
      <w:r w:rsidRPr="00CC66FD">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113</w:t>
      </w:r>
      <w:r w:rsidRPr="00CC66FD">
        <w:rPr>
          <w:rFonts w:ascii="Palatino Linotype" w:hAnsi="Palatino Linotype"/>
          <w:noProof/>
          <w:sz w:val="18"/>
        </w:rPr>
        <w:t>, 3048–3053, doi:10.1073/pnas.1517719113.</w:t>
      </w:r>
    </w:p>
    <w:p w14:paraId="6CBF39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18. </w:t>
      </w:r>
      <w:r w:rsidRPr="00CC66FD">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82</w:t>
      </w:r>
      <w:r w:rsidRPr="00CC66FD">
        <w:rPr>
          <w:rFonts w:ascii="Palatino Linotype" w:hAnsi="Palatino Linotype"/>
          <w:noProof/>
          <w:sz w:val="18"/>
        </w:rPr>
        <w:t>, 3220–3235, doi:10.1128/jvi.02377-07.</w:t>
      </w:r>
    </w:p>
    <w:p w14:paraId="7F0CEE8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19. </w:t>
      </w:r>
      <w:r w:rsidRPr="00CC66F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3572–3577, doi:10.1128/jvi.78.7.3572-3577.2004.</w:t>
      </w:r>
    </w:p>
    <w:p w14:paraId="2E27E94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20. </w:t>
      </w:r>
      <w:r w:rsidRPr="00CC66F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CC66FD">
        <w:rPr>
          <w:rFonts w:ascii="Palatino Linotype" w:hAnsi="Palatino Linotype"/>
          <w:i/>
          <w:iCs/>
          <w:noProof/>
          <w:sz w:val="18"/>
        </w:rPr>
        <w:t>Virology</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340</w:t>
      </w:r>
      <w:r w:rsidRPr="00CC66FD">
        <w:rPr>
          <w:rFonts w:ascii="Palatino Linotype" w:hAnsi="Palatino Linotype"/>
          <w:noProof/>
          <w:sz w:val="18"/>
        </w:rPr>
        <w:t>, 174–182, doi:10.1016/j.virol.2005.06.016.</w:t>
      </w:r>
    </w:p>
    <w:p w14:paraId="4C2DAEE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lastRenderedPageBreak/>
        <w:t xml:space="preserve">21. </w:t>
      </w:r>
      <w:r w:rsidRPr="00CC66FD">
        <w:rPr>
          <w:rFonts w:ascii="Palatino Linotype" w:hAnsi="Palatino Linotype"/>
          <w:noProof/>
          <w:sz w:val="18"/>
        </w:rPr>
        <w:tab/>
        <w:t xml:space="preserve">Callow, K.A.; Parry, H.F.; Sergeant, M.; Tyrrell, D.A.J. The time course of the immune response to experimental coronavirus infection of man. </w:t>
      </w:r>
      <w:r w:rsidRPr="00CC66FD">
        <w:rPr>
          <w:rFonts w:ascii="Palatino Linotype" w:hAnsi="Palatino Linotype"/>
          <w:i/>
          <w:iCs/>
          <w:noProof/>
          <w:sz w:val="18"/>
        </w:rPr>
        <w:t>Epidemiol. Infect.</w:t>
      </w:r>
      <w:r w:rsidRPr="00CC66FD">
        <w:rPr>
          <w:rFonts w:ascii="Palatino Linotype" w:hAnsi="Palatino Linotype"/>
          <w:noProof/>
          <w:sz w:val="18"/>
        </w:rPr>
        <w:t xml:space="preserve"> </w:t>
      </w:r>
      <w:r w:rsidRPr="00CC66FD">
        <w:rPr>
          <w:rFonts w:ascii="Palatino Linotype" w:hAnsi="Palatino Linotype"/>
          <w:b/>
          <w:bCs/>
          <w:noProof/>
          <w:sz w:val="18"/>
        </w:rPr>
        <w:t>1990</w:t>
      </w:r>
      <w:r w:rsidRPr="00CC66FD">
        <w:rPr>
          <w:rFonts w:ascii="Palatino Linotype" w:hAnsi="Palatino Linotype"/>
          <w:noProof/>
          <w:sz w:val="18"/>
        </w:rPr>
        <w:t xml:space="preserve">, </w:t>
      </w:r>
      <w:r w:rsidRPr="00CC66FD">
        <w:rPr>
          <w:rFonts w:ascii="Palatino Linotype" w:hAnsi="Palatino Linotype"/>
          <w:i/>
          <w:iCs/>
          <w:noProof/>
          <w:sz w:val="18"/>
        </w:rPr>
        <w:t>105</w:t>
      </w:r>
      <w:r w:rsidRPr="00CC66FD">
        <w:rPr>
          <w:rFonts w:ascii="Palatino Linotype" w:hAnsi="Palatino Linotype"/>
          <w:noProof/>
          <w:sz w:val="18"/>
        </w:rPr>
        <w:t>, 435–446, doi:10.1017/S0950268800048019.</w:t>
      </w:r>
    </w:p>
    <w:p w14:paraId="0F9B806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22. </w:t>
      </w:r>
      <w:r w:rsidRPr="00CC66F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CC66FD">
        <w:rPr>
          <w:rFonts w:ascii="Palatino Linotype" w:hAnsi="Palatino Linotype"/>
          <w:i/>
          <w:iCs/>
          <w:noProof/>
          <w:sz w:val="18"/>
        </w:rPr>
        <w:t>J. Med. Virol.</w:t>
      </w:r>
      <w:r w:rsidRPr="00CC66FD">
        <w:rPr>
          <w:rFonts w:ascii="Palatino Linotype" w:hAnsi="Palatino Linotype"/>
          <w:noProof/>
          <w:sz w:val="18"/>
        </w:rPr>
        <w:t xml:space="preserve"> </w:t>
      </w:r>
      <w:r w:rsidRPr="00CC66FD">
        <w:rPr>
          <w:rFonts w:ascii="Palatino Linotype" w:hAnsi="Palatino Linotype"/>
          <w:b/>
          <w:bCs/>
          <w:noProof/>
          <w:sz w:val="18"/>
        </w:rPr>
        <w:t>1984</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179–192, doi:10.1002/jmv.1890130208.</w:t>
      </w:r>
    </w:p>
    <w:p w14:paraId="5B9AAB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23. </w:t>
      </w:r>
      <w:r w:rsidRPr="00CC66F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CC66FD">
        <w:rPr>
          <w:rFonts w:ascii="Palatino Linotype" w:hAnsi="Palatino Linotype"/>
          <w:i/>
          <w:iCs/>
          <w:noProof/>
          <w:sz w:val="18"/>
        </w:rPr>
        <w:t>Clin. Microbiol. Infect.</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10</w:t>
      </w:r>
      <w:r w:rsidRPr="00CC66FD">
        <w:rPr>
          <w:rFonts w:ascii="Palatino Linotype" w:hAnsi="Palatino Linotype"/>
          <w:noProof/>
          <w:sz w:val="18"/>
        </w:rPr>
        <w:t>, 676–678, doi:10.1111/j.1469-0691.2004.00956.x.</w:t>
      </w:r>
    </w:p>
    <w:p w14:paraId="57ADF45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24. </w:t>
      </w:r>
      <w:r w:rsidRPr="00CC66FD">
        <w:rPr>
          <w:rFonts w:ascii="Palatino Linotype" w:hAnsi="Palatino Linotype"/>
          <w:noProof/>
          <w:sz w:val="18"/>
        </w:rPr>
        <w:tab/>
        <w:t xml:space="preserve">Cheng, Y.; Wong, R.; Soo, Y.O.Y.; Wong, W.S.; Lee, C.K.; Ng, M.H.L.; Chan, P.; Wong, K.C.; Leung, C.B.; Cheng, G. Use of convalescent plasma therapy in SARS patients in Hong Kong. </w:t>
      </w:r>
      <w:r w:rsidRPr="00CC66FD">
        <w:rPr>
          <w:rFonts w:ascii="Palatino Linotype" w:hAnsi="Palatino Linotype"/>
          <w:i/>
          <w:iCs/>
          <w:noProof/>
          <w:sz w:val="18"/>
        </w:rPr>
        <w:t>Eur. J. Clin. Microbiol.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44–46, doi:10.1007/s10096-004-1271-9.</w:t>
      </w:r>
    </w:p>
    <w:p w14:paraId="4783A5B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25. </w:t>
      </w:r>
      <w:r w:rsidRPr="00CC66FD">
        <w:rPr>
          <w:rFonts w:ascii="Palatino Linotype" w:hAnsi="Palatino Linotype"/>
          <w:noProof/>
          <w:sz w:val="18"/>
        </w:rPr>
        <w:tab/>
        <w:t xml:space="preserve">Duan, K.; Liu, B.; Li, C.; Zhang, H.; Yu, T.; Qu, J.; Zhou, M.; Chen, L.; Meng, S.; Hu, Y.; et al. Effectiveness of convalescent plasma therapy in severe COVID-19 patients.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doi:10.1073/pnas.2004168117.</w:t>
      </w:r>
    </w:p>
    <w:p w14:paraId="20793DD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26. </w:t>
      </w:r>
      <w:r w:rsidRPr="00CC66F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doi:10.1101/2020.03.17.20037713.</w:t>
      </w:r>
    </w:p>
    <w:p w14:paraId="66462B3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27. </w:t>
      </w:r>
      <w:r w:rsidRPr="00CC66F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doi:https://doi.org/10.1101/2020.04.06.20055475.</w:t>
      </w:r>
    </w:p>
    <w:p w14:paraId="2CF482B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28. </w:t>
      </w:r>
      <w:r w:rsidRPr="00CC66FD">
        <w:rPr>
          <w:rFonts w:ascii="Palatino Linotype" w:hAnsi="Palatino Linotype"/>
          <w:noProof/>
          <w:sz w:val="18"/>
        </w:rPr>
        <w:tab/>
        <w:t xml:space="preserve">Walls, A.C.; Park, Y.J.; Tortorici, M.A.; Wall, A.; McGuire, A.T.; Veesler, D. Structure, Function, and Antigenicity of the SARS-CoV-2 Spike Glycoprotein.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281–292, doi:10.1016/j.cell.2020.02.058.</w:t>
      </w:r>
    </w:p>
    <w:p w14:paraId="3B48A1D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29. </w:t>
      </w:r>
      <w:r w:rsidRPr="00CC66FD">
        <w:rPr>
          <w:rFonts w:ascii="Palatino Linotype" w:hAnsi="Palatino Linotype"/>
          <w:noProof/>
          <w:sz w:val="18"/>
        </w:rPr>
        <w:tab/>
        <w:t xml:space="preserve">Letko, M.; Marzi, A.; Munster, V. Functional assessment of cell entry and receptor usage for SARS-CoV-2 and other lineage B betacoronaviruses. </w:t>
      </w:r>
      <w:r w:rsidRPr="00CC66FD">
        <w:rPr>
          <w:rFonts w:ascii="Palatino Linotype" w:hAnsi="Palatino Linotype"/>
          <w:i/>
          <w:iCs/>
          <w:noProof/>
          <w:sz w:val="18"/>
        </w:rPr>
        <w:t>Nat. Microbiol.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562–569, doi:10.1038/s41564-020-0688-y.</w:t>
      </w:r>
    </w:p>
    <w:p w14:paraId="6C75A7B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30. </w:t>
      </w:r>
      <w:r w:rsidRPr="00CC66F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86</w:t>
      </w:r>
      <w:r w:rsidRPr="00CC66FD">
        <w:rPr>
          <w:rFonts w:ascii="Palatino Linotype" w:hAnsi="Palatino Linotype"/>
          <w:noProof/>
          <w:sz w:val="18"/>
        </w:rPr>
        <w:t>, 2269–2274, doi:10.1099/vir.0.80955-0.</w:t>
      </w:r>
    </w:p>
    <w:p w14:paraId="78B12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31. </w:t>
      </w:r>
      <w:r w:rsidRPr="00CC66F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doi:10.3201/eid1103.040906.</w:t>
      </w:r>
    </w:p>
    <w:p w14:paraId="3E435CC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32. </w:t>
      </w:r>
      <w:r w:rsidRPr="00CC66F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7</w:t>
      </w:r>
      <w:r w:rsidRPr="00CC66FD">
        <w:rPr>
          <w:rFonts w:ascii="Palatino Linotype" w:hAnsi="Palatino Linotype"/>
          <w:noProof/>
          <w:sz w:val="18"/>
        </w:rPr>
        <w:t>, doi:10.21769/bioprotoc.2514.</w:t>
      </w:r>
    </w:p>
    <w:p w14:paraId="394AA9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33. </w:t>
      </w:r>
      <w:r w:rsidRPr="00CC66F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CC66FD">
        <w:rPr>
          <w:rFonts w:ascii="Palatino Linotype" w:hAnsi="Palatino Linotype"/>
          <w:i/>
          <w:iCs/>
          <w:noProof/>
          <w:sz w:val="18"/>
        </w:rPr>
        <w:t>Bing Du Xue Bao</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23</w:t>
      </w:r>
      <w:r w:rsidRPr="00CC66FD">
        <w:rPr>
          <w:rFonts w:ascii="Palatino Linotype" w:hAnsi="Palatino Linotype"/>
          <w:noProof/>
          <w:sz w:val="18"/>
        </w:rPr>
        <w:t>, 440–446.</w:t>
      </w:r>
    </w:p>
    <w:p w14:paraId="0051212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34. </w:t>
      </w:r>
      <w:r w:rsidRPr="00CC66FD">
        <w:rPr>
          <w:rFonts w:ascii="Palatino Linotype" w:hAnsi="Palatino Linotype"/>
          <w:noProof/>
          <w:sz w:val="18"/>
        </w:rPr>
        <w:tab/>
        <w:t xml:space="preserve">Grehan, K.; Ferrara, F.; Temperton, N. An optimised method for the production of MERS-CoV spike expressing viral pseudotypes. </w:t>
      </w:r>
      <w:r w:rsidRPr="00CC66FD">
        <w:rPr>
          <w:rFonts w:ascii="Palatino Linotype" w:hAnsi="Palatino Linotype"/>
          <w:i/>
          <w:iCs/>
          <w:noProof/>
          <w:sz w:val="18"/>
        </w:rPr>
        <w:t>MethodsX</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2</w:t>
      </w:r>
      <w:r w:rsidRPr="00CC66FD">
        <w:rPr>
          <w:rFonts w:ascii="Palatino Linotype" w:hAnsi="Palatino Linotype"/>
          <w:noProof/>
          <w:sz w:val="18"/>
        </w:rPr>
        <w:t>, 379–384, doi:10.1016/j.mex.2015.09.003.</w:t>
      </w:r>
    </w:p>
    <w:p w14:paraId="43723F2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35. </w:t>
      </w:r>
      <w:r w:rsidRPr="00CC66FD">
        <w:rPr>
          <w:rFonts w:ascii="Palatino Linotype" w:hAnsi="Palatino Linotype"/>
          <w:noProof/>
          <w:sz w:val="18"/>
        </w:rPr>
        <w:tab/>
        <w:t xml:space="preserve">Lester, S.; Harcourt, J.; Whitt, M.; Al-Abdely, H.M.; Midgley, C.M.; Alkhamis, A.M.; Aziz Jokhdar, H.A.; </w:t>
      </w:r>
      <w:r w:rsidRPr="00CC66FD">
        <w:rPr>
          <w:rFonts w:ascii="Palatino Linotype" w:hAnsi="Palatino Linotype"/>
          <w:noProof/>
          <w:sz w:val="18"/>
        </w:rPr>
        <w:lastRenderedPageBreak/>
        <w:t xml:space="preserve">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CC66FD">
        <w:rPr>
          <w:rFonts w:ascii="Palatino Linotype" w:hAnsi="Palatino Linotype"/>
          <w:i/>
          <w:iCs/>
          <w:noProof/>
          <w:sz w:val="18"/>
        </w:rPr>
        <w:t>Access Microbiol.</w:t>
      </w:r>
      <w:r w:rsidRPr="00CC66FD">
        <w:rPr>
          <w:rFonts w:ascii="Palatino Linotype" w:hAnsi="Palatino Linotype"/>
          <w:noProof/>
          <w:sz w:val="18"/>
        </w:rPr>
        <w:t xml:space="preserve"> </w:t>
      </w:r>
      <w:r w:rsidRPr="00CC66FD">
        <w:rPr>
          <w:rFonts w:ascii="Palatino Linotype" w:hAnsi="Palatino Linotype"/>
          <w:b/>
          <w:bCs/>
          <w:noProof/>
          <w:sz w:val="18"/>
        </w:rPr>
        <w:t>2019</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doi:10.1099/acmi.0.000057.</w:t>
      </w:r>
    </w:p>
    <w:p w14:paraId="10EE38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36. </w:t>
      </w:r>
      <w:r w:rsidRPr="00CC66FD">
        <w:rPr>
          <w:rFonts w:ascii="Palatino Linotype" w:hAnsi="Palatino Linotype"/>
          <w:noProof/>
          <w:sz w:val="18"/>
        </w:rPr>
        <w:tab/>
        <w:t xml:space="preserve">Millet, J.; Whittaker, G. Murine Leukemia Virus (MLV)-based Coronavirus Spike-pseudotyped Particle Production and Infection.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doi:10.21769/bioprotoc.2035.</w:t>
      </w:r>
    </w:p>
    <w:p w14:paraId="1DFD537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37. </w:t>
      </w:r>
      <w:r w:rsidRPr="00CC66F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CC66FD">
        <w:rPr>
          <w:rFonts w:ascii="Palatino Linotype" w:hAnsi="Palatino Linotype"/>
          <w:i/>
          <w:iCs/>
          <w:noProof/>
          <w:sz w:val="18"/>
        </w:rPr>
        <w:t>Nat. Commun.</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doi:10.1038/s41467-020-15562-9.</w:t>
      </w:r>
    </w:p>
    <w:p w14:paraId="1A77E3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38. </w:t>
      </w:r>
      <w:r w:rsidRPr="00CC66F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2020.04.10.036418, doi:10.1101/2020.04.10.036418.</w:t>
      </w:r>
    </w:p>
    <w:p w14:paraId="04700A4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39. </w:t>
      </w:r>
      <w:r w:rsidRPr="00CC66F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2020.04.08.026948, doi:10.1101/2020.04.08.026948.</w:t>
      </w:r>
    </w:p>
    <w:p w14:paraId="59477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40. </w:t>
      </w:r>
      <w:r w:rsidRPr="00CC66FD">
        <w:rPr>
          <w:rFonts w:ascii="Palatino Linotype" w:hAnsi="Palatino Linotype"/>
          <w:noProof/>
          <w:sz w:val="18"/>
        </w:rPr>
        <w:tab/>
        <w:t xml:space="preserve">Nie, J.; Li, Q.; Wu, J.; Zhao, C.; Hao, H.; Liu, H.; Zhang, L.; Nie, L.; Qin, H.; Wang, M.; et al. Establishment and validation of a pseudovirus neutralization assay for SARS-CoV-2.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680–686, doi:10.1080/22221751.2020.1743767.</w:t>
      </w:r>
    </w:p>
    <w:p w14:paraId="24BE6F7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41. </w:t>
      </w:r>
      <w:r w:rsidRPr="00CC66F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271–280, doi:10.1016/j.cell.2020.02.052.</w:t>
      </w:r>
    </w:p>
    <w:p w14:paraId="38C6F4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42. </w:t>
      </w:r>
      <w:r w:rsidRPr="00CC66FD">
        <w:rPr>
          <w:rFonts w:ascii="Palatino Linotype" w:hAnsi="Palatino Linotype"/>
          <w:noProof/>
          <w:sz w:val="18"/>
        </w:rPr>
        <w:tab/>
        <w:t xml:space="preserve">Wrapp, D.; Wang, N.; Corbett, K.S.; Goldsmith, J.A.; Hsieh, C.L.; Abiona, O.; Graham, B.S.; McLellan, J.S. Cryo-EM structure of the 2019-nCoV spike in the prefusion conformation.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367</w:t>
      </w:r>
      <w:r w:rsidRPr="00CC66FD">
        <w:rPr>
          <w:rFonts w:ascii="Palatino Linotype" w:hAnsi="Palatino Linotype"/>
          <w:noProof/>
          <w:sz w:val="18"/>
        </w:rPr>
        <w:t>, 1260–1263, doi:10.1126/science.abb2507.</w:t>
      </w:r>
    </w:p>
    <w:p w14:paraId="43A4B55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43. </w:t>
      </w:r>
      <w:r w:rsidRPr="00CC66FD">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382–385, doi:10.1080/22221751.2020.1729069.</w:t>
      </w:r>
    </w:p>
    <w:p w14:paraId="20CE6C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44. </w:t>
      </w:r>
      <w:r w:rsidRPr="00CC66FD">
        <w:rPr>
          <w:rFonts w:ascii="Palatino Linotype" w:hAnsi="Palatino Linotype"/>
          <w:noProof/>
          <w:sz w:val="18"/>
        </w:rPr>
        <w:tab/>
        <w:t xml:space="preserve">Yuan, M.; Wu, N.C.; Zhu, X.; Lee, C.-C.D.; So, R.T.Y.; Lv, H.; Mok, C.K.P.; Wilson, I.A. A highly conserved cryptic epitope in the receptor-binding domains of SARS-CoV-2 and SARS-CoV.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doi:10.1126/science.abb7269.</w:t>
      </w:r>
    </w:p>
    <w:p w14:paraId="2A2841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45. </w:t>
      </w:r>
      <w:r w:rsidRPr="00CC66FD">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doi:10.1101/2020.03.15.992883.</w:t>
      </w:r>
    </w:p>
    <w:p w14:paraId="656BA65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46. </w:t>
      </w:r>
      <w:r w:rsidRPr="00CC66FD">
        <w:rPr>
          <w:rFonts w:ascii="Palatino Linotype" w:hAnsi="Palatino Linotype"/>
          <w:noProof/>
          <w:sz w:val="18"/>
        </w:rPr>
        <w:tab/>
        <w:t xml:space="preserve">Wu, F.; Zhao, S.; Yu, B.; Chen, Y.M.; Wang, W.; Song, Z.G.; Hu, Y.; Tao, Z.W.; Tian, J.H.; Pei, Y.Y.; et al. A new coronavirus associated with human respiratory disease in China. </w:t>
      </w:r>
      <w:r w:rsidRPr="00CC66FD">
        <w:rPr>
          <w:rFonts w:ascii="Palatino Linotype" w:hAnsi="Palatino Linotype"/>
          <w:i/>
          <w:iCs/>
          <w:noProof/>
          <w:sz w:val="18"/>
        </w:rPr>
        <w:t>Nature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579</w:t>
      </w:r>
      <w:r w:rsidRPr="00CC66FD">
        <w:rPr>
          <w:rFonts w:ascii="Palatino Linotype" w:hAnsi="Palatino Linotype"/>
          <w:noProof/>
          <w:sz w:val="18"/>
        </w:rPr>
        <w:t>, 265–269, doi:10.1038/s41586-020-2008-3.</w:t>
      </w:r>
    </w:p>
    <w:p w14:paraId="6DD94F6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47. </w:t>
      </w:r>
      <w:r w:rsidRPr="00CC66F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81</w:t>
      </w:r>
      <w:r w:rsidRPr="00CC66FD">
        <w:rPr>
          <w:rFonts w:ascii="Palatino Linotype" w:hAnsi="Palatino Linotype"/>
          <w:noProof/>
          <w:sz w:val="18"/>
        </w:rPr>
        <w:t>, 2418–2428, doi:10.1128/jvi.02146-06.</w:t>
      </w:r>
    </w:p>
    <w:p w14:paraId="44C8805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48. </w:t>
      </w:r>
      <w:r w:rsidRPr="00CC66FD">
        <w:rPr>
          <w:rFonts w:ascii="Palatino Linotype" w:hAnsi="Palatino Linotype"/>
          <w:noProof/>
          <w:sz w:val="18"/>
        </w:rPr>
        <w:tab/>
        <w:t xml:space="preserve">Sadasivan, J.; Singh, M.; Sarma, J. Das Cytoplasmic tail of coronavirus spike protein has intracellular targeting signals. </w:t>
      </w:r>
      <w:r w:rsidRPr="00CC66FD">
        <w:rPr>
          <w:rFonts w:ascii="Palatino Linotype" w:hAnsi="Palatino Linotype"/>
          <w:i/>
          <w:iCs/>
          <w:noProof/>
          <w:sz w:val="18"/>
        </w:rPr>
        <w:t>J. Biosci.</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42</w:t>
      </w:r>
      <w:r w:rsidRPr="00CC66FD">
        <w:rPr>
          <w:rFonts w:ascii="Palatino Linotype" w:hAnsi="Palatino Linotype"/>
          <w:noProof/>
          <w:sz w:val="18"/>
        </w:rPr>
        <w:t>, 231–244, doi:10.1007/s12038-017-9676-7.</w:t>
      </w:r>
    </w:p>
    <w:p w14:paraId="5AF0FDC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49. </w:t>
      </w:r>
      <w:r w:rsidRPr="00CC66FD">
        <w:rPr>
          <w:rFonts w:ascii="Palatino Linotype" w:hAnsi="Palatino Linotype"/>
          <w:noProof/>
          <w:sz w:val="18"/>
        </w:rPr>
        <w:tab/>
        <w:t xml:space="preserve">Giroglou, T.; Cinatl, J.; Rabenau, H.; Drosten, C.; Schwalbe, H.; Doerr, H.W.; von Laer, D. Retroviral </w:t>
      </w:r>
      <w:r w:rsidRPr="00CC66FD">
        <w:rPr>
          <w:rFonts w:ascii="Palatino Linotype" w:hAnsi="Palatino Linotype"/>
          <w:noProof/>
          <w:sz w:val="18"/>
        </w:rPr>
        <w:lastRenderedPageBreak/>
        <w:t xml:space="preserve">Vectors Pseudotyped with Severe Acute Respiratory Syndrome Coronavirus S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9007–9015, doi:10.1128/jvi.78.17.9007-9015.2004.</w:t>
      </w:r>
    </w:p>
    <w:p w14:paraId="6A4553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50. </w:t>
      </w:r>
      <w:r w:rsidRPr="00CC66F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2009</w:t>
      </w:r>
      <w:r w:rsidRPr="00CC66FD">
        <w:rPr>
          <w:rFonts w:ascii="Palatino Linotype" w:hAnsi="Palatino Linotype"/>
          <w:noProof/>
          <w:sz w:val="18"/>
        </w:rPr>
        <w:t xml:space="preserve">, </w:t>
      </w:r>
      <w:r w:rsidRPr="00CC66FD">
        <w:rPr>
          <w:rFonts w:ascii="Palatino Linotype" w:hAnsi="Palatino Linotype"/>
          <w:i/>
          <w:iCs/>
          <w:noProof/>
          <w:sz w:val="18"/>
        </w:rPr>
        <w:t>90</w:t>
      </w:r>
      <w:r w:rsidRPr="00CC66FD">
        <w:rPr>
          <w:rFonts w:ascii="Palatino Linotype" w:hAnsi="Palatino Linotype"/>
          <w:noProof/>
          <w:sz w:val="18"/>
        </w:rPr>
        <w:t>, 1724–1729, doi:10.1099/vir.0.009704-0.</w:t>
      </w:r>
    </w:p>
    <w:p w14:paraId="00A7E2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51. </w:t>
      </w:r>
      <w:r w:rsidRPr="00CC66FD">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10628–10635, doi:10.1128/JVI.78.19.10628-10635.2004.</w:t>
      </w:r>
    </w:p>
    <w:p w14:paraId="439B9E8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52. </w:t>
      </w:r>
      <w:r w:rsidRPr="00CC66FD">
        <w:rPr>
          <w:rFonts w:ascii="Palatino Linotype" w:hAnsi="Palatino Linotype"/>
          <w:noProof/>
          <w:sz w:val="18"/>
        </w:rPr>
        <w:tab/>
        <w:t xml:space="preserve">Jiang, W.; Hua, R.; Wei, M.; Li, C.; Qiu, Z.; Yang, X.; Zhang, C. An optimized method for high-titer lentivirus preparations without ultracentrifugation. </w:t>
      </w:r>
      <w:r w:rsidRPr="00CC66FD">
        <w:rPr>
          <w:rFonts w:ascii="Palatino Linotype" w:hAnsi="Palatino Linotype"/>
          <w:i/>
          <w:iCs/>
          <w:noProof/>
          <w:sz w:val="18"/>
        </w:rPr>
        <w:t>Sci. Rep.</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doi:10.1038/srep13875.</w:t>
      </w:r>
    </w:p>
    <w:p w14:paraId="441D68E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53. </w:t>
      </w:r>
      <w:r w:rsidRPr="00CC66F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CC66FD">
        <w:rPr>
          <w:rFonts w:ascii="Palatino Linotype" w:hAnsi="Palatino Linotype"/>
          <w:i/>
          <w:iCs/>
          <w:noProof/>
          <w:sz w:val="18"/>
        </w:rPr>
        <w:t>BMC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doi:10.1186/1472-6750-13-98.</w:t>
      </w:r>
    </w:p>
    <w:p w14:paraId="374E2C4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54. </w:t>
      </w:r>
      <w:r w:rsidRPr="00CC66FD">
        <w:rPr>
          <w:rFonts w:ascii="Palatino Linotype" w:hAnsi="Palatino Linotype"/>
          <w:noProof/>
          <w:sz w:val="18"/>
        </w:rPr>
        <w:tab/>
        <w:t xml:space="preserve">Lei, C.; Fu, W.; Qian, K.; Li, T.; Zhang, S.; Ding, M.; Hu, S. Potent neutralization of 2019 novel coronavirus by recombinant ACE2-Ig.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doi:10.1101/2020.02.01.929976.</w:t>
      </w:r>
    </w:p>
    <w:p w14:paraId="4D0568C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55. </w:t>
      </w:r>
      <w:r w:rsidRPr="00CC66FD">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CC66FD">
        <w:rPr>
          <w:rFonts w:ascii="Palatino Linotype" w:hAnsi="Palatino Linotype"/>
          <w:i/>
          <w:iCs/>
          <w:noProof/>
          <w:sz w:val="18"/>
        </w:rPr>
        <w:t>J. Clin. Invest.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doi:10.1172/JCI138745.</w:t>
      </w:r>
    </w:p>
    <w:p w14:paraId="63914A9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56. </w:t>
      </w:r>
      <w:r w:rsidRPr="00CC66FD">
        <w:rPr>
          <w:rFonts w:ascii="Palatino Linotype" w:hAnsi="Palatino Linotype"/>
          <w:noProof/>
          <w:sz w:val="18"/>
        </w:rPr>
        <w:tab/>
        <w:t xml:space="preserve">Denning, W.; Das, S.; Guo, S.; Xu, J.; Kappes, J.C.; Hel, Z. Optimization of the transductional efficiency of lentiviral vectors: Effect of sera and polycations. </w:t>
      </w:r>
      <w:r w:rsidRPr="00CC66FD">
        <w:rPr>
          <w:rFonts w:ascii="Palatino Linotype" w:hAnsi="Palatino Linotype"/>
          <w:i/>
          <w:iCs/>
          <w:noProof/>
          <w:sz w:val="18"/>
        </w:rPr>
        <w:t>Mol.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53</w:t>
      </w:r>
      <w:r w:rsidRPr="00CC66FD">
        <w:rPr>
          <w:rFonts w:ascii="Palatino Linotype" w:hAnsi="Palatino Linotype"/>
          <w:noProof/>
          <w:sz w:val="18"/>
        </w:rPr>
        <w:t>, 308–314, doi:10.1007/s12033-012-9528-5.</w:t>
      </w:r>
    </w:p>
    <w:p w14:paraId="57E895A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57. </w:t>
      </w:r>
      <w:r w:rsidRPr="00CC66FD">
        <w:rPr>
          <w:rFonts w:ascii="Palatino Linotype" w:hAnsi="Palatino Linotype"/>
          <w:noProof/>
          <w:sz w:val="18"/>
        </w:rPr>
        <w:tab/>
        <w:t xml:space="preserve">Chin, A.W.H.; Chu, J.T.S.; Perera, M.R.A.; Hui, K.P.Y.; Yen, H.-L.; Chan, M.C.W.; Peiris, M.; Poon, L.L.M. Stability of SARS-CoV-2 in different environmental conditions. </w:t>
      </w:r>
      <w:r w:rsidRPr="00CC66FD">
        <w:rPr>
          <w:rFonts w:ascii="Palatino Linotype" w:hAnsi="Palatino Linotype"/>
          <w:i/>
          <w:iCs/>
          <w:noProof/>
          <w:sz w:val="18"/>
        </w:rPr>
        <w:t>The Lancet Microbe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5247</w:t>
      </w:r>
      <w:r w:rsidRPr="00CC66FD">
        <w:rPr>
          <w:rFonts w:ascii="Palatino Linotype" w:hAnsi="Palatino Linotype"/>
          <w:noProof/>
          <w:sz w:val="18"/>
        </w:rPr>
        <w:t>, 30003, doi:10.1016/S2666-5247(20)30003-3.</w:t>
      </w:r>
    </w:p>
    <w:p w14:paraId="10C2AE2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58. </w:t>
      </w:r>
      <w:r w:rsidRPr="00CC66FD">
        <w:rPr>
          <w:rFonts w:ascii="Palatino Linotype" w:hAnsi="Palatino Linotype"/>
          <w:noProof/>
          <w:sz w:val="18"/>
        </w:rPr>
        <w:tab/>
        <w:t xml:space="preserve">Wang, W.; Xu, Y.; Gao, R.; Lu, R.; Han, K.; Wu, G.; Tan, W. Detection of SARS-CoV-2 in Different Types of Clinical Specimens. </w:t>
      </w:r>
      <w:r w:rsidRPr="00CC66FD">
        <w:rPr>
          <w:rFonts w:ascii="Palatino Linotype" w:hAnsi="Palatino Linotype"/>
          <w:i/>
          <w:iCs/>
          <w:noProof/>
          <w:sz w:val="18"/>
        </w:rPr>
        <w:t>JAMA - J. Am. Med. Assoc.</w:t>
      </w:r>
      <w:r w:rsidRPr="00CC66FD">
        <w:rPr>
          <w:rFonts w:ascii="Palatino Linotype" w:hAnsi="Palatino Linotype"/>
          <w:noProof/>
          <w:sz w:val="18"/>
        </w:rPr>
        <w:t xml:space="preserve"> 2020.</w:t>
      </w:r>
    </w:p>
    <w:p w14:paraId="179F7F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59. </w:t>
      </w:r>
      <w:r w:rsidRPr="00CC66FD">
        <w:rPr>
          <w:rFonts w:ascii="Palatino Linotype" w:hAnsi="Palatino Linotype"/>
          <w:noProof/>
          <w:sz w:val="18"/>
        </w:rPr>
        <w:tab/>
        <w:t xml:space="preserve">Dodd, R.Y.; Stramer, S.L. COVID-19 and Blood Safety: Help with a Dilemma. </w:t>
      </w:r>
      <w:r w:rsidRPr="00CC66FD">
        <w:rPr>
          <w:rFonts w:ascii="Palatino Linotype" w:hAnsi="Palatino Linotype"/>
          <w:i/>
          <w:iCs/>
          <w:noProof/>
          <w:sz w:val="18"/>
        </w:rPr>
        <w:t>Transfus. Med. Rev.</w:t>
      </w:r>
      <w:r w:rsidRPr="00CC66FD">
        <w:rPr>
          <w:rFonts w:ascii="Palatino Linotype" w:hAnsi="Palatino Linotype"/>
          <w:noProof/>
          <w:sz w:val="18"/>
        </w:rPr>
        <w:t xml:space="preserve"> 2020.</w:t>
      </w:r>
    </w:p>
    <w:p w14:paraId="1633CABD" w14:textId="0F933502" w:rsidR="00181401" w:rsidRPr="00B20205" w:rsidRDefault="00F15C55" w:rsidP="00B20205">
      <w:pPr>
        <w:widowControl w:val="0"/>
        <w:autoSpaceDE w:val="0"/>
        <w:autoSpaceDN w:val="0"/>
        <w:adjustRightInd w:val="0"/>
        <w:spacing w:line="240" w:lineRule="auto"/>
        <w:rPr>
          <w:rStyle w:val="LineNumber"/>
          <w:sz w:val="24"/>
        </w:rPr>
      </w:pPr>
      <w:r>
        <w:fldChar w:fldCharType="end"/>
      </w:r>
    </w:p>
    <w:sectPr w:rsidR="00181401" w:rsidRPr="00B20205" w:rsidSect="00B20205">
      <w:headerReference w:type="even" r:id="rId32"/>
      <w:headerReference w:type="default" r:id="rId33"/>
      <w:footerReference w:type="default" r:id="rId34"/>
      <w:headerReference w:type="first" r:id="rId35"/>
      <w:pgSz w:w="11906" w:h="16838" w:code="9"/>
      <w:pgMar w:top="1411" w:right="1526" w:bottom="1080" w:left="1526" w:header="1022" w:footer="850"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AF64D" w14:textId="77777777" w:rsidR="00A70487" w:rsidRDefault="00A70487">
      <w:pPr>
        <w:spacing w:line="240" w:lineRule="auto"/>
      </w:pPr>
      <w:r>
        <w:separator/>
      </w:r>
    </w:p>
  </w:endnote>
  <w:endnote w:type="continuationSeparator" w:id="0">
    <w:p w14:paraId="2377E138" w14:textId="77777777" w:rsidR="00A70487" w:rsidRDefault="00A704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B08E2" w:rsidRPr="00CF0CC9" w:rsidRDefault="007B08E2" w:rsidP="00627F2D">
    <w:pPr>
      <w:pStyle w:val="Foote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E27BF" w14:textId="77777777" w:rsidR="00A70487" w:rsidRDefault="00A70487">
      <w:pPr>
        <w:spacing w:line="240" w:lineRule="auto"/>
      </w:pPr>
      <w:r>
        <w:separator/>
      </w:r>
    </w:p>
  </w:footnote>
  <w:footnote w:type="continuationSeparator" w:id="0">
    <w:p w14:paraId="3A61202B" w14:textId="77777777" w:rsidR="00A70487" w:rsidRDefault="00A704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659E2FBF"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192E38F8" w:rsidR="007B08E2" w:rsidRPr="00B20205" w:rsidRDefault="00B20205" w:rsidP="00B20205">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sz w:val="16"/>
      </w:rPr>
      <w:t>2</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sz w:val="16"/>
      </w:rPr>
      <w:t>15</w:t>
    </w:r>
    <w:r>
      <w:rPr>
        <w:rFonts w:ascii="Palatino Linotype" w:hAnsi="Palatino Linotype"/>
        <w:sz w:val="16"/>
      </w:rPr>
      <w:fldChar w:fldCharType="end"/>
    </w:r>
    <w:r w:rsidR="007B08E2">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06FD1E01" w:rsidR="007B08E2" w:rsidRDefault="007B08E2" w:rsidP="00627F2D">
                          <w:pPr>
                            <w:pStyle w:val="MDPIheaderjournallogo"/>
                            <w:jc w:val="center"/>
                            <w:textboxTightWrap w:val="allLines"/>
                            <w:rPr>
                              <w:i w:val="0"/>
                              <w:szCs w:val="16"/>
                            </w:rPr>
                          </w:pP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left:0;text-align:left;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06FD1E01" w:rsidR="007B08E2" w:rsidRDefault="007B08E2" w:rsidP="00627F2D">
                    <w:pPr>
                      <w:pStyle w:val="MDPIheaderjournallogo"/>
                      <w:jc w:val="center"/>
                      <w:textboxTightWrap w:val="allLines"/>
                      <w:rPr>
                        <w:i w:val="0"/>
                        <w:szCs w:val="16"/>
                      </w:rPr>
                    </w:pPr>
                  </w:p>
                </w:txbxContent>
              </v:textbox>
              <w10:wrap anchorx="page" anchory="page"/>
            </v:shape>
          </w:pict>
        </mc:Fallback>
      </mc:AlternateContent>
    </w:r>
    <w:del w:id="2" w:author="Bloom PhD, Jesse D" w:date="2020-04-20T10:16:00Z">
      <w:r w:rsidR="007B08E2" w:rsidRPr="00A04686" w:rsidDel="00B20205">
        <w:rPr>
          <w:noProof/>
          <w:lang w:eastAsia="zh-CN"/>
        </w:rPr>
        <w:drawing>
          <wp:inline distT="0" distB="0" distL="0" distR="0" wp14:anchorId="76AA7546" wp14:editId="54355226">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1">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attachedTemplate r:id="rId1"/>
  <w:revisionView w:markup="0"/>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D5D"/>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1EE3"/>
    <w:rsid w:val="000C3EB4"/>
    <w:rsid w:val="000C43AC"/>
    <w:rsid w:val="000C44E0"/>
    <w:rsid w:val="000C66B5"/>
    <w:rsid w:val="000C6C7C"/>
    <w:rsid w:val="000C7A01"/>
    <w:rsid w:val="000D014A"/>
    <w:rsid w:val="000D0B5F"/>
    <w:rsid w:val="000D0C85"/>
    <w:rsid w:val="000D383F"/>
    <w:rsid w:val="000D44FD"/>
    <w:rsid w:val="000E188D"/>
    <w:rsid w:val="000E592B"/>
    <w:rsid w:val="000E5A8D"/>
    <w:rsid w:val="000E6111"/>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46446"/>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0205"/>
    <w:rsid w:val="00B21BD5"/>
    <w:rsid w:val="00B22624"/>
    <w:rsid w:val="00B234E8"/>
    <w:rsid w:val="00B26596"/>
    <w:rsid w:val="00B26DA3"/>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D7B4C"/>
    <w:rsid w:val="00BE2A58"/>
    <w:rsid w:val="00BE2CFD"/>
    <w:rsid w:val="00BE2F59"/>
    <w:rsid w:val="00BE3DC1"/>
    <w:rsid w:val="00BE574E"/>
    <w:rsid w:val="00BE6BFE"/>
    <w:rsid w:val="00BE6EE6"/>
    <w:rsid w:val="00BF0233"/>
    <w:rsid w:val="00BF1E76"/>
    <w:rsid w:val="00BF4202"/>
    <w:rsid w:val="00BF687D"/>
    <w:rsid w:val="00C00813"/>
    <w:rsid w:val="00C017FD"/>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00F"/>
    <w:rsid w:val="00C57F33"/>
    <w:rsid w:val="00C6540F"/>
    <w:rsid w:val="00C66E4B"/>
    <w:rsid w:val="00C71132"/>
    <w:rsid w:val="00C721F5"/>
    <w:rsid w:val="00C74077"/>
    <w:rsid w:val="00C74702"/>
    <w:rsid w:val="00C74FF9"/>
    <w:rsid w:val="00C76471"/>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21" Type="http://schemas.openxmlformats.org/officeDocument/2006/relationships/hyperlink" Target="mailto:jbloom@fredhutch.org"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openxmlformats.org/officeDocument/2006/relationships/hyperlink" Target="https://www.beiresource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hyperlink" Target="https://github.com/jbloomlab/SARS-CoV-2_lentiviral_pseudotype/tree/master/plasmid_maps" TargetMode="External"/><Relationship Id="rId36" Type="http://schemas.openxmlformats.org/officeDocument/2006/relationships/fontTable" Target="fontTable.xm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openxmlformats.org/officeDocument/2006/relationships/hyperlink" Target="https://jbloomlab.github.io/neutcurve/"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openxmlformats.org/officeDocument/2006/relationships/image" Target="media/image5.png"/><Relationship Id="rId35" Type="http://schemas.openxmlformats.org/officeDocument/2006/relationships/header" Target="header3.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0</TotalTime>
  <Pages>15</Pages>
  <Words>61863</Words>
  <Characters>352624</Characters>
  <Application>Microsoft Office Word</Application>
  <DocSecurity>0</DocSecurity>
  <Lines>2938</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413660</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2</cp:revision>
  <cp:lastPrinted>2020-04-20T17:24:00Z</cp:lastPrinted>
  <dcterms:created xsi:type="dcterms:W3CDTF">2020-04-20T17:25:00Z</dcterms:created>
  <dcterms:modified xsi:type="dcterms:W3CDTF">2020-04-20T17:25:00Z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