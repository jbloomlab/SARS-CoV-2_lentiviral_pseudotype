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53ADD173" w:rsidR="00181401" w:rsidRPr="00325902" w:rsidRDefault="00D04714" w:rsidP="00181401">
      <w:pPr>
        <w:pStyle w:val="MDPI13authornames"/>
      </w:pPr>
      <w:commentRangeStart w:id="0"/>
      <w:r>
        <w:t>Katharine 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Alex </w:t>
      </w:r>
      <w:r w:rsidR="001E1AEB">
        <w:t>B</w:t>
      </w:r>
      <w:r w:rsidR="00CB69EA">
        <w:t>.</w:t>
      </w:r>
      <w:r w:rsidR="001E1AEB">
        <w:t xml:space="preserve"> </w:t>
      </w:r>
      <w:proofErr w:type="spellStart"/>
      <w:r w:rsidR="00BB25ED">
        <w:t>Balazs</w:t>
      </w:r>
      <w:proofErr w:type="spellEnd"/>
      <w:r w:rsidR="00B63BE3">
        <w:t xml:space="preserve"> </w:t>
      </w:r>
      <w:r w:rsidR="00BA0F34">
        <w:rPr>
          <w:vertAlign w:val="superscript"/>
        </w:rPr>
        <w:t>5</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BA0F34">
        <w:rPr>
          <w:vertAlign w:val="superscript"/>
        </w:rPr>
        <w:t>6,</w:t>
      </w:r>
      <w:r w:rsidR="00181401" w:rsidRPr="00325902">
        <w:t>*</w:t>
      </w:r>
      <w:commentRangeEnd w:id="0"/>
      <w:proofErr w:type="gramEnd"/>
      <w:r w:rsidR="00891AB0">
        <w:rPr>
          <w:rStyle w:val="CommentReference"/>
          <w:rFonts w:ascii="Times New Roman" w:hAnsi="Times New Roman"/>
          <w:b w:val="0"/>
          <w:lang w:bidi="ar-SA"/>
        </w:rPr>
        <w:commentReference w:id="0"/>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11" w:history="1">
        <w:r w:rsidR="005E53B6" w:rsidRPr="000764A8">
          <w:rPr>
            <w:rStyle w:val="Hyperlink"/>
          </w:rPr>
          <w:t>kdusenbu@fredhutch.org</w:t>
        </w:r>
      </w:hyperlink>
      <w:r w:rsidR="00E37AF0">
        <w:t xml:space="preserve"> (K.D.C</w:t>
      </w:r>
      <w:r w:rsidR="00280D5D">
        <w:t>.</w:t>
      </w:r>
      <w:r w:rsidR="00E37AF0">
        <w:t xml:space="preserve">), </w:t>
      </w:r>
      <w:hyperlink r:id="rId12" w:history="1">
        <w:r w:rsidR="009963CB" w:rsidRPr="001E76D8">
          <w:rPr>
            <w:rStyle w:val="Hyperlink"/>
          </w:rPr>
          <w:t>reguia@fredhutch.org</w:t>
        </w:r>
      </w:hyperlink>
      <w:r w:rsidR="009963CB">
        <w:t xml:space="preserve"> (R.E.), </w:t>
      </w:r>
      <w:hyperlink r:id="rId13" w:history="1">
        <w:r w:rsidR="00280D5D" w:rsidRPr="001E76D8">
          <w:rPr>
            <w:rStyle w:val="Hyperlink"/>
          </w:rPr>
          <w:t>adingens@fredhutch.org</w:t>
        </w:r>
      </w:hyperlink>
      <w:r w:rsidR="00280D5D">
        <w:t xml:space="preserve"> (A.S.D.), </w:t>
      </w:r>
      <w:hyperlink r:id="rId14" w:history="1">
        <w:r w:rsidR="00280D5D" w:rsidRPr="001E76D8">
          <w:rPr>
            <w:rStyle w:val="Hyperlink"/>
          </w:rPr>
          <w:t>kmalone2@fredhutch.org</w:t>
        </w:r>
      </w:hyperlink>
      <w:r w:rsidR="00280D5D">
        <w:t xml:space="preserve"> (K.M.), </w:t>
      </w:r>
      <w:hyperlink r:id="rId15"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70E832F6" w:rsidR="00BA0F34" w:rsidRDefault="00071349" w:rsidP="00BA0F34">
      <w:pPr>
        <w:pStyle w:val="MDPI16affiliation"/>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p>
    <w:p w14:paraId="110106DD" w14:textId="0F3536F1" w:rsidR="00FA3E6D" w:rsidRDefault="00BA0F34" w:rsidP="00FA3E6D">
      <w:pPr>
        <w:pStyle w:val="MDPI16affiliation"/>
        <w:rPr>
          <w:szCs w:val="20"/>
        </w:rPr>
      </w:pPr>
      <w:r>
        <w:rPr>
          <w:szCs w:val="20"/>
          <w:vertAlign w:val="superscript"/>
        </w:rPr>
        <w:t>5</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6" w:history="1">
        <w:r w:rsidR="00F74945" w:rsidRPr="001E76D8">
          <w:rPr>
            <w:rStyle w:val="Hyperlink"/>
            <w:szCs w:val="20"/>
          </w:rPr>
          <w:t>abalazs@mgh.harvard.edu</w:t>
        </w:r>
      </w:hyperlink>
      <w:r w:rsidR="00F74945">
        <w:rPr>
          <w:szCs w:val="20"/>
        </w:rPr>
        <w:t xml:space="preserve"> (A.B.B.)</w:t>
      </w:r>
    </w:p>
    <w:p w14:paraId="078983DC" w14:textId="2EC3282B" w:rsidR="00BA0F34" w:rsidRPr="00BA0F34" w:rsidRDefault="00BA0F34" w:rsidP="00FA3E6D">
      <w:pPr>
        <w:pStyle w:val="MDPI16affiliation"/>
        <w:rPr>
          <w:szCs w:val="20"/>
        </w:rPr>
      </w:pPr>
      <w:proofErr w:type="gramStart"/>
      <w:r>
        <w:rPr>
          <w:szCs w:val="20"/>
          <w:vertAlign w:val="superscript"/>
        </w:rPr>
        <w:t>6</w:t>
      </w:r>
      <w:r>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7"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399B12"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w:t>
      </w:r>
      <w:r w:rsidR="003747EA">
        <w:t xml:space="preserve"> that may help protect against re-infection or disease</w:t>
      </w:r>
      <w:r w:rsidR="00B22624">
        <w:t>.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 to SARS-CoV-2</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Spike on biosafety-level-2 </w:t>
      </w:r>
      <w:r w:rsidR="00FC6D32">
        <w:t>virions</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r w:rsidR="00072E05">
        <w:t xml:space="preserve"> and use them to infect 293T cells expressing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2B59DAE1"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59EE3DCE" w:rsidR="00181401" w:rsidRDefault="00804145" w:rsidP="00D2075C">
      <w:pPr>
        <w:pStyle w:val="MDPI31text"/>
        <w:ind w:firstLine="0"/>
      </w:pPr>
      <w:bookmarkStart w:id="1" w:name="OLE_LINK1"/>
      <w:bookmarkStart w:id="2" w:name="OLE_LINK2"/>
      <w:r>
        <w:t>I</w:t>
      </w:r>
      <w:r w:rsidR="00605102">
        <w:t>nfection with SARS-CoV-2 elicits antibodies</w:t>
      </w:r>
      <w:r w:rsidR="00D86915">
        <w:t xml:space="preserve"> that bind to the virus</w:t>
      </w:r>
      <w:r w:rsidR="00074457">
        <w:t xml:space="preserve"> </w:t>
      </w:r>
      <w:r w:rsidR="001E2025">
        <w:fldChar w:fldCharType="begin" w:fldLock="1"/>
      </w:r>
      <w:r w:rsidR="002D26D1">
        <w:instrText>ADDIN CSL_CITATION {"citationItems":[{"id":"ITEM-1","itemData":{"DOI":"10.1101/2020.03.18.20038059","abstract":"A new coronavirus, SARS-CoV-2, has recently emerged to cause a human pandemic. Whereas molecular diagnostic tests were rapidly developed, serologic assays are still lacking, yet urgently needed. Validated serologic assays are important for contact tracing, identifying the viral reservoir and epidemiological studies. Here, we developed serological assays for the detection of SARS-CoV-2 neutralizing, spike- and nucleocapsid-specific antibodies. Using serum samples from patients with PCR-confirmed infections of SARS-CoV-2, other coronaviruses, or other respiratory pathogenic infections, we validated and tested various antigens in different in-house and commercial ELISAs. We demonstrate that most PCR-confirmed SARS-CoV-2 infected individuals seroconverted, as revealed by sensitive and specific in-house ELISAs. We found that commercial S1 IgG or IgA ELISAs were of lower specificity while sensitivity varied between the two, with IgA showing higher sensitivity. Overall, the validated assays described here can be instrumental for the detection of SARS-CoV-2-specific antibodies for diagnostic, seroepidemiological and vaccine evaluation studies.\n\n### Competing Interest Statement\n\nThe authors have declared no competing interest.\n\n### Funding Statement\n\nThis work was supported by the Zoonoses Anticipation and Preparedness Initiative (ZAPI project; IMI grant agreement no. 115760), with the assistance and financial support of IMI and the European Commission, in-kind contributions from EFPIA partners.\n\n###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su…","author":[{"dropping-particle":"","family":"OKBA","given":"NISREEN M.A.","non-dropping-particle":"","parse-names":false,"suffix":""},{"dropping-particle":"","family":"Muller","given":"Marcel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S.","non-dropping-particle":"","parse-names":false,"suffix":""},{"dropping-particle":"de","family":"Bruin","given":"Erwin","non-dropping-particle":"","parse-names":false,"suffix":""},{"dropping-particle":"","family":"Chandler","given":"Felicity D.","non-dropping-particle":"","parse-names":false,"suffix":""},{"dropping-particle":"","family":"Yazdanpanah","given":"Yazdan","non-dropping-particle":"","parse-names":false,"suffix":""},{"dropping-particle":"Le","family":"Hingrat","given":"Quentin","non-dropping-partic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P.G.","non-dropping-particle":"","parse-names":false,"suffix":""},{"dropping-particle":"","family":"Haagmans","given":"Bart L.","non-dropping-particle":"","parse-names":false,"suffix":""}],"container-title":"medRxiv","id":"ITEM-1","issued":{"date-parts":[["2020"]]},"title":"SARS-CoV-2 specific antibody responses in COVID-19 patients","type":"article-journal"},"uris":["http://www.mendeley.com/documents/?uuid=112e21b3-9a63-4d14-bac2-5cd4d8dd43f9"]},{"id":"ITEM-2","itemData":{"DOI":"10.1101/2020.03.21.990770","abstract":"The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-2","issued":{"date-parts":[["2020"]]},"title":"Potent human neutralizing antibodies elicited by SARS-CoV-2 infection","type":"article-journal"},"uris":["http://www.mendeley.com/documents/?uuid=d2c3e79e-8af8-465a-83ad-7f47334b7ab8"]},{"id":"ITEM-3","itemData":{"DOI":"10.1101/2020.03.24.006544","abstract":"The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Study","non-dropping-particle":"","parse-names":false,"suffix":""}],"container-title":"bioRxiv","id":"ITEM-3","issued":{"date-parts":[["2020"]]},"title":"Analysis of Serologic Cross-Reactivity Between Common Human Coronaviruses and SARS-CoV-2 Using Coronavirus Antigen Microarray","type":"article-journal"},"uris":["http://www.mendeley.com/documents/?uuid=6593d7ba-2378-431b-9a7b-aac4d020c172"]},{"id":"ITEM-4","itemData":{"DOI":"10.2139/ssrn.3546052","abstract":"Summary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Journal","id":"ITEM-4","issued":{"date-parts":[["2020"]]},"title":"Antibody Responses to SARS-CoV-2 in Patients of Novel Coronavirus Disease 2019","type":"article-journal"},"uris":["http://www.mendeley.com/documents/?uuid=ff05c2d8-9e46-440b-ae26-59b232bb84e8"]},{"id":"ITEM-5","itemData":{"DOI":"10.1101/2020.03.30.20047365","abstract":"Background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-5","issued":{"date-parts":[["2020"]]},"title":"Neutralizing antibody responses to SARS-CoV-2 in a COVID-19 recovered patient cohort and their implications","type":"article-journal"},"uris":["http://www.mendeley.com/documents/?uuid=7209c28a-c75f-46db-8b7d-f910f4eb207c"]},{"id":"ITEM-6","itemData":{"DOI":"10.1101/2020.03.18.20038018","abstract":"Background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-6","issued":{"date-parts":[["2020"]]},"title":"Antibody responses to SARS-CoV-2 in COVID-19 patients: the perspective application of serological tests in clinical practice","type":"article-journal"},"uris":["http://www.mendeley.com/documents/?uuid=d7a1f272-dbf0-4bea-bf6b-4e76cf7d572a"]}],"mendeley":{"formattedCitation":"[1–6]","plainTextFormattedCitation":"[1–6]","previouslyFormattedCitation":"[1–6]"},"properties":{"noteIndex":0},"schema":"https://github.com/citation-style-language/schema/raw/master/csl-citation.json"}</w:instrText>
      </w:r>
      <w:r w:rsidR="001E2025">
        <w:fldChar w:fldCharType="separate"/>
      </w:r>
      <w:r w:rsidR="00847BD5" w:rsidRPr="00847BD5">
        <w:rPr>
          <w:noProof/>
        </w:rPr>
        <w:t>[1–6]</w:t>
      </w:r>
      <w:r w:rsidR="001E2025">
        <w:fldChar w:fldCharType="end"/>
      </w:r>
      <w:r w:rsidR="000424C0">
        <w:t>.</w:t>
      </w:r>
      <w:r>
        <w:t xml:space="preserve"> But as is the case for all viruses</w:t>
      </w:r>
      <w:r w:rsidR="00D616D7">
        <w:t xml:space="preserve"> </w:t>
      </w:r>
      <w:r w:rsidR="009B3375">
        <w:fldChar w:fldCharType="begin" w:fldLock="1"/>
      </w:r>
      <w:r w:rsidR="002D26D1">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847BD5" w:rsidRPr="00847BD5">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2D26D1">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[5,6,11,12]","plainTextFormattedCitation":"[5,6,11,12]","previouslyFormattedCitation":"[5,6,11,12]"},"properties":{"noteIndex":0},"schema":"https://github.com/citation-style-language/schema/raw/master/csl-citation.json"}</w:instrText>
      </w:r>
      <w:r w:rsidR="00FB7AF0">
        <w:fldChar w:fldCharType="separate"/>
      </w:r>
      <w:r w:rsidR="00847BD5" w:rsidRPr="00847BD5">
        <w:rPr>
          <w:noProof/>
        </w:rPr>
        <w:t>[5,6,11,12]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the</w:t>
      </w:r>
      <w:r w:rsidR="00E55A0B">
        <w:t xml:space="preserve"> virus</w:t>
      </w:r>
      <w:r w:rsidR="00212C49">
        <w:t xml:space="preserve"> </w:t>
      </w:r>
      <w:r w:rsidR="009B3375">
        <w:fldChar w:fldCharType="begin" w:fldLock="1"/>
      </w:r>
      <w:r w:rsidR="002D26D1">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Immunology","id":"ITEM-5","issued":{"date-parts":[["2012"]]},"title":"High titer and avidity of nonneutralizing antibodies against influenza vaccine antigen are associated with severe influenza","type":"article-journal"},"uris":["http://www.mendeley.com/documents/?uuid=81783864-7266-4560-88ac-71381ec2eb03"]},{"id":"ITEM-6","itemData":{"DOI":"10.1089/vim.2014.0061","ISSN":"15578976","abstract":"The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Immunology","id":"ITEM-6","issued":{"date-parts":[["2014"]]},"title":"Relationship of preexisting influenza hemagglutination inhibition, complement-dependent lytic, and antibody-dependent cellular cytotoxicity antibodies to the development of clinical illness in a prospective study of A(H1N1)pdm09 influenza in children","type":"article-journal"},"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847BD5" w:rsidRPr="00847BD5">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associated with at least some reduced susceptibility to re-infection or disease </w:t>
      </w:r>
      <w:r w:rsidR="002D26D1">
        <w:fldChar w:fldCharType="begin" w:fldLock="1"/>
      </w:r>
      <w:r w:rsidR="00070B6F">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Infection","id":"ITEM-1","issued":{"date-parts":[["1990"]]},"title":"The time course of the immune response to experimental coronavirus infection of man","type":"article-journal"},"uris":["http://www.mendeley.com/documents/?uuid=2fd72c59-9169-41f5-a92d-a60dc7a506a7"]},{"id":"ITEM-2","itemData":{"DOI":"10.1002/jmv.1890130208","ISSN":"10969071","abstract":"Strains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Virology","id":"ITEM-2","issued":{"date-parts":[["1984"]]},"title":"The behaviour of recent isolates of human respiratory coronavirus in vitro and in volunteers: Evidence of heterogeneity among 229E‐related strains","type":"article-journal"},"uris":["http://www.mendeley.com/documents/?uuid=c4baf009-74ef-41dd-a6fd-c8e747208018"]},{"id":"ITEM-3","itemData":{"DOI":"10.1128/jvi.78.7.3572-3577.2004","ISSN":"0022-538X","abstract":"Following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Virology","id":"ITEM-3","issued":{"date-parts":[["2004"]]},"title":"Prior Infection and Passive Transfer of Neutralizing Antibody Prevent Replication of Severe Acute Respiratory Syndrome Coronavirus in the Respiratory Tract of Mice","type":"article-journal"},"uris":["http://www.mendeley.com/documents/?uuid=6a39725e-6339-4393-9a9d-722b69b9272c"]},{"id":"ITEM-4","itemData":{"DOI":"10.1016/j.virol.2005.06.016","ISSN":"00426822","abstract":"Although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70B6F">
        <w:rPr>
          <w:rFonts w:ascii="Cambria Math" w:hAnsi="Cambria Math" w:cs="Cambria Math"/>
        </w:rPr>
        <w:instrText>∼</w:instrText>
      </w:r>
      <w:r w:rsidR="00070B6F">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d":{"date-parts":[["2005"]]},"title":"Long-term protection from SARS coronavirus infection conferred by a single immunization with an attenuated VSV-based vaccine","type":"article-journal"},"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2D26D1" w:rsidRPr="002D26D1">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B277B0">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Infection","id":"ITEM-1","issued":{"date-parts":[["2004"]]},"title":"Retrospective comparison of convalescent plasma with continuing high-dose methylprednisolone treatment in SARS patients","type":"article-journal"},"uris":["http://www.mendeley.com/documents/?uuid=c7352614-1c8a-4ee5-84d1-613b1ff4b6e3"]},{"id":"ITEM-2","itemData":{"DOI":"10.1007/s10096-004-1271-9","ISSN":"09349723","abstract":"In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Diseases","id":"ITEM-2","issued":{"date-parts":[["2005"]]},"title":"Use of convalescent plasma therapy in SARS patients in Hong Kong","type":"article-journal"},"uris":["http://www.mendeley.com/documents/?uuid=56f6b314-4349-4623-a699-2de6cd0f92a5"]},{"id":"ITEM-3","itemData":{"DOI":"10.1073/pnas.2004168117","ISSN":"1091-6490","PMID":"32253318","abstract":"Currently,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497686" w:rsidRPr="00497686">
        <w:rPr>
          <w:noProof/>
        </w:rPr>
        <w:t>[19–21]</w:t>
      </w:r>
      <w:r w:rsidR="00497686">
        <w:fldChar w:fldCharType="end"/>
      </w:r>
      <w:r w:rsidR="00A57F20">
        <w:t>.</w:t>
      </w:r>
    </w:p>
    <w:p w14:paraId="4229AAB5" w14:textId="5B614E9B"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lastRenderedPageBreak/>
        <w:fldChar w:fldCharType="begin" w:fldLock="1"/>
      </w:r>
      <w:r w:rsidR="005E7AFD">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humans","type":"article-journal"},"uris":["http://www.mendeley.com/documents/?uuid=7b62980a-95bf-41ef-8b2e-e97983265768"]},{"id":"ITEM-2","itemData":{"DOI":"10.1101/2020.03.18.20038059","abstract":"A new coronavirus, SARS-CoV-2, has recently emerged to cause a human pandemic. Whereas molecular diagnostic tests were rapidly developed, serologic assays are still lacking, yet urgently needed. Validated serologic assays are important for contact tracing, identifying the viral reservoir and epidemiological studies. Here, we developed serological assays for the detection of SARS-CoV-2 neutralizing, spike- and nucleocapsid-specific antibodies. Using serum samples from patients with PCR-confirmed infections of SARS-CoV-2, other coronaviruses, or other respiratory pathogenic infections, we validated and tested various antigens in different in-house and commercial ELISAs. We demonstrate that most PCR-confirmed SARS-CoV-2 infected individuals seroconverted, as revealed by sensitive and specific in-house ELISAs. We found that commercial S1 IgG or IgA ELISAs were of lower specificity while sensitivity varied between the two, with IgA showing higher sensitivity. Overall, the validated assays described here can be instrumental for the detection of SARS-CoV-2-specific antibodies for diagnostic, seroepidemiological and vaccine evaluation studies.\n\n### Competing Interest Statement\n\nThe authors have declared no competing interest.\n\n### Funding Statement\n\nThis work was supported by the Zoonoses Anticipation and Preparedness Initiative (ZAPI project; IMI grant agreement no. 115760), with the assistance and financial support of IMI and the European Commission, in-kind contributions from EFPIA partners.\n\n###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su…","author":[{"dropping-particle":"","family":"OKBA","given":"NISREEN M.A.","non-dropping-particle":"","parse-names":false,"suffix":""},{"dropping-particle":"","family":"Muller","given":"Marcel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S.","non-dropping-particle":"","parse-names":false,"suffix":""},{"dropping-particle":"de","family":"Bruin","given":"Erwin","non-dropping-particle":"","parse-names":false,"suffix":""},{"dropping-particle":"","family":"Chandler","given":"Felicity D.","non-dropping-particle":"","parse-names":false,"suffix":""},{"dropping-particle":"","family":"Yazdanpanah","given":"Yazdan","non-dropping-particle":"","parse-names":false,"suffix":""},{"dropping-particle":"Le","family":"Hingrat","given":"Quentin","non-dropping-partic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P.G.","non-dropping-particle":"","parse-names":false,"suffix":""},{"dropping-particle":"","family":"Haagmans","given":"Bart L.","non-dropping-particle":"","parse-names":false,"suffix":""}],"container-title":"medRxiv","id":"ITEM-2","issued":{"date-parts":[["2020"]]},"title":"SARS-CoV-2 specific antibody responses in COVID-19 patients","type":"article-journal"},"uris":["http://www.mendeley.com/documents/?uuid=112e21b3-9a63-4d14-bac2-5cd4d8dd43f9"]},{"id":"ITEM-3","itemData":{"DOI":"10.1101/2020.03.24.006544","abstract":"The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Study","non-dropping-particle":"","parse-names":false,"suffix":""}],"container-title":"bioRxiv","id":"ITEM-3","issued":{"date-parts":[["2020"]]},"title":"Analysis of Serologic Cross-Reactivity Between Common Human Coronaviruses and SARS-CoV-2 Using Coronavirus Antigen Microarray","type":"article-journal"},"uris":["http://www.mendeley.com/documents/?uuid=6593d7ba-2378-431b-9a7b-aac4d020c172"]}],"mendeley":{"formattedCitation":"[1,3,22]","plainTextFormattedCitation":"[1,3,22]","previouslyFormattedCitation":"[1,3,22]"},"properties":{"noteIndex":0},"schema":"https://github.com/citation-style-language/schema/raw/master/csl-citation.json"}</w:instrText>
      </w:r>
      <w:r w:rsidR="007B05C3">
        <w:fldChar w:fldCharType="separate"/>
      </w:r>
      <w:r w:rsidR="007B05C3" w:rsidRPr="007B05C3">
        <w:rPr>
          <w:noProof/>
        </w:rPr>
        <w:t>[1,3,22]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to </w:t>
      </w:r>
      <w:r w:rsidR="00562C98">
        <w:t>quantify</w:t>
      </w:r>
      <w:r w:rsidR="00CE5EC0">
        <w:t xml:space="preserve"> neutralizing activity</w:t>
      </w:r>
      <w:r w:rsidR="00562C98">
        <w:t xml:space="preserve"> 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the neutralizing activity in the sera of infected patients</w:t>
      </w:r>
      <w:r w:rsidR="00DE57BF">
        <w:t xml:space="preserve"> or to characterize the potency of individual antibodies</w:t>
      </w:r>
      <w:r w:rsidR="00F3427B">
        <w:t xml:space="preserve"> </w:t>
      </w:r>
      <w:r w:rsidR="0089415F">
        <w:fldChar w:fldCharType="begin" w:fldLock="1"/>
      </w:r>
      <w:r w:rsidR="0024448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[2,12,23]","plainTextFormattedCitation":"[2,12,23]","previouslyFormattedCitation":"[2,12,23]"},"properties":{"noteIndex":0},"schema":"https://github.com/citation-style-language/schema/raw/master/csl-citation.json"}</w:instrText>
      </w:r>
      <w:r w:rsidR="0089415F">
        <w:fldChar w:fldCharType="separate"/>
      </w:r>
      <w:r w:rsidR="0089415F" w:rsidRPr="0089415F">
        <w:rPr>
          <w:noProof/>
        </w:rPr>
        <w:t>[2,12,23]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high-containment facilities</w:t>
      </w:r>
      <w:r w:rsidR="00F3427B">
        <w:t>.</w:t>
      </w:r>
    </w:p>
    <w:p w14:paraId="262CC4C3" w14:textId="1E8ECC92" w:rsidR="00B74FD9" w:rsidRDefault="00B74FD9" w:rsidP="00D2075C">
      <w:pPr>
        <w:pStyle w:val="MDPI31text"/>
        <w:ind w:firstLine="0"/>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AD3F6A">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[2,12,23]","plainTextFormattedCitation":"[2,12,23]","previouslyFormattedCitation":"[2,12,23]"},"properties":{"noteIndex":0},"schema":"https://github.com/citation-style-language/schema/raw/master/csl-citation.json"}</w:instrText>
      </w:r>
      <w:r w:rsidR="00244487">
        <w:fldChar w:fldCharType="separate"/>
      </w:r>
      <w:r w:rsidR="008176DB" w:rsidRPr="008176DB">
        <w:rPr>
          <w:noProof/>
        </w:rPr>
        <w:t>[2,12,23]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C00813">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sidR="00AD3F6A">
        <w:fldChar w:fldCharType="separate"/>
      </w:r>
      <w:r w:rsidR="00AD3F6A" w:rsidRPr="00AD3F6A">
        <w:rPr>
          <w:noProof/>
        </w:rPr>
        <w:t>[24]</w:t>
      </w:r>
      <w:r w:rsidR="00AD3F6A">
        <w:fldChar w:fldCharType="end"/>
      </w:r>
      <w:r w:rsidR="00E72744">
        <w:t>.</w:t>
      </w:r>
      <w:r w:rsidR="00FE383D">
        <w:t xml:space="preserve"> Spike from SARS-CoV-2 and other 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494D16">
        <w:fldChar w:fldCharType="begin" w:fldLock="1"/>
      </w:r>
      <w:r w:rsidR="00494D16">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Diseases","id":"ITEM-3","issued":{"date-parts":[["2005"]]},"title":"Longitudinally profiling neutralizing antibody response to SARS coronavirus with pseudotypes","type":"article-journal"},"uris":["http://www.mendeley.com/documents/?uuid=0bab8c0d-88c3-4581-9304-3ffee93efbb7"]},{"id":"ITEM-4","itemData":{"DOI":"10.21769/bioprotoc.2514","ISSN":"2331-8325","abstract":"The protocol outlined represents a cost-effective, rapid and reliable\nmethod for the generation of high-titre viral pseudotype particles with\nthe wild-type SARS-CoV spike protein on a lentiviral vector core using\nthe widely available transfection reagent PEI. This protocol is\noptimized for transfection in 6-well plates; however it can be readily\nscaled to different production volumes according to application. This\nprotocol has multiple benefits including the use of readily available\nreagents, consistent, high pseudotype virus production Relative\nLuminescence Units (RLU) titres and rapid generation of novel\ncoronavirus pseudotypes for research into strain variation, tropism and\n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d":{"date-parts":[["2017"]]},"title":"An Optimized Method for the Production Using PEI, Titration and Neutralization of SARS-CoV Spike Luciferase Pseudotypes","type":"article-journal"},"uris":["http://www.mendeley.com/documents/?uuid=9403a5db-2f16-4ba5-b196-e55ec558a4f9"]},{"id":"ITEM-5","itemData":{"ISSN":"10008721","abstract":"The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hui]","id":"ITEM-5","issued":{"date-parts":[["2007"]]},"title":"Development and application of a safe SARS-CoV neutralization assay based on lentiviral vectors pseudotyped with SARS-CoV spike protein","type":"article-journal"},"uris":["http://www.mendeley.com/documents/?uuid=10a26099-8273-426e-a3a4-5b6344a8b3a2"]},{"id":"ITEM-6","itemData":{"DOI":"10.1016/j.mex.2015.09.003","ISSN":"22150161","abstract":"The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title":"An optimised method for the production of MERS-CoV spike expressing viral pseudotypes","type":"article-journal"},"uris":["http://www.mendeley.com/documents/?uuid=f6cea1c4-a656-410e-ab80-9b40c1165ebf"]},{"id":"ITEM-7","itemData":{"DOI":"10.1099/acmi.0.000057","abstract":"Middle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Microbiology","id":"ITEM-7","issued":{"date-parts":[["2019"]]},"title":"Middle East respiratory coronavirus (MERS-CoV) spike (S) protein vesicular stomatitis virus pseudoparticle neutralization assays offer a reliable alternative to the conventional neutralization assay in human seroepidemiological studies","type":"article-journal"},"uris":["http://www.mendeley.com/documents/?uuid=1bddf2a7-b63e-432e-925b-5eb877851a81"]}],"mendeley":{"formattedCitation":"[25–31]","plainTextFormattedCitation":"[25–31]"},"properties":{"noteIndex":0},"schema":"https://github.com/citation-style-language/schema/raw/master/csl-citation.json"}</w:instrText>
      </w:r>
      <w:r w:rsidR="00494D16">
        <w:fldChar w:fldCharType="separate"/>
      </w:r>
      <w:r w:rsidR="00494D16" w:rsidRPr="00494D16">
        <w:rPr>
          <w:noProof/>
        </w:rPr>
        <w:t>[25–31]</w:t>
      </w:r>
      <w:r w:rsidR="00494D16">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760CFE">
        <w:fldChar w:fldCharType="begin" w:fldLock="1"/>
      </w:r>
      <w:r w:rsidR="00494D16">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communications","id":"ITEM-1","issued":{"date-parts":[["2020"]]},"title":"Characterization of spike glycoprotein of SARS-CoV-2 on virus entry and its immune cross-reactivity with SARS-CoV","type":"article-journal"},"uris":["http://www.mendeley.com/documents/?uuid=6ca1817f-41e4-4dfe-b088-7e43b2126f38"]}],"mendeley":{"formattedCitation":"[32]","plainTextFormattedCitation":"[32]","previouslyFormattedCitation":"[32]"},"properties":{"noteIndex":0},"schema":"https://github.com/citation-style-language/schema/raw/master/csl-citation.json"}</w:instrText>
      </w:r>
      <w:r w:rsidR="00760CFE">
        <w:fldChar w:fldCharType="separate"/>
      </w:r>
      <w:r w:rsidR="00494D16" w:rsidRPr="00494D16">
        <w:rPr>
          <w:noProof/>
        </w:rPr>
        <w:t>[32]</w:t>
      </w:r>
      <w:r w:rsidR="00760CFE">
        <w:fldChar w:fldCharType="end"/>
      </w:r>
      <w:r w:rsidR="00862C22">
        <w:t>[</w:t>
      </w:r>
      <w:r w:rsidR="00862C22" w:rsidRPr="00074457">
        <w:rPr>
          <w:color w:val="FF0000"/>
        </w:rPr>
        <w:t>CITE</w:t>
      </w:r>
      <w:r w:rsidR="00862C22">
        <w:t>], MLV-based retroviral virions [</w:t>
      </w:r>
      <w:r w:rsidR="00862C22" w:rsidRPr="00074457">
        <w:rPr>
          <w:color w:val="FF0000"/>
        </w:rPr>
        <w:t>CITE</w:t>
      </w:r>
      <w:r w:rsidR="00862C22">
        <w:t xml:space="preserve">], and VSV </w:t>
      </w:r>
      <w:r w:rsidR="00F15C55">
        <w:fldChar w:fldCharType="begin" w:fldLock="1"/>
      </w:r>
      <w:r w:rsidR="00494D16">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Microbiology","id":"ITEM-2","issued":{"date-parts":[["2020"]]},"title":"Functional assessment of cell entry and receptor usage for SARS-CoV-2 and other lineage B betacoronaviruses","type":"article-journal"},"uris":["http://www.mendeley.com/documents/?uuid=8c1212ab-1851-4e3b-884e-0993a9dcd981"]},{"id":"ITEM-3","itemData":{"DOI":"10.1080/22221751.2020.1743767","ISSN":"22221751","PMID":"32207377","abstract":"Pseudoviruses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Infections","id":"ITEM-3","issued":{"date-parts":[["2020"]]},"title":"Establishment and validation of a pseudovirus neutralization assay for SARS-CoV-2","type":"article-journal"},"uris":["http://www.mendeley.com/documents/?uuid=71653f30-328b-463b-8a21-075bd8637d40"]}],"mendeley":{"formattedCitation":"[25,33,34]","plainTextFormattedCitation":"[25,33,34]","previouslyFormattedCitation":"[25,33,34]"},"properties":{"noteIndex":0},"schema":"https://github.com/citation-style-language/schema/raw/master/csl-citation.json"}</w:instrText>
      </w:r>
      <w:r w:rsidR="00F15C55">
        <w:fldChar w:fldCharType="separate"/>
      </w:r>
      <w:r w:rsidR="00494D16" w:rsidRPr="00494D16">
        <w:rPr>
          <w:noProof/>
        </w:rPr>
        <w:t>[25,33,34]</w:t>
      </w:r>
      <w:r w:rsidR="00F15C55">
        <w:fldChar w:fldCharType="end"/>
      </w:r>
      <w:r w:rsidR="00862C22">
        <w:t>.</w:t>
      </w:r>
      <w:r w:rsidR="009537A4">
        <w:t xml:space="preserve"> </w:t>
      </w:r>
      <w:r w:rsidR="008250B5">
        <w:t xml:space="preserve">In the limited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494D16">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[2,12,23,33]","plainTextFormattedCitation":"[2,12,23,33]","previouslyFormattedCitation":"[2,12,23,33]"},"properties":{"noteIndex":0},"schema":"https://github.com/citation-style-language/schema/raw/master/csl-citation.json"}</w:instrText>
      </w:r>
      <w:r w:rsidR="00500FF4">
        <w:fldChar w:fldCharType="separate"/>
      </w:r>
      <w:r w:rsidR="00494D16" w:rsidRPr="00494D16">
        <w:rPr>
          <w:noProof/>
        </w:rPr>
        <w:t>[2,12,23,33]</w:t>
      </w:r>
      <w:r w:rsidR="00500FF4">
        <w:fldChar w:fldCharType="end"/>
      </w:r>
      <w:r w:rsidR="00092982">
        <w:t xml:space="preserve">. </w:t>
      </w:r>
      <w:r w:rsidR="00F3194F">
        <w:t>However, the papers describing th</w:t>
      </w:r>
      <w:r w:rsidR="007C64C8">
        <w:t xml:space="preserve">ese </w:t>
      </w:r>
      <w:proofErr w:type="spellStart"/>
      <w:r w:rsidR="007C64C8">
        <w:t>pseudotyping</w:t>
      </w:r>
      <w:proofErr w:type="spellEnd"/>
      <w:r w:rsidR="007C64C8">
        <w:t xml:space="preserve"> assays </w:t>
      </w:r>
      <w:r w:rsidR="00F3194F">
        <w:t>have generally focused on other biological questions, and only provided</w:t>
      </w:r>
      <w:r w:rsidR="00FC0BB0">
        <w:t xml:space="preserve"> brief descriptions of the assay</w:t>
      </w:r>
      <w:r w:rsidR="00D5078F">
        <w:t xml:space="preserve">s, which in many cases rely on reagents not yet </w:t>
      </w:r>
      <w:r w:rsidR="00BB0C20">
        <w:t>widely</w:t>
      </w:r>
      <w:r w:rsidR="00D5078F">
        <w:t xml:space="preserve"> available to the scientific community.</w:t>
      </w:r>
    </w:p>
    <w:p w14:paraId="285F9846" w14:textId="34684FC1" w:rsidR="00D5078F" w:rsidRPr="00325902" w:rsidRDefault="00D5078F" w:rsidP="00D2075C">
      <w:pPr>
        <w:pStyle w:val="MDPI31text"/>
        <w:ind w:firstLine="0"/>
      </w:pPr>
      <w:r>
        <w:tab/>
        <w:t>Here we fill this gap by providing a detailed description of how</w:t>
      </w:r>
      <w:r w:rsidR="008250B5">
        <w:t xml:space="preserve"> to </w:t>
      </w:r>
      <w:proofErr w:type="spellStart"/>
      <w:r w:rsidR="008250B5">
        <w:t>pseudotype</w:t>
      </w:r>
      <w:proofErr w:type="spellEnd"/>
      <w:r w:rsidR="008250B5">
        <w:t xml:space="preserve"> lentiviral </w:t>
      </w:r>
      <w:r w:rsidR="00C50A66">
        <w:t>virions</w:t>
      </w:r>
      <w:r w:rsidR="008250B5">
        <w:t xml:space="preserve"> with Spike</w:t>
      </w:r>
      <w:r w:rsidR="00BB0C20">
        <w:t xml:space="preserve">. We </w:t>
      </w:r>
      <w:r w:rsidR="00842E21">
        <w:t>explain</w:t>
      </w:r>
      <w:r w:rsidR="00C50A66">
        <w:t xml:space="preserve"> how these pseudotyped virions can be used to conveniently measure Spike-mediated cell entry </w:t>
      </w:r>
      <w:r w:rsidR="00034B84">
        <w:t>via</w:t>
      </w:r>
      <w:r w:rsidR="00183322">
        <w:t xml:space="preserve"> fluorescent or luciferase reporters, and how they can be used to quantify the neutralizing activity of human sera. Finally, we </w:t>
      </w:r>
      <w:r w:rsidR="009D4CBB">
        <w:t>describe all the necessary experimental reagents in detail</w:t>
      </w:r>
      <w:r w:rsidR="00032B6A">
        <w:t>, and</w:t>
      </w:r>
      <w:r w:rsidR="00842E21">
        <w:t xml:space="preserve"> make them available in </w:t>
      </w:r>
      <w:r w:rsidR="00827475">
        <w:t xml:space="preserve">the </w:t>
      </w:r>
      <w:r w:rsidR="00842E21">
        <w:t>BEI Resources reagent repository.</w:t>
      </w:r>
      <w:r w:rsidR="00032B6A">
        <w:t xml:space="preserve"> </w:t>
      </w:r>
      <w:r w:rsidR="00C50A66">
        <w:t xml:space="preserve"> </w:t>
      </w:r>
      <w:r>
        <w:t xml:space="preserve"> </w:t>
      </w:r>
    </w:p>
    <w:bookmarkEnd w:id="1"/>
    <w:bookmarkEnd w:id="2"/>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248BE8D2" w:rsidR="00181401" w:rsidRPr="003A4CE1" w:rsidRDefault="00B146C1" w:rsidP="003E4834">
      <w:pPr>
        <w:pStyle w:val="MDPI33textspaceafter"/>
        <w:ind w:firstLine="0"/>
      </w:pPr>
      <w:r>
        <w:t>Our</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t xml:space="preserve">a plasmid expressing Spike, and plasmids expressing the other </w:t>
      </w:r>
      <w:r w:rsidR="004901E3">
        <w:t>lentiviral</w:t>
      </w:r>
      <w:r>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infect permissive cells that express Spike’s receptor protein, ACE2</w:t>
      </w:r>
      <w:r w:rsidR="00404C53">
        <w:t xml:space="preserve"> </w:t>
      </w:r>
      <w:r w:rsidR="00404C53" w:rsidRPr="00404C53">
        <w:t>[</w:t>
      </w:r>
      <w:r w:rsidR="00404C53" w:rsidRPr="00404C53">
        <w:rPr>
          <w:color w:val="FF0000"/>
        </w:rPr>
        <w:t>CITE</w:t>
      </w:r>
      <w:r w:rsidR="00404C53" w:rsidRPr="00404C53">
        <w:t>].</w:t>
      </w:r>
    </w:p>
    <w:tbl>
      <w:tblPr>
        <w:tblW w:w="9244" w:type="dxa"/>
        <w:tblLook w:val="04A0" w:firstRow="1" w:lastRow="0" w:firstColumn="1" w:lastColumn="0" w:noHBand="0" w:noVBand="1"/>
      </w:tblPr>
      <w:tblGrid>
        <w:gridCol w:w="9536"/>
        <w:gridCol w:w="222"/>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EA8051B" w:rsidR="00181401" w:rsidRPr="00325902" w:rsidRDefault="00AC60AF" w:rsidP="00627F2D">
            <w:pPr>
              <w:pStyle w:val="MDPI52figure"/>
              <w:adjustRightInd w:val="0"/>
              <w:snapToGrid w:val="0"/>
              <w:rPr>
                <w:sz w:val="20"/>
              </w:rPr>
            </w:pPr>
            <w:r>
              <w:rPr>
                <w:noProof/>
                <w:snapToGrid/>
                <w:sz w:val="20"/>
              </w:rPr>
              <w:drawing>
                <wp:inline distT="0" distB="0" distL="0" distR="0" wp14:anchorId="1ED8ACC2" wp14:editId="1AA9B8EC">
                  <wp:extent cx="5918200" cy="207645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matic.pdf"/>
                          <pic:cNvPicPr/>
                        </pic:nvPicPr>
                        <pic:blipFill>
                          <a:blip r:embed="rId18">
                            <a:extLst>
                              <a:ext uri="{28A0092B-C50C-407E-A947-70E740481C1C}">
                                <a14:useLocalDpi xmlns:a14="http://schemas.microsoft.com/office/drawing/2010/main" val="0"/>
                              </a:ext>
                            </a:extLst>
                          </a:blip>
                          <a:stretch>
                            <a:fillRect/>
                          </a:stretch>
                        </pic:blipFill>
                        <pic:spPr>
                          <a:xfrm>
                            <a:off x="0" y="0"/>
                            <a:ext cx="5967254" cy="2093667"/>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1A7235DE" w:rsidR="00181401" w:rsidRPr="00325902" w:rsidRDefault="00181401" w:rsidP="00627F2D">
            <w:pPr>
              <w:pStyle w:val="MDPI52figure"/>
              <w:adjustRightInd w:val="0"/>
              <w:snapToGrid w:val="0"/>
              <w:rPr>
                <w:sz w:val="20"/>
              </w:rPr>
            </w:pPr>
          </w:p>
        </w:tc>
      </w:tr>
    </w:tbl>
    <w:p w14:paraId="7B1183CE" w14:textId="500946F9" w:rsidR="003E4834" w:rsidRPr="00325902"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virions with Spike on their surface. These virions can infect cells that </w:t>
      </w:r>
      <w:r w:rsidR="00990882">
        <w:lastRenderedPageBreak/>
        <w:t>express the ACE2 receptor for Spike.</w:t>
      </w:r>
      <w:r w:rsidRPr="00325902">
        <w:t xml:space="preserve"> (</w:t>
      </w:r>
      <w:r w:rsidR="003C1019">
        <w:rPr>
          <w:b/>
        </w:rPr>
        <w:t>B</w:t>
      </w:r>
      <w:r w:rsidRPr="00325902">
        <w:t xml:space="preserve">) </w:t>
      </w:r>
      <w:r w:rsidR="00165034">
        <w:t>We used</w:t>
      </w:r>
      <w:r w:rsidR="003F4DF2">
        <w:t xml:space="preserve"> three variants of Spike: the Spike protein sequence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p>
    <w:p w14:paraId="4598E0CD" w14:textId="158F5EFC" w:rsidR="00372CF1" w:rsidRDefault="004901E3" w:rsidP="00DB5E7E">
      <w:pPr>
        <w:pStyle w:val="MDPI22heading2"/>
        <w:spacing w:before="0" w:after="0"/>
        <w:ind w:firstLine="420"/>
        <w:rPr>
          <w:i w:val="0"/>
          <w:iCs/>
        </w:rPr>
      </w:pPr>
      <w:r>
        <w:rPr>
          <w:i w:val="0"/>
          <w:iCs/>
        </w:rPr>
        <w:t>We used a lentiviral system</w:t>
      </w:r>
      <w:r w:rsidR="008E0979">
        <w:rPr>
          <w:i w:val="0"/>
          <w:iCs/>
        </w:rPr>
        <w:t xml:space="preserve"> based on HIV</w:t>
      </w:r>
      <w:r w:rsidR="00D17B34">
        <w:rPr>
          <w:i w:val="0"/>
          <w:iCs/>
        </w:rPr>
        <w:t xml:space="preserve"> strain </w:t>
      </w:r>
      <w:r w:rsidR="00D17B34" w:rsidRPr="00D17B34">
        <w:rPr>
          <w:i w:val="0"/>
          <w:iCs/>
          <w:color w:val="FF0000"/>
        </w:rPr>
        <w:t>X</w:t>
      </w:r>
      <w:r w:rsidR="00ED2111">
        <w:rPr>
          <w:i w:val="0"/>
          <w:iCs/>
        </w:rPr>
        <w:t xml:space="preserve"> in </w:t>
      </w:r>
      <w:r w:rsidR="00244B65">
        <w:rPr>
          <w:i w:val="0"/>
          <w:iCs/>
        </w:rPr>
        <w:t xml:space="preserve">which the backbone plasmid </w:t>
      </w:r>
      <w:r w:rsidR="00EB1852">
        <w:rPr>
          <w:i w:val="0"/>
          <w:iCs/>
        </w:rPr>
        <w:t xml:space="preserve">still 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xml:space="preserve">, anecdotally </w:t>
      </w:r>
      <w:r w:rsidR="00E7580F">
        <w:rPr>
          <w:i w:val="0"/>
          <w:iCs/>
        </w:rPr>
        <w:t>this 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6484E4E6"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90647C" w:rsidRPr="0090647C">
        <w:rPr>
          <w:i w:val="0"/>
          <w:iCs/>
          <w:color w:val="FF0000"/>
        </w:rPr>
        <w:t>CITE</w:t>
      </w:r>
      <w:r w:rsidR="0090647C" w:rsidRPr="0090647C">
        <w:rPr>
          <w:i w:val="0"/>
          <w:iCs/>
        </w:rPr>
        <w:t>]</w:t>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0C3EB4" w:rsidRPr="0090647C">
        <w:rPr>
          <w:i w:val="0"/>
          <w:iCs/>
          <w:color w:val="FF0000"/>
        </w:rPr>
        <w:t>CITE</w:t>
      </w:r>
      <w:r w:rsidR="000C3EB4" w:rsidRPr="0090647C">
        <w:rPr>
          <w:i w:val="0"/>
          <w:iCs/>
        </w:rPr>
        <w:t>]</w:t>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replacing </w:t>
      </w:r>
      <w:r w:rsidR="009C2FD3">
        <w:rPr>
          <w:i w:val="0"/>
          <w:iCs/>
        </w:rPr>
        <w:t>Spike’s</w:t>
      </w:r>
      <w:r w:rsidR="00561A37">
        <w:rPr>
          <w:i w:val="0"/>
          <w:iCs/>
        </w:rPr>
        <w:t xml:space="preserve"> cytoplasmic tail with th</w:t>
      </w:r>
      <w:r w:rsidR="009C2FD3">
        <w:rPr>
          <w:i w:val="0"/>
          <w:iCs/>
        </w:rPr>
        <w:t xml:space="preserve">at </w:t>
      </w:r>
      <w:r w:rsidR="00561A37">
        <w:rPr>
          <w:i w:val="0"/>
          <w:iCs/>
        </w:rPr>
        <w:t>from other viruses</w:t>
      </w:r>
      <w:r w:rsidR="00AA1294">
        <w:rPr>
          <w:i w:val="0"/>
          <w:iCs/>
        </w:rPr>
        <w:t xml:space="preserve"> was shown to improve pseudotyping efficiency [</w:t>
      </w:r>
      <w:r w:rsidR="00AA1294" w:rsidRPr="0090647C">
        <w:rPr>
          <w:i w:val="0"/>
          <w:iCs/>
          <w:color w:val="FF0000"/>
        </w:rPr>
        <w:t>CITE</w:t>
      </w:r>
      <w:r w:rsidR="00AA1294" w:rsidRPr="0090647C">
        <w:rPr>
          <w:i w:val="0"/>
          <w:iCs/>
        </w:rPr>
        <w:t>]</w:t>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in the BEI Resources repository as items </w:t>
      </w:r>
      <w:r w:rsidR="005D44F7" w:rsidRPr="005D44F7">
        <w:rPr>
          <w:i w:val="0"/>
          <w:iCs/>
          <w:color w:val="FF0000"/>
        </w:rPr>
        <w:t>XXX</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60E7F7A5"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we transduced 293T cells to constitutively express</w:t>
      </w:r>
      <w:r w:rsidR="00DC3931">
        <w:rPr>
          <w:i w:val="0"/>
          <w:iCs/>
        </w:rPr>
        <w:t xml:space="preserve"> Spike under control of an EF1a promoter.</w:t>
      </w:r>
      <w:r w:rsidR="005D44F7">
        <w:rPr>
          <w:i w:val="0"/>
          <w:iCs/>
        </w:rPr>
        <w:t xml:space="preserve"> Specifically, 293T cells</w:t>
      </w:r>
      <w:r w:rsidR="006640EE">
        <w:rPr>
          <w:i w:val="0"/>
          <w:iCs/>
        </w:rPr>
        <w:t xml:space="preserve"> (ATCC </w:t>
      </w:r>
      <w:r w:rsidR="00126A6E">
        <w:rPr>
          <w:i w:val="0"/>
          <w:iCs/>
        </w:rPr>
        <w:t>CRL-3216)</w:t>
      </w:r>
      <w:r w:rsidR="005D44F7">
        <w:rPr>
          <w:i w:val="0"/>
          <w:iCs/>
        </w:rPr>
        <w:t xml:space="preserve"> were</w:t>
      </w:r>
      <w:r w:rsidR="00126A6E">
        <w:rPr>
          <w:i w:val="0"/>
          <w:iCs/>
        </w:rPr>
        <w:t xml:space="preserve"> transduced with a lentiviral vector expressing</w:t>
      </w:r>
      <w:r w:rsidR="00DC3931">
        <w:rPr>
          <w:i w:val="0"/>
          <w:iCs/>
        </w:rPr>
        <w:t xml:space="preserve"> </w:t>
      </w:r>
      <w:r w:rsidR="00C91DF0">
        <w:rPr>
          <w:i w:val="0"/>
          <w:iCs/>
        </w:rPr>
        <w:t xml:space="preserve">human ACE2 under a EF1a promoter (the </w:t>
      </w:r>
      <w:r w:rsidR="00592678">
        <w:rPr>
          <w:i w:val="0"/>
          <w:iCs/>
        </w:rPr>
        <w:t xml:space="preserve">plasmid sequence is in </w:t>
      </w:r>
      <w:r w:rsidR="00592678">
        <w:rPr>
          <w:b/>
          <w:bCs/>
          <w:i w:val="0"/>
          <w:iCs/>
        </w:rPr>
        <w:t>File S1</w:t>
      </w:r>
      <w:r w:rsidR="00592678">
        <w:rPr>
          <w:i w:val="0"/>
          <w:iCs/>
        </w:rPr>
        <w:t xml:space="preserve">, and the lentiviral backbone is available in the BEI Resources repository as item </w:t>
      </w:r>
      <w:r w:rsidR="00592678" w:rsidRPr="005D44F7">
        <w:rPr>
          <w:i w:val="0"/>
          <w:iCs/>
          <w:color w:val="FF0000"/>
        </w:rPr>
        <w:t>XXX</w:t>
      </w:r>
      <w:r w:rsidR="00592678">
        <w:rPr>
          <w:i w:val="0"/>
          <w:iCs/>
        </w:rPr>
        <w:t xml:space="preserve">). To create a clonal cell line from the bulk transduction, we sorted single transduced cells by flow cytometry and re-expanded </w:t>
      </w:r>
      <w:r w:rsidR="009F781F">
        <w:rPr>
          <w:i w:val="0"/>
          <w:iCs/>
        </w:rPr>
        <w:t>into large populations.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in the BEI Resources repository as item </w:t>
      </w:r>
      <w:r w:rsidR="00020AC4" w:rsidRPr="005D44F7">
        <w:rPr>
          <w:i w:val="0"/>
          <w:iCs/>
          <w:color w:val="FF0000"/>
        </w:rPr>
        <w:t>XXX</w:t>
      </w:r>
      <w:r w:rsidR="00020AC4">
        <w:rPr>
          <w:i w:val="0"/>
          <w:iCs/>
          <w:color w:val="FF0000"/>
        </w:rPr>
        <w:t>.</w:t>
      </w:r>
    </w:p>
    <w:tbl>
      <w:tblPr>
        <w:tblW w:w="9244" w:type="dxa"/>
        <w:tblLook w:val="04A0" w:firstRow="1" w:lastRow="0" w:firstColumn="1" w:lastColumn="0" w:noHBand="0" w:noVBand="1"/>
      </w:tblPr>
      <w:tblGrid>
        <w:gridCol w:w="9060"/>
        <w:gridCol w:w="222"/>
      </w:tblGrid>
      <w:tr w:rsidR="00D85AA0" w:rsidRPr="00325902" w14:paraId="6E533FBE" w14:textId="77777777" w:rsidTr="005E53B6">
        <w:trPr>
          <w:trHeight w:val="2894"/>
        </w:trPr>
        <w:tc>
          <w:tcPr>
            <w:tcW w:w="9013" w:type="dxa"/>
            <w:shd w:val="clear" w:color="auto" w:fill="auto"/>
          </w:tcPr>
          <w:p w14:paraId="0805077E" w14:textId="3B0388B0" w:rsidR="00D85AA0" w:rsidRPr="00325902" w:rsidRDefault="000C1EE3" w:rsidP="005E53B6">
            <w:pPr>
              <w:pStyle w:val="MDPI52figure"/>
              <w:adjustRightInd w:val="0"/>
              <w:snapToGrid w:val="0"/>
              <w:rPr>
                <w:sz w:val="20"/>
              </w:rPr>
            </w:pPr>
            <w:r>
              <w:rPr>
                <w:noProof/>
                <w:snapToGrid/>
                <w:sz w:val="20"/>
              </w:rPr>
              <w:drawing>
                <wp:inline distT="0" distB="0" distL="0" distR="0" wp14:anchorId="119F9D6F" wp14:editId="21D622ED">
                  <wp:extent cx="5615940" cy="1717040"/>
                  <wp:effectExtent l="0" t="0" r="0"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E2_fig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5940"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2141E9BF" w:rsidR="00D85AA0" w:rsidRPr="005918D0" w:rsidRDefault="00D85AA0" w:rsidP="00D85AA0">
      <w:pPr>
        <w:pStyle w:val="MDPI51figurecaption"/>
      </w:pPr>
      <w:r w:rsidRPr="00325902">
        <w:rPr>
          <w:b/>
        </w:rPr>
        <w:lastRenderedPageBreak/>
        <w:t xml:space="preserve">Figure </w:t>
      </w:r>
      <w:r w:rsidR="006D0116">
        <w:rPr>
          <w:b/>
        </w:rPr>
        <w:t>2</w:t>
      </w:r>
      <w:r w:rsidRPr="00325902">
        <w:rPr>
          <w:b/>
        </w:rPr>
        <w:t>.</w:t>
      </w:r>
      <w:r w:rsidRPr="00325902">
        <w:t xml:space="preserve"> </w:t>
      </w:r>
      <w:r w:rsidR="005918D0">
        <w:t>The Spike-pseudotyped lentiviral virions infect 293T-ACE2 cells. (</w:t>
      </w:r>
      <w:r w:rsidR="005918D0">
        <w:rPr>
          <w:b/>
          <w:bCs/>
        </w:rPr>
        <w:t>A</w:t>
      </w:r>
      <w:r w:rsidR="005918D0">
        <w:t xml:space="preserve">) </w:t>
      </w:r>
      <w:commentRangeStart w:id="3"/>
      <w:r w:rsidR="007C4997">
        <w:t>The flow cytometry</w:t>
      </w:r>
      <w:r w:rsidR="00455F86">
        <w:t xml:space="preserve"> plot showing expression of ACE2 by the 293T-ACE2 cells</w:t>
      </w:r>
      <w:r w:rsidR="000C1EE3">
        <w:t xml:space="preserve"> (grey shaded) compared to not transduced 293T cells (grey line)</w:t>
      </w:r>
      <w:r w:rsidR="00455F86">
        <w:t xml:space="preserve"> as quantified by staining with antibody </w:t>
      </w:r>
      <w:r w:rsidR="005E53B6" w:rsidRPr="005E53B6">
        <w:t>AF933</w:t>
      </w:r>
      <w:r w:rsidR="005E53B6">
        <w:t xml:space="preserve"> (R&amp;D Systems)</w:t>
      </w:r>
      <w:r w:rsidR="00455F86">
        <w:t xml:space="preserve">. </w:t>
      </w:r>
      <w:commentRangeEnd w:id="3"/>
      <w:r w:rsidR="00600129">
        <w:rPr>
          <w:rStyle w:val="CommentReference"/>
          <w:rFonts w:ascii="Times New Roman" w:hAnsi="Times New Roman"/>
          <w:lang w:bidi="ar-SA"/>
        </w:rPr>
        <w:commentReference w:id="3"/>
      </w:r>
      <w:r w:rsidR="00455F86">
        <w:t>(</w:t>
      </w:r>
      <w:r w:rsidR="00455F86">
        <w:rPr>
          <w:b/>
          <w:bCs/>
        </w:rPr>
        <w:t>B</w:t>
      </w:r>
      <w:r w:rsidR="00455F86">
        <w:t>) Microscope image</w:t>
      </w:r>
      <w:r w:rsidR="005D44F7">
        <w:t xml:space="preserve"> showing </w:t>
      </w:r>
      <w:proofErr w:type="spellStart"/>
      <w:r w:rsidR="005D44F7">
        <w:t>ZsGreen</w:t>
      </w:r>
      <w:proofErr w:type="spellEnd"/>
      <w:r w:rsidR="005D44F7">
        <w:t xml:space="preserve"> expression in 293T-ACE2 or 293T cells at </w:t>
      </w:r>
      <w:r w:rsidR="005D44F7" w:rsidRPr="00D51BC6">
        <w:rPr>
          <w:color w:val="FF0000"/>
        </w:rPr>
        <w:t>X</w:t>
      </w:r>
      <w:r w:rsidR="005D44F7">
        <w:t xml:space="preserve"> hours after incubation with equivalent amounts of Spike-pseudotyped</w:t>
      </w:r>
      <w:ins w:id="4" w:author="Kate D Crawford" w:date="2020-04-15T13:57:00Z">
        <w:r w:rsidR="00C951F6">
          <w:t xml:space="preserve"> or VSV G-pseudotyped</w:t>
        </w:r>
      </w:ins>
      <w:r w:rsidR="005D44F7">
        <w:t xml:space="preserve"> lentivirus expressing </w:t>
      </w:r>
      <w:proofErr w:type="spellStart"/>
      <w:r w:rsidR="005D44F7">
        <w:t>ZsGreen</w:t>
      </w:r>
      <w:proofErr w:type="spellEnd"/>
      <w:r w:rsidR="005D44F7">
        <w:t xml:space="preserve">. The </w:t>
      </w:r>
      <w:r w:rsidR="00C951F6">
        <w:t xml:space="preserve">Spike-pseudotyped </w:t>
      </w:r>
      <w:r w:rsidR="005D44F7">
        <w:t>virus efficiently infects the 293T-ACE2 but not the 293T cells</w:t>
      </w:r>
      <w:r w:rsidR="00C951F6">
        <w:t xml:space="preserve">, whereas the VSV G-pseudotyped virus efficiently infects both cell lines. Cells were infected with 10-fold less </w:t>
      </w:r>
      <w:r w:rsidR="003909FC">
        <w:t xml:space="preserve">volume of </w:t>
      </w:r>
      <w:r w:rsidR="00C951F6">
        <w:t>VSV G-pseudotyped lentivirus than Spike-pseudotyped lentivirus.</w:t>
      </w:r>
    </w:p>
    <w:p w14:paraId="52BECDDF" w14:textId="6B8D2D61"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of virus</w:t>
      </w:r>
      <w:r w:rsidR="000379D9">
        <w:rPr>
          <w:i w:val="0"/>
          <w:iCs/>
        </w:rPr>
        <w:t xml:space="preserve">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3C2D602C"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the highly efficient VSV-G protein and a negative control in which we did not provide a viral entry protein in the transfected producing cells.</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Figure 1A</w:t>
      </w:r>
      <w:r w:rsidR="005A0404">
        <w:rPr>
          <w:i w:val="0"/>
          <w:iCs/>
        </w:rPr>
        <w:t xml:space="preserve">, all three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VSV-G</w:t>
      </w:r>
      <w:r w:rsidR="00E7412A">
        <w:rPr>
          <w:i w:val="0"/>
          <w:iCs/>
        </w:rPr>
        <w:t xml:space="preserve">, but we still considered them to be encouragingly high given that lentiviral virions can be further concentrated by </w:t>
      </w:r>
      <w:r w:rsidR="00E96875">
        <w:rPr>
          <w:i w:val="0"/>
          <w:iCs/>
        </w:rPr>
        <w:t>a variety of methods [</w:t>
      </w:r>
      <w:r w:rsidR="00E96875" w:rsidRPr="0090647C">
        <w:rPr>
          <w:i w:val="0"/>
          <w:iCs/>
          <w:color w:val="FF0000"/>
        </w:rPr>
        <w:t>CITE</w:t>
      </w:r>
      <w:r w:rsidR="00E96875" w:rsidRPr="0090647C">
        <w:rPr>
          <w:i w:val="0"/>
          <w:iCs/>
        </w:rPr>
        <w:t>]</w:t>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ins w:id="5" w:author="Kate D Crawford" w:date="2020-04-15T14:01:00Z">
        <w:r w:rsidR="00C951F6">
          <w:rPr>
            <w:i w:val="0"/>
            <w:iCs/>
          </w:rPr>
          <w:t>n</w:t>
        </w:r>
      </w:ins>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lastRenderedPageBreak/>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0">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31E60A87"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 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pseudotyped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and then calculating the titer of transduction-competent virus per ml</w:t>
      </w:r>
      <w:r w:rsidR="004524E5">
        <w:t xml:space="preserve"> from the percentage of green cells. The “n.d.” for None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the relative luciferase units (RLUs)</w:t>
      </w:r>
      <w:r w:rsidR="00A9274F">
        <w:t xml:space="preserve">. </w:t>
      </w:r>
      <w:commentRangeStart w:id="6"/>
      <w:commentRangeStart w:id="7"/>
      <w:r w:rsidR="00E83706">
        <w:t>The RLUs were determined</w:t>
      </w:r>
      <w:r w:rsidR="007C41FC">
        <w:t xml:space="preserve"> at</w:t>
      </w:r>
      <w:r w:rsidR="004B3754">
        <w:t xml:space="preserve"> 48</w:t>
      </w:r>
      <w:r w:rsidR="007C41FC">
        <w:t xml:space="preserve"> hours post-infection</w:t>
      </w:r>
      <w:r w:rsidR="00E83706">
        <w:t xml:space="preserve"> </w:t>
      </w:r>
      <w:r w:rsidR="004B3754">
        <w:t xml:space="preserve">infecting ~2.3e4 293T-ACE2 </w:t>
      </w:r>
      <w:r w:rsidR="00E83706">
        <w:t>cells per well in 96-well plates</w:t>
      </w:r>
      <w:r w:rsidR="004B3754">
        <w:t xml:space="preserve">. The RLUs per mL for the Spike-pseudotyped viruses are the average of three 3-fold serial dilutions of virus starting at 50 </w:t>
      </w:r>
      <w:proofErr w:type="spellStart"/>
      <w:r w:rsidR="004B3754">
        <w:t>uL</w:t>
      </w:r>
      <w:proofErr w:type="spellEnd"/>
      <w:r w:rsidR="004B3754">
        <w:t xml:space="preserve"> virus in a total volume of 150 </w:t>
      </w:r>
      <w:proofErr w:type="spellStart"/>
      <w:r w:rsidR="004B3754">
        <w:t>uL</w:t>
      </w:r>
      <w:proofErr w:type="spellEnd"/>
      <w:r w:rsidR="004B3754">
        <w:t xml:space="preserve">. For the VSV G-pseudotyped virus, RLUs per mL were averaged from two 3-fold dilutions starting at 3 </w:t>
      </w:r>
      <w:proofErr w:type="spellStart"/>
      <w:r w:rsidR="004B3754">
        <w:t>uL</w:t>
      </w:r>
      <w:proofErr w:type="spellEnd"/>
      <w:r w:rsidR="004B3754">
        <w:t xml:space="preserve"> virus in a total volume of 150 </w:t>
      </w:r>
      <w:proofErr w:type="spellStart"/>
      <w:r w:rsidR="004B3754">
        <w:t>uL</w:t>
      </w:r>
      <w:proofErr w:type="spellEnd"/>
      <w:r w:rsidR="003C46D0">
        <w:t>.</w:t>
      </w:r>
      <w:commentRangeEnd w:id="6"/>
      <w:r w:rsidR="003C46D0">
        <w:rPr>
          <w:rStyle w:val="CommentReference"/>
          <w:rFonts w:ascii="Times New Roman" w:hAnsi="Times New Roman"/>
          <w:lang w:bidi="ar-SA"/>
        </w:rPr>
        <w:commentReference w:id="6"/>
      </w:r>
      <w:commentRangeEnd w:id="7"/>
      <w:r w:rsidR="00600129">
        <w:rPr>
          <w:rStyle w:val="CommentReference"/>
          <w:rFonts w:ascii="Times New Roman" w:hAnsi="Times New Roman"/>
          <w:lang w:bidi="ar-SA"/>
        </w:rPr>
        <w:commentReference w:id="7"/>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strongly if it is the sole CMV-promoter driven transcript than if it is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1DBBBF6C" w:rsidR="007E7880" w:rsidRDefault="0084229B" w:rsidP="005D2C50">
      <w:pPr>
        <w:pStyle w:val="MDPI22heading2"/>
        <w:spacing w:before="0" w:after="0"/>
        <w:rPr>
          <w:i w:val="0"/>
          <w:iCs/>
          <w:color w:val="000000" w:themeColor="text1"/>
        </w:rPr>
      </w:pPr>
      <w:r>
        <w:rPr>
          <w:i w:val="0"/>
          <w:iCs/>
        </w:rPr>
        <w:t>We next proceeded</w:t>
      </w:r>
      <w:r w:rsidR="0058703A">
        <w:rPr>
          <w:i w:val="0"/>
          <w:iCs/>
        </w:rPr>
        <w:t xml:space="preserve"> to use the Luciferase-IRES-ZsGreen backbone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to perform</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60FFED3E"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serum from a confirmed SARS-CoV-2 infected patient collected at 19 days post-symptom onset</w:t>
      </w:r>
      <w:r w:rsidR="008607F7">
        <w:rPr>
          <w:i w:val="0"/>
          <w:iCs/>
          <w:color w:val="000000" w:themeColor="text1"/>
        </w:rPr>
        <w:t>, and with soluble ACE2 protein (which has been reported to neutralize SARS-CoV-2 by acting as a decoy receptor [</w:t>
      </w:r>
      <w:r w:rsidR="008607F7" w:rsidRPr="008607F7">
        <w:rPr>
          <w:i w:val="0"/>
          <w:iCs/>
          <w:color w:val="FF0000"/>
        </w:rPr>
        <w:t>CITE</w:t>
      </w:r>
      <w:r w:rsidR="008607F7">
        <w:rPr>
          <w:i w:val="0"/>
          <w:iCs/>
          <w:color w:val="000000" w:themeColor="text1"/>
        </w:rPr>
        <w:t>]).</w:t>
      </w:r>
      <w:r w:rsidR="00A07B01">
        <w:rPr>
          <w:i w:val="0"/>
          <w:iCs/>
          <w:color w:val="000000" w:themeColor="text1"/>
        </w:rPr>
        <w:t xml:space="preserve"> For these assays, we first made serial dilutions of the serum or soluble ACE2 in a 96-well plate, then incubated with </w:t>
      </w:r>
      <w:r w:rsidR="00A07B01" w:rsidRPr="00A07B01">
        <w:rPr>
          <w:i w:val="0"/>
          <w:iCs/>
          <w:color w:val="FF0000"/>
        </w:rPr>
        <w:t>X</w:t>
      </w:r>
      <w:r w:rsidR="00A07B01">
        <w:rPr>
          <w:i w:val="0"/>
          <w:iCs/>
          <w:color w:val="000000" w:themeColor="text1"/>
        </w:rPr>
        <w:t xml:space="preserve"> RLUs 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serum</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then measured the luciferase signal at </w:t>
      </w:r>
      <w:r w:rsidR="00520B27">
        <w:rPr>
          <w:i w:val="0"/>
          <w:iCs/>
          <w:color w:val="FF0000"/>
        </w:rPr>
        <w:t>60</w:t>
      </w:r>
      <w:r w:rsidR="00A07B01">
        <w:rPr>
          <w:i w:val="0"/>
          <w:iCs/>
          <w:color w:val="000000" w:themeColor="text1"/>
        </w:rPr>
        <w:t xml:space="preserve"> 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44" w:type="dxa"/>
        <w:tblLook w:val="04A0" w:firstRow="1" w:lastRow="0" w:firstColumn="1" w:lastColumn="0" w:noHBand="0" w:noVBand="1"/>
      </w:tblPr>
      <w:tblGrid>
        <w:gridCol w:w="9060"/>
        <w:gridCol w:w="222"/>
      </w:tblGrid>
      <w:tr w:rsidR="00D90B27" w:rsidRPr="00325902" w14:paraId="6A6C4AD7" w14:textId="77777777" w:rsidTr="005E53B6">
        <w:trPr>
          <w:trHeight w:val="2894"/>
        </w:trPr>
        <w:tc>
          <w:tcPr>
            <w:tcW w:w="9013" w:type="dxa"/>
            <w:shd w:val="clear" w:color="auto" w:fill="auto"/>
          </w:tcPr>
          <w:p w14:paraId="15A9D866" w14:textId="489CFDE7" w:rsidR="00D90B27" w:rsidRPr="00325902" w:rsidRDefault="000C1EE3" w:rsidP="005E53B6">
            <w:pPr>
              <w:pStyle w:val="MDPI52figure"/>
              <w:adjustRightInd w:val="0"/>
              <w:snapToGrid w:val="0"/>
              <w:rPr>
                <w:sz w:val="20"/>
              </w:rPr>
            </w:pPr>
            <w:r>
              <w:rPr>
                <w:noProof/>
                <w:snapToGrid/>
                <w:sz w:val="20"/>
              </w:rPr>
              <w:lastRenderedPageBreak/>
              <w:drawing>
                <wp:inline distT="0" distB="0" distL="0" distR="0" wp14:anchorId="49C56840" wp14:editId="2F9C2AA3">
                  <wp:extent cx="5615940" cy="1558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holder_neut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5940" cy="1558290"/>
                          </a:xfrm>
                          <a:prstGeom prst="rect">
                            <a:avLst/>
                          </a:prstGeom>
                        </pic:spPr>
                      </pic:pic>
                    </a:graphicData>
                  </a:graphic>
                </wp:inline>
              </w:drawing>
            </w:r>
          </w:p>
        </w:tc>
        <w:tc>
          <w:tcPr>
            <w:tcW w:w="231"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1AA6A8C3"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9425DC">
        <w:t xml:space="preserve"> </w:t>
      </w:r>
      <w:r>
        <w:t xml:space="preserve"> </w:t>
      </w:r>
    </w:p>
    <w:p w14:paraId="6E0F6193" w14:textId="66ED2A30" w:rsidR="004C2FDD" w:rsidRDefault="00F85C43" w:rsidP="00F85C43">
      <w:pPr>
        <w:pStyle w:val="MDPI21heading1"/>
        <w:spacing w:before="0" w:after="0"/>
        <w:rPr>
          <w:b w:val="0"/>
          <w:bCs/>
          <w:color w:val="000000" w:themeColor="text1"/>
        </w:rPr>
      </w:pPr>
      <w:r>
        <w:tab/>
      </w:r>
      <w:r>
        <w:rPr>
          <w:b w:val="0"/>
          <w:bCs/>
        </w:rPr>
        <w:t>Both the serum and the soluble ACE2 effectively neutralized the virus (</w:t>
      </w:r>
      <w:r>
        <w:t>Figure 4</w:t>
      </w:r>
      <w:r>
        <w:rPr>
          <w:b w:val="0"/>
          <w:bCs/>
        </w:rPr>
        <w:t xml:space="preserve">). For the serum, the inhibitory concentration 50% (IC50) was </w:t>
      </w:r>
      <w:r w:rsidRPr="00F85C43">
        <w:rPr>
          <w:b w:val="0"/>
          <w:bCs/>
          <w:color w:val="FF0000"/>
        </w:rPr>
        <w:t>X</w:t>
      </w:r>
      <w:r>
        <w:rPr>
          <w:b w:val="0"/>
          <w:bCs/>
        </w:rPr>
        <w:t>, which is in the range of values reported for sera from other patients at a similar time post-</w:t>
      </w:r>
      <w:r w:rsidRPr="00F85C43">
        <w:rPr>
          <w:b w:val="0"/>
          <w:bCs/>
        </w:rPr>
        <w:t xml:space="preserve">infection </w:t>
      </w:r>
      <w:r w:rsidRPr="00F85C43">
        <w:rPr>
          <w:b w:val="0"/>
          <w:bCs/>
          <w:color w:val="000000" w:themeColor="text1"/>
        </w:rPr>
        <w:t>[</w:t>
      </w:r>
      <w:r w:rsidRPr="00F85C43">
        <w:rPr>
          <w:b w:val="0"/>
          <w:bCs/>
          <w:color w:val="FF0000"/>
        </w:rPr>
        <w:t>CITE</w:t>
      </w:r>
      <w:r w:rsidRPr="00F85C43">
        <w:rPr>
          <w:b w:val="0"/>
          <w:bCs/>
          <w:color w:val="000000" w:themeColor="text1"/>
        </w:rPr>
        <w:t>]. For soluble ACE2, the IC50 was X which is also in the range of previously reported values [</w:t>
      </w:r>
      <w:r w:rsidRPr="00F85C43">
        <w:rPr>
          <w:b w:val="0"/>
          <w:bCs/>
          <w:color w:val="FF0000"/>
        </w:rPr>
        <w:t>CITE</w:t>
      </w:r>
      <w:r w:rsidRPr="00F85C43">
        <w:rPr>
          <w:b w:val="0"/>
          <w:bCs/>
          <w:color w:val="000000" w:themeColor="text1"/>
        </w:rPr>
        <w:t>].</w:t>
      </w:r>
    </w:p>
    <w:p w14:paraId="099E0FB7" w14:textId="3CAC79EA" w:rsidR="004C2FDD" w:rsidRPr="00D67885" w:rsidRDefault="00F85C43" w:rsidP="00D67885">
      <w:pPr>
        <w:pStyle w:val="MDPI21heading1"/>
        <w:spacing w:before="0" w:after="0"/>
        <w:rPr>
          <w:b w:val="0"/>
          <w:bCs/>
        </w:rPr>
      </w:pPr>
      <w:r>
        <w:rPr>
          <w:b w:val="0"/>
          <w:bCs/>
          <w:color w:val="000000" w:themeColor="text1"/>
        </w:rPr>
        <w:tab/>
        <w:t>Of note, the virus pseudotyped with Spike-</w:t>
      </w:r>
      <w:proofErr w:type="spellStart"/>
      <w:r>
        <w:rPr>
          <w:b w:val="0"/>
          <w:bCs/>
          <w:color w:val="000000" w:themeColor="text1"/>
        </w:rPr>
        <w:t>HAtail</w:t>
      </w:r>
      <w:proofErr w:type="spellEnd"/>
      <w:r w:rsidR="001E516B">
        <w:rPr>
          <w:b w:val="0"/>
          <w:bCs/>
          <w:color w:val="000000" w:themeColor="text1"/>
        </w:rPr>
        <w:t xml:space="preserve"> yielded lower IC50s than the virus pseudotyped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While the mechanism by which changing the cytoplasmic tail alters 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7AFF679F" w:rsidR="00662F73" w:rsidRPr="00662F73" w:rsidRDefault="00662F73" w:rsidP="007B5FA4">
      <w:pPr>
        <w:pStyle w:val="MDPI21heading1"/>
        <w:rPr>
          <w:b w:val="0"/>
          <w:bCs/>
          <w:lang w:eastAsia="zh-CN"/>
        </w:rPr>
      </w:pPr>
      <w:r w:rsidRPr="00662F73">
        <w:rPr>
          <w:b w:val="0"/>
          <w:bCs/>
          <w:lang w:eastAsia="zh-CN"/>
        </w:rPr>
        <w:t>Blah blah</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35C9BC95" w:rsidR="00E65C58" w:rsidRDefault="00E65C58" w:rsidP="000B4C54">
      <w:pPr>
        <w:pStyle w:val="MDPI61Supplementary"/>
        <w:rPr>
          <w:bCs/>
          <w:i/>
          <w:iCs/>
        </w:rPr>
      </w:pPr>
      <w:r>
        <w:rPr>
          <w:bCs/>
          <w:i/>
          <w:iCs/>
        </w:rPr>
        <w:t>4.1. Plasmid</w:t>
      </w:r>
      <w:r w:rsidR="004616E3">
        <w:rPr>
          <w:bCs/>
          <w:i/>
          <w:iCs/>
        </w:rPr>
        <w:t>s</w:t>
      </w:r>
      <w:r w:rsidR="006C5456">
        <w:rPr>
          <w:bCs/>
          <w:i/>
          <w:iCs/>
        </w:rPr>
        <w:t>.</w:t>
      </w:r>
    </w:p>
    <w:p w14:paraId="175469F0" w14:textId="2E6136A1" w:rsidR="00C91DF0" w:rsidRDefault="00C91DF0" w:rsidP="000B4C54">
      <w:pPr>
        <w:pStyle w:val="MDPI61Supplementary"/>
        <w:rPr>
          <w:bCs/>
          <w:i/>
          <w:iCs/>
        </w:rPr>
      </w:pPr>
      <w:r>
        <w:rPr>
          <w:bCs/>
          <w:i/>
          <w:iCs/>
        </w:rPr>
        <w:t>4.2 Creation of 293T ACE2 cells.</w:t>
      </w:r>
    </w:p>
    <w:p w14:paraId="215FACF5" w14:textId="77777777" w:rsidR="00C43CCD" w:rsidRDefault="00C43CCD" w:rsidP="000B4C54">
      <w:pPr>
        <w:pStyle w:val="MDPI61Supplementary"/>
        <w:rPr>
          <w:bCs/>
        </w:rPr>
      </w:pPr>
      <w:r>
        <w:rPr>
          <w:bCs/>
        </w:rPr>
        <w:t xml:space="preserve">VSV G-pseudotyped lentivirus packaging the hACE2 gene (plasmid ____) was generated via ____. This virus was used to infect ____. Cells were stained with ____ ACE2 antibody and FITC secondary.  </w:t>
      </w:r>
    </w:p>
    <w:p w14:paraId="62798E83" w14:textId="18697950" w:rsidR="00C43CCD" w:rsidRPr="00C43CCD" w:rsidRDefault="00C43CCD" w:rsidP="000B4C54">
      <w:pPr>
        <w:pStyle w:val="MDPI61Supplementary"/>
        <w:rPr>
          <w:bCs/>
        </w:rPr>
      </w:pPr>
      <w:r>
        <w:rPr>
          <w:bCs/>
        </w:rPr>
        <w:t>These cells should be grown in D10 growth media: DMEM with 10% FBS, __ L-glutamine, and ___ Pen/Strep.</w:t>
      </w:r>
    </w:p>
    <w:p w14:paraId="3A95EE27" w14:textId="5D764006" w:rsidR="00C74702" w:rsidRDefault="00C74702" w:rsidP="000B4C54">
      <w:pPr>
        <w:pStyle w:val="MDPI61Supplementary"/>
        <w:rPr>
          <w:bCs/>
          <w:i/>
          <w:iCs/>
        </w:rPr>
      </w:pPr>
      <w:commentRangeStart w:id="8"/>
      <w:r>
        <w:rPr>
          <w:bCs/>
          <w:i/>
          <w:iCs/>
        </w:rPr>
        <w:t>4.</w:t>
      </w:r>
      <w:r w:rsidR="00C91DF0">
        <w:rPr>
          <w:bCs/>
          <w:i/>
          <w:iCs/>
        </w:rPr>
        <w:t>3</w:t>
      </w:r>
      <w:r>
        <w:rPr>
          <w:bCs/>
          <w:i/>
          <w:iCs/>
        </w:rPr>
        <w:t xml:space="preserve"> Detailed protocol for generation of pseudotyped lentiviral particles</w:t>
      </w:r>
      <w:commentRangeEnd w:id="8"/>
      <w:r w:rsidR="004F2C2A">
        <w:rPr>
          <w:rStyle w:val="CommentReference"/>
          <w:rFonts w:ascii="Times New Roman" w:hAnsi="Times New Roman"/>
          <w:snapToGrid/>
          <w:lang w:eastAsia="de-DE" w:bidi="ar-SA"/>
        </w:rPr>
        <w:commentReference w:id="8"/>
      </w:r>
      <w:r w:rsidR="006C5456">
        <w:rPr>
          <w:bCs/>
          <w:i/>
          <w:iCs/>
        </w:rPr>
        <w:t>.</w:t>
      </w:r>
      <w:r w:rsidR="007B0AF4">
        <w:rPr>
          <w:bCs/>
          <w:i/>
          <w:iCs/>
        </w:rPr>
        <w:t xml:space="preserve"> </w:t>
      </w:r>
    </w:p>
    <w:p w14:paraId="58DF47E4" w14:textId="2BCFA25B" w:rsidR="008F4BFD" w:rsidRDefault="00F71D1F" w:rsidP="007E75E8">
      <w:pPr>
        <w:pStyle w:val="MDPI61Supplementary"/>
        <w:rPr>
          <w:bCs/>
          <w:color w:val="000000" w:themeColor="text1"/>
        </w:rPr>
      </w:pPr>
      <w:r>
        <w:rPr>
          <w:bCs/>
        </w:rPr>
        <w:t>Pseudotyped</w:t>
      </w:r>
      <w:r w:rsidR="001353B1">
        <w:rPr>
          <w:bCs/>
        </w:rPr>
        <w:t xml:space="preserve"> lentiviruses were generated from </w:t>
      </w:r>
      <w:r w:rsidR="00F56166">
        <w:rPr>
          <w:bCs/>
        </w:rPr>
        <w:t>transfecting</w:t>
      </w:r>
      <w:r w:rsidR="001353B1">
        <w:rPr>
          <w:bCs/>
        </w:rPr>
        <w:t xml:space="preserve"> 293Ts as depicted in </w:t>
      </w:r>
      <w:r w:rsidR="001353B1">
        <w:rPr>
          <w:b/>
        </w:rPr>
        <w:t>Figure 1a</w:t>
      </w:r>
      <w:r w:rsidR="007E75E8">
        <w:rPr>
          <w:b/>
        </w:rPr>
        <w:t>.</w:t>
      </w:r>
      <w:r w:rsidR="00C43CCD">
        <w:rPr>
          <w:b/>
        </w:rPr>
        <w:t xml:space="preserve"> </w:t>
      </w:r>
      <w:r w:rsidR="001353B1">
        <w:rPr>
          <w:bCs/>
        </w:rPr>
        <w:t xml:space="preserve">First, 293T cells </w:t>
      </w:r>
      <w:r w:rsidR="00F56166">
        <w:rPr>
          <w:bCs/>
        </w:rPr>
        <w:t>were</w:t>
      </w:r>
      <w:r w:rsidR="001353B1">
        <w:rPr>
          <w:bCs/>
        </w:rPr>
        <w:t xml:space="preserve"> seeded at a density of 5x10</w:t>
      </w:r>
      <w:r w:rsidR="001353B1">
        <w:rPr>
          <w:bCs/>
          <w:vertAlign w:val="superscript"/>
        </w:rPr>
        <w:t>5</w:t>
      </w:r>
      <w:r w:rsidR="001353B1">
        <w:rPr>
          <w:bCs/>
        </w:rPr>
        <w:t xml:space="preserve"> cells per well</w:t>
      </w:r>
      <w:r w:rsidR="00F56166">
        <w:rPr>
          <w:bCs/>
        </w:rPr>
        <w:t xml:space="preserve"> (2.5x10</w:t>
      </w:r>
      <w:r w:rsidR="00F56166">
        <w:rPr>
          <w:bCs/>
          <w:vertAlign w:val="superscript"/>
        </w:rPr>
        <w:t>5</w:t>
      </w:r>
      <w:r w:rsidR="00F56166">
        <w:rPr>
          <w:bCs/>
        </w:rPr>
        <w:t xml:space="preserve"> cells per </w:t>
      </w:r>
      <w:r>
        <w:rPr>
          <w:bCs/>
        </w:rPr>
        <w:t>mL</w:t>
      </w:r>
      <w:r w:rsidR="00F56166">
        <w:rPr>
          <w:bCs/>
        </w:rPr>
        <w:t xml:space="preserve">) of </w:t>
      </w:r>
      <w:r w:rsidR="001353B1">
        <w:rPr>
          <w:bCs/>
        </w:rPr>
        <w:t>a 6-well plat</w:t>
      </w:r>
      <w:r w:rsidR="007E75E8">
        <w:rPr>
          <w:bCs/>
        </w:rPr>
        <w:t>e</w:t>
      </w:r>
      <w:r>
        <w:rPr>
          <w:bCs/>
        </w:rPr>
        <w:t xml:space="preserve">. The following day, the </w:t>
      </w:r>
      <w:r w:rsidR="007E75E8">
        <w:rPr>
          <w:bCs/>
        </w:rPr>
        <w:t xml:space="preserve">cells should be ~50-70% confluent. About 16-24 hours after seeding, the cells were transfected with the plasmids required for lentiviral generation according to the </w:t>
      </w:r>
      <w:proofErr w:type="spellStart"/>
      <w:r w:rsidR="007E75E8">
        <w:rPr>
          <w:bCs/>
        </w:rPr>
        <w:t>BioT</w:t>
      </w:r>
      <w:proofErr w:type="spellEnd"/>
      <w:r w:rsidR="007E75E8">
        <w:rPr>
          <w:bCs/>
        </w:rPr>
        <w:t xml:space="preserve"> </w:t>
      </w:r>
      <w:r w:rsidR="007E75E8">
        <w:rPr>
          <w:bCs/>
          <w:color w:val="FF0000"/>
        </w:rPr>
        <w:t>(reagent info)</w:t>
      </w:r>
      <w:r w:rsidR="007E75E8">
        <w:rPr>
          <w:bCs/>
          <w:color w:val="000000" w:themeColor="text1"/>
        </w:rPr>
        <w:t xml:space="preserve"> protocol</w:t>
      </w:r>
      <w:r w:rsidR="007E75E8">
        <w:rPr>
          <w:bCs/>
        </w:rPr>
        <w:t>. Specifically, f</w:t>
      </w:r>
      <w:r w:rsidR="00DD3A2D">
        <w:rPr>
          <w:bCs/>
        </w:rPr>
        <w:t xml:space="preserve">or each well, </w:t>
      </w:r>
      <w:r>
        <w:rPr>
          <w:bCs/>
        </w:rPr>
        <w:t>1 ug of lentiviral backbone (</w:t>
      </w:r>
      <w:proofErr w:type="spellStart"/>
      <w:r>
        <w:rPr>
          <w:bCs/>
        </w:rPr>
        <w:t>ZsGreen</w:t>
      </w:r>
      <w:proofErr w:type="spellEnd"/>
      <w:r>
        <w:rPr>
          <w:bCs/>
        </w:rPr>
        <w:t xml:space="preserve"> or Luciferase-IRES-</w:t>
      </w:r>
      <w:proofErr w:type="spellStart"/>
      <w:r>
        <w:rPr>
          <w:bCs/>
        </w:rPr>
        <w:t>ZsGreen</w:t>
      </w:r>
      <w:proofErr w:type="spellEnd"/>
      <w:r>
        <w:rPr>
          <w:bCs/>
        </w:rPr>
        <w:t xml:space="preserve">), 0.22 ug of </w:t>
      </w:r>
      <w:proofErr w:type="spellStart"/>
      <w:r w:rsidR="00DD3A2D">
        <w:rPr>
          <w:bCs/>
        </w:rPr>
        <w:t>HDM_</w:t>
      </w:r>
      <w:r>
        <w:rPr>
          <w:bCs/>
        </w:rPr>
        <w:t>Gag</w:t>
      </w:r>
      <w:proofErr w:type="spellEnd"/>
      <w:r>
        <w:rPr>
          <w:bCs/>
        </w:rPr>
        <w:t>/Pol (</w:t>
      </w:r>
      <w:r w:rsidR="00DD3A2D">
        <w:rPr>
          <w:bCs/>
        </w:rPr>
        <w:t>BEI</w:t>
      </w:r>
      <w:r>
        <w:rPr>
          <w:bCs/>
        </w:rPr>
        <w:t xml:space="preserve"> ____), 0.22 ug of </w:t>
      </w:r>
      <w:proofErr w:type="spellStart"/>
      <w:r w:rsidR="00DD3A2D">
        <w:rPr>
          <w:bCs/>
        </w:rPr>
        <w:t>pC_</w:t>
      </w:r>
      <w:r>
        <w:rPr>
          <w:bCs/>
        </w:rPr>
        <w:t>Rev</w:t>
      </w:r>
      <w:proofErr w:type="spellEnd"/>
      <w:r w:rsidR="008F4BFD">
        <w:rPr>
          <w:bCs/>
        </w:rPr>
        <w:t xml:space="preserve"> (</w:t>
      </w:r>
      <w:r w:rsidR="00DD3A2D">
        <w:rPr>
          <w:bCs/>
        </w:rPr>
        <w:t>BEI</w:t>
      </w:r>
      <w:r w:rsidR="008F4BFD">
        <w:rPr>
          <w:bCs/>
        </w:rPr>
        <w:t xml:space="preserve"> ____)</w:t>
      </w:r>
      <w:r>
        <w:rPr>
          <w:bCs/>
        </w:rPr>
        <w:t xml:space="preserve">, 0.22 ug of </w:t>
      </w:r>
      <w:proofErr w:type="spellStart"/>
      <w:r w:rsidR="00DD3A2D">
        <w:rPr>
          <w:bCs/>
        </w:rPr>
        <w:t>HDM_</w:t>
      </w:r>
      <w:r>
        <w:rPr>
          <w:bCs/>
        </w:rPr>
        <w:t>Tat</w:t>
      </w:r>
      <w:proofErr w:type="spellEnd"/>
      <w:r w:rsidR="008F4BFD">
        <w:rPr>
          <w:bCs/>
        </w:rPr>
        <w:t xml:space="preserve"> (plasmid _____)</w:t>
      </w:r>
      <w:r>
        <w:rPr>
          <w:bCs/>
        </w:rPr>
        <w:t xml:space="preserve">, and 0.34 ug of </w:t>
      </w:r>
      <w:r w:rsidR="008F4BFD">
        <w:rPr>
          <w:bCs/>
        </w:rPr>
        <w:t xml:space="preserve">either </w:t>
      </w:r>
      <w:r>
        <w:rPr>
          <w:bCs/>
        </w:rPr>
        <w:t>Spike, VSV G (positive control), or carrier DNA (</w:t>
      </w:r>
      <w:r w:rsidRPr="00F71D1F">
        <w:rPr>
          <w:bCs/>
          <w:color w:val="FF0000"/>
        </w:rPr>
        <w:t>Promega product info</w:t>
      </w:r>
      <w:r>
        <w:rPr>
          <w:bCs/>
        </w:rPr>
        <w:t xml:space="preserve">) </w:t>
      </w:r>
      <w:r w:rsidR="00DD3A2D">
        <w:rPr>
          <w:bCs/>
        </w:rPr>
        <w:t>(negative control)</w:t>
      </w:r>
      <w:r w:rsidR="007E75E8">
        <w:rPr>
          <w:bCs/>
        </w:rPr>
        <w:t xml:space="preserve"> were combined with 100 </w:t>
      </w:r>
      <w:proofErr w:type="spellStart"/>
      <w:r w:rsidR="007E75E8">
        <w:rPr>
          <w:bCs/>
        </w:rPr>
        <w:t>uL</w:t>
      </w:r>
      <w:proofErr w:type="spellEnd"/>
      <w:r w:rsidR="007E75E8">
        <w:rPr>
          <w:bCs/>
        </w:rPr>
        <w:t xml:space="preserve"> DMEM and 3 </w:t>
      </w:r>
      <w:proofErr w:type="spellStart"/>
      <w:r w:rsidR="007E75E8">
        <w:rPr>
          <w:bCs/>
        </w:rPr>
        <w:t>uL</w:t>
      </w:r>
      <w:proofErr w:type="spellEnd"/>
      <w:r w:rsidR="007E75E8">
        <w:rPr>
          <w:bCs/>
        </w:rPr>
        <w:t xml:space="preserve"> </w:t>
      </w:r>
      <w:proofErr w:type="spellStart"/>
      <w:r w:rsidR="007E75E8">
        <w:rPr>
          <w:bCs/>
        </w:rPr>
        <w:t>BioT</w:t>
      </w:r>
      <w:proofErr w:type="spellEnd"/>
      <w:r w:rsidR="00894DAD">
        <w:rPr>
          <w:bCs/>
        </w:rPr>
        <w:t xml:space="preserve">, </w:t>
      </w:r>
      <w:r w:rsidR="007E75E8">
        <w:rPr>
          <w:bCs/>
        </w:rPr>
        <w:t>gently mixed by pipetting up and down,</w:t>
      </w:r>
      <w:r w:rsidR="007E75E8">
        <w:rPr>
          <w:bCs/>
          <w:color w:val="000000" w:themeColor="text1"/>
        </w:rPr>
        <w:t xml:space="preserve"> </w:t>
      </w:r>
      <w:r w:rsidR="00DD3A2D">
        <w:rPr>
          <w:bCs/>
          <w:color w:val="000000" w:themeColor="text1"/>
        </w:rPr>
        <w:t>briefly spun in a centrifuge</w:t>
      </w:r>
      <w:r w:rsidR="007E75E8">
        <w:rPr>
          <w:bCs/>
          <w:color w:val="000000" w:themeColor="text1"/>
        </w:rPr>
        <w:t>,</w:t>
      </w:r>
      <w:r w:rsidR="00DD3A2D">
        <w:rPr>
          <w:bCs/>
          <w:color w:val="000000" w:themeColor="text1"/>
        </w:rPr>
        <w:t xml:space="preserve"> and allowed to sit at room temperature for 10-20 min before being gently added to the cells in a dropwise manner. </w:t>
      </w:r>
      <w:r w:rsidR="008F4BFD">
        <w:rPr>
          <w:bCs/>
          <w:color w:val="000000" w:themeColor="text1"/>
        </w:rPr>
        <w:t xml:space="preserve">At 18 to 24 hours post-transfection, the media was changed by removing the transfection supernatant and gently adding 2 mL fresh, pre-warmed D10 to each well. </w:t>
      </w:r>
      <w:r w:rsidR="00DD3A2D">
        <w:rPr>
          <w:bCs/>
          <w:color w:val="000000" w:themeColor="text1"/>
        </w:rPr>
        <w:t>V</w:t>
      </w:r>
      <w:r w:rsidR="008F4BFD">
        <w:rPr>
          <w:bCs/>
          <w:color w:val="000000" w:themeColor="text1"/>
        </w:rPr>
        <w:t>irus was collected</w:t>
      </w:r>
      <w:r w:rsidR="00DD3A2D">
        <w:rPr>
          <w:bCs/>
          <w:color w:val="000000" w:themeColor="text1"/>
        </w:rPr>
        <w:t xml:space="preserve"> at 60 hours post transfection by harvesting the supernatant</w:t>
      </w:r>
      <w:r w:rsidR="008F4BFD">
        <w:rPr>
          <w:bCs/>
          <w:color w:val="000000" w:themeColor="text1"/>
        </w:rPr>
        <w:t xml:space="preserve"> from each well and filter</w:t>
      </w:r>
      <w:r w:rsidR="00DD3A2D">
        <w:rPr>
          <w:bCs/>
          <w:color w:val="000000" w:themeColor="text1"/>
        </w:rPr>
        <w:t>ing it</w:t>
      </w:r>
      <w:r w:rsidR="008F4BFD">
        <w:rPr>
          <w:bCs/>
          <w:color w:val="000000" w:themeColor="text1"/>
        </w:rPr>
        <w:t xml:space="preserve"> through a 0.45 um filter. Virus was then frozen at -80 C before use.</w:t>
      </w:r>
    </w:p>
    <w:p w14:paraId="53A7B65A" w14:textId="38792B8F" w:rsidR="00250DDC" w:rsidRDefault="00250DDC" w:rsidP="007E75E8">
      <w:pPr>
        <w:pStyle w:val="MDPI61Supplementary"/>
        <w:rPr>
          <w:bCs/>
          <w:color w:val="000000" w:themeColor="text1"/>
        </w:rPr>
      </w:pPr>
    </w:p>
    <w:p w14:paraId="1A13E0B0" w14:textId="6E172E26" w:rsidR="00311616" w:rsidRDefault="00250DDC" w:rsidP="007E75E8">
      <w:pPr>
        <w:pStyle w:val="MDPI61Supplementary"/>
        <w:rPr>
          <w:bCs/>
          <w:color w:val="000000" w:themeColor="text1"/>
        </w:rPr>
      </w:pPr>
      <w:commentRangeStart w:id="9"/>
      <w:r>
        <w:rPr>
          <w:bCs/>
          <w:color w:val="000000" w:themeColor="text1"/>
        </w:rPr>
        <w:t xml:space="preserve">To titer this virus, we then infected 293T-ACE2 cells in a 96 well-plate with serial dilutions of virus </w:t>
      </w:r>
      <w:r w:rsidR="00311616">
        <w:rPr>
          <w:bCs/>
          <w:color w:val="000000" w:themeColor="text1"/>
        </w:rPr>
        <w:t xml:space="preserve">in a final volume of 150 </w:t>
      </w:r>
      <w:proofErr w:type="spellStart"/>
      <w:r w:rsidR="00311616">
        <w:rPr>
          <w:bCs/>
          <w:color w:val="000000" w:themeColor="text1"/>
        </w:rPr>
        <w:t>uL</w:t>
      </w:r>
      <w:proofErr w:type="spellEnd"/>
      <w:r w:rsidR="00311616">
        <w:rPr>
          <w:bCs/>
          <w:color w:val="000000" w:themeColor="text1"/>
        </w:rPr>
        <w:t xml:space="preserve">. Infection was measured 48-60 hours post infection either by measuring </w:t>
      </w:r>
      <w:proofErr w:type="spellStart"/>
      <w:r>
        <w:rPr>
          <w:bCs/>
          <w:color w:val="000000" w:themeColor="text1"/>
        </w:rPr>
        <w:t>ZsGreen</w:t>
      </w:r>
      <w:proofErr w:type="spellEnd"/>
      <w:r>
        <w:rPr>
          <w:bCs/>
          <w:color w:val="000000" w:themeColor="text1"/>
        </w:rPr>
        <w:t xml:space="preserve"> </w:t>
      </w:r>
      <w:r w:rsidR="00311616">
        <w:rPr>
          <w:bCs/>
          <w:color w:val="000000" w:themeColor="text1"/>
        </w:rPr>
        <w:t>fluorescence using</w:t>
      </w:r>
      <w:r>
        <w:rPr>
          <w:bCs/>
          <w:color w:val="000000" w:themeColor="text1"/>
        </w:rPr>
        <w:t xml:space="preserve"> flow cytometry or </w:t>
      </w:r>
      <w:r w:rsidR="00311616">
        <w:rPr>
          <w:bCs/>
          <w:color w:val="000000" w:themeColor="text1"/>
        </w:rPr>
        <w:t xml:space="preserve">by measuring RLUs using </w:t>
      </w:r>
      <w:r>
        <w:rPr>
          <w:bCs/>
          <w:color w:val="000000" w:themeColor="text1"/>
        </w:rPr>
        <w:t xml:space="preserve">the </w:t>
      </w:r>
      <w:r w:rsidR="00311616">
        <w:rPr>
          <w:bCs/>
          <w:color w:val="000000" w:themeColor="text1"/>
        </w:rPr>
        <w:t xml:space="preserve">Bright </w:t>
      </w:r>
      <w:r w:rsidR="00F47107">
        <w:rPr>
          <w:bCs/>
          <w:color w:val="000000" w:themeColor="text1"/>
        </w:rPr>
        <w:t>Glo luciferase reagent (</w:t>
      </w:r>
      <w:r w:rsidR="00F47107">
        <w:rPr>
          <w:bCs/>
          <w:color w:val="FF0000"/>
        </w:rPr>
        <w:t>reagent info</w:t>
      </w:r>
      <w:r w:rsidR="00F47107">
        <w:rPr>
          <w:bCs/>
          <w:color w:val="000000" w:themeColor="text1"/>
        </w:rPr>
        <w:t>)</w:t>
      </w:r>
      <w:r w:rsidR="00311616">
        <w:rPr>
          <w:bCs/>
          <w:color w:val="000000" w:themeColor="text1"/>
        </w:rPr>
        <w:t xml:space="preserve"> and Tecan plate reader</w:t>
      </w:r>
      <w:r w:rsidR="00F47107">
        <w:rPr>
          <w:bCs/>
          <w:color w:val="000000" w:themeColor="text1"/>
        </w:rPr>
        <w:t xml:space="preserve">. </w:t>
      </w:r>
      <w:commentRangeEnd w:id="9"/>
      <w:r w:rsidR="00F47107">
        <w:rPr>
          <w:rStyle w:val="CommentReference"/>
          <w:rFonts w:ascii="Times New Roman" w:hAnsi="Times New Roman"/>
          <w:snapToGrid/>
          <w:lang w:eastAsia="de-DE" w:bidi="ar-SA"/>
        </w:rPr>
        <w:commentReference w:id="9"/>
      </w:r>
    </w:p>
    <w:p w14:paraId="1B88CBE4" w14:textId="399BD4D9" w:rsidR="00250DDC" w:rsidRDefault="00311616" w:rsidP="007E75E8">
      <w:pPr>
        <w:pStyle w:val="MDPI61Supplementary"/>
        <w:rPr>
          <w:bCs/>
          <w:color w:val="000000" w:themeColor="text1"/>
        </w:rPr>
      </w:pPr>
      <w:r>
        <w:rPr>
          <w:bCs/>
          <w:color w:val="000000" w:themeColor="text1"/>
        </w:rPr>
        <w:t xml:space="preserve">To titer virus by </w:t>
      </w:r>
      <w:proofErr w:type="spellStart"/>
      <w:r>
        <w:rPr>
          <w:bCs/>
          <w:color w:val="000000" w:themeColor="text1"/>
        </w:rPr>
        <w:t>ZsGreen</w:t>
      </w:r>
      <w:proofErr w:type="spellEnd"/>
      <w:r>
        <w:rPr>
          <w:bCs/>
          <w:color w:val="000000" w:themeColor="text1"/>
        </w:rPr>
        <w:t xml:space="preserve"> expression, wells that appeared to yield ~1-10% positive cells were selected for flow cytometry. 30 </w:t>
      </w:r>
      <w:proofErr w:type="spellStart"/>
      <w:r>
        <w:rPr>
          <w:bCs/>
          <w:color w:val="000000" w:themeColor="text1"/>
        </w:rPr>
        <w:t>uL</w:t>
      </w:r>
      <w:proofErr w:type="spellEnd"/>
      <w:r>
        <w:rPr>
          <w:bCs/>
          <w:color w:val="000000" w:themeColor="text1"/>
        </w:rPr>
        <w:t xml:space="preserve"> of trypsin was added to each of these wells and incubated for 5 min or until cells visually detached. 70 </w:t>
      </w:r>
      <w:proofErr w:type="spellStart"/>
      <w:r>
        <w:rPr>
          <w:bCs/>
          <w:color w:val="000000" w:themeColor="text1"/>
        </w:rPr>
        <w:t>uL</w:t>
      </w:r>
      <w:proofErr w:type="spellEnd"/>
      <w:r>
        <w:rPr>
          <w:bCs/>
          <w:color w:val="000000" w:themeColor="text1"/>
        </w:rPr>
        <w:t xml:space="preserve"> of D10 was added to these wells and these cells were transferred to a V-bottom plate then centrifuged at 300xg for 4 min. Cells were washed 2x with 150 </w:t>
      </w:r>
      <w:proofErr w:type="spellStart"/>
      <w:r>
        <w:rPr>
          <w:bCs/>
          <w:color w:val="000000" w:themeColor="text1"/>
        </w:rPr>
        <w:t>uL</w:t>
      </w:r>
      <w:proofErr w:type="spellEnd"/>
      <w:r>
        <w:rPr>
          <w:bCs/>
          <w:color w:val="000000" w:themeColor="text1"/>
        </w:rPr>
        <w:t xml:space="preserve"> 3% BSA in PBS </w:t>
      </w:r>
      <w:proofErr w:type="spellStart"/>
      <w:r>
        <w:rPr>
          <w:bCs/>
          <w:color w:val="000000" w:themeColor="text1"/>
        </w:rPr>
        <w:t>and</w:t>
      </w:r>
      <w:proofErr w:type="spellEnd"/>
      <w:r>
        <w:rPr>
          <w:bCs/>
          <w:color w:val="000000" w:themeColor="text1"/>
        </w:rPr>
        <w:t xml:space="preserve"> then resuspended in 150 </w:t>
      </w:r>
      <w:proofErr w:type="spellStart"/>
      <w:r>
        <w:rPr>
          <w:bCs/>
          <w:color w:val="000000" w:themeColor="text1"/>
        </w:rPr>
        <w:t>uL</w:t>
      </w:r>
      <w:proofErr w:type="spellEnd"/>
      <w:r>
        <w:rPr>
          <w:bCs/>
          <w:color w:val="000000" w:themeColor="text1"/>
        </w:rPr>
        <w:t xml:space="preserve"> 1% BSA in PBS for flow cytometry.</w:t>
      </w:r>
    </w:p>
    <w:p w14:paraId="2A41594F" w14:textId="130572AD" w:rsidR="00311616" w:rsidRPr="00F47107" w:rsidRDefault="00311616" w:rsidP="007E75E8">
      <w:pPr>
        <w:pStyle w:val="MDPI61Supplementary"/>
        <w:rPr>
          <w:bCs/>
          <w:color w:val="000000" w:themeColor="text1"/>
        </w:rPr>
      </w:pPr>
      <w:r>
        <w:rPr>
          <w:bCs/>
          <w:color w:val="000000" w:themeColor="text1"/>
        </w:rPr>
        <w:t xml:space="preserve">To titer virus using luciferase, 100 </w:t>
      </w:r>
      <w:proofErr w:type="spellStart"/>
      <w:r>
        <w:rPr>
          <w:bCs/>
          <w:color w:val="000000" w:themeColor="text1"/>
        </w:rPr>
        <w:t>uL</w:t>
      </w:r>
      <w:proofErr w:type="spellEnd"/>
      <w:r>
        <w:rPr>
          <w:bCs/>
          <w:color w:val="000000" w:themeColor="text1"/>
        </w:rPr>
        <w:t xml:space="preserve"> of media was removed from the infected cells. Assuming an evaporation rate of about 10 </w:t>
      </w:r>
      <w:proofErr w:type="spellStart"/>
      <w:r>
        <w:rPr>
          <w:bCs/>
          <w:color w:val="000000" w:themeColor="text1"/>
        </w:rPr>
        <w:t>uL</w:t>
      </w:r>
      <w:proofErr w:type="spellEnd"/>
      <w:r>
        <w:rPr>
          <w:bCs/>
          <w:color w:val="000000" w:themeColor="text1"/>
        </w:rPr>
        <w:t xml:space="preserve"> per day, </w:t>
      </w:r>
      <w:proofErr w:type="gramStart"/>
      <w:r>
        <w:rPr>
          <w:bCs/>
          <w:color w:val="000000" w:themeColor="text1"/>
        </w:rPr>
        <w:t>this leaves</w:t>
      </w:r>
      <w:proofErr w:type="gramEnd"/>
      <w:r>
        <w:rPr>
          <w:bCs/>
          <w:color w:val="000000" w:themeColor="text1"/>
        </w:rPr>
        <w:t xml:space="preserve"> ~30 </w:t>
      </w:r>
      <w:proofErr w:type="spellStart"/>
      <w:r>
        <w:rPr>
          <w:bCs/>
          <w:color w:val="000000" w:themeColor="text1"/>
        </w:rPr>
        <w:t>uL</w:t>
      </w:r>
      <w:proofErr w:type="spellEnd"/>
      <w:r>
        <w:rPr>
          <w:bCs/>
          <w:color w:val="000000" w:themeColor="text1"/>
        </w:rPr>
        <w:t xml:space="preserve"> of media in each well. 30 </w:t>
      </w:r>
      <w:proofErr w:type="spellStart"/>
      <w:r>
        <w:rPr>
          <w:bCs/>
          <w:color w:val="000000" w:themeColor="text1"/>
        </w:rPr>
        <w:t>uL</w:t>
      </w:r>
      <w:proofErr w:type="spellEnd"/>
      <w:r>
        <w:rPr>
          <w:bCs/>
          <w:color w:val="000000" w:themeColor="text1"/>
        </w:rPr>
        <w:t xml:space="preserve"> of </w:t>
      </w:r>
      <w:proofErr w:type="spellStart"/>
      <w:r>
        <w:rPr>
          <w:bCs/>
          <w:color w:val="000000" w:themeColor="text1"/>
        </w:rPr>
        <w:t>BrightGlo</w:t>
      </w:r>
      <w:proofErr w:type="spellEnd"/>
      <w:r>
        <w:rPr>
          <w:bCs/>
          <w:color w:val="000000" w:themeColor="text1"/>
        </w:rPr>
        <w:t xml:space="preserve"> luciferase reagent was then added to each well and mixed well. The entire 60 </w:t>
      </w:r>
      <w:proofErr w:type="spellStart"/>
      <w:r>
        <w:rPr>
          <w:bCs/>
          <w:color w:val="000000" w:themeColor="text1"/>
        </w:rPr>
        <w:t>uL</w:t>
      </w:r>
      <w:proofErr w:type="spellEnd"/>
      <w:r>
        <w:rPr>
          <w:bCs/>
          <w:color w:val="000000" w:themeColor="text1"/>
        </w:rPr>
        <w:t xml:space="preserve"> well volume was then transferred to a black-bottom plate and allowed to incubate for 2 min before being analyzed using the Tecan plate reader </w:t>
      </w:r>
      <w:r>
        <w:rPr>
          <w:bCs/>
          <w:color w:val="FF0000"/>
        </w:rPr>
        <w:t>(info and settings).</w:t>
      </w:r>
      <w:r>
        <w:rPr>
          <w:bCs/>
          <w:color w:val="000000" w:themeColor="text1"/>
        </w:rPr>
        <w:t xml:space="preserve"> </w:t>
      </w:r>
    </w:p>
    <w:p w14:paraId="26305337" w14:textId="58097805" w:rsidR="006C5456" w:rsidRPr="00DD3A2D" w:rsidRDefault="006C5456" w:rsidP="000B4C54">
      <w:pPr>
        <w:pStyle w:val="MDPI61Supplementary"/>
        <w:rPr>
          <w:bCs/>
        </w:rPr>
      </w:pPr>
      <w:commentRangeStart w:id="10"/>
      <w:r>
        <w:rPr>
          <w:bCs/>
          <w:i/>
          <w:iCs/>
        </w:rPr>
        <w:t>4.</w:t>
      </w:r>
      <w:r w:rsidR="006640EE">
        <w:rPr>
          <w:bCs/>
          <w:i/>
          <w:iCs/>
        </w:rPr>
        <w:t>3</w:t>
      </w:r>
      <w:r>
        <w:rPr>
          <w:bCs/>
          <w:i/>
          <w:iCs/>
        </w:rPr>
        <w:t xml:space="preserve"> Detailed protocol for neutralization assays.</w:t>
      </w:r>
      <w:r w:rsidR="001353B1">
        <w:rPr>
          <w:bCs/>
          <w:i/>
          <w:iCs/>
        </w:rPr>
        <w:t xml:space="preserve"> </w:t>
      </w:r>
      <w:commentRangeEnd w:id="10"/>
      <w:r w:rsidR="004F2C2A">
        <w:rPr>
          <w:rStyle w:val="CommentReference"/>
          <w:rFonts w:ascii="Times New Roman" w:hAnsi="Times New Roman"/>
          <w:snapToGrid/>
          <w:lang w:eastAsia="de-DE" w:bidi="ar-SA"/>
        </w:rPr>
        <w:commentReference w:id="10"/>
      </w:r>
    </w:p>
    <w:p w14:paraId="73E500F8" w14:textId="16464A6F" w:rsidR="00250DDC" w:rsidRDefault="00250DDC" w:rsidP="00250DDC">
      <w:pPr>
        <w:pStyle w:val="MDPI61Supplementary"/>
        <w:rPr>
          <w:bCs/>
        </w:rPr>
      </w:pPr>
      <w:r>
        <w:rPr>
          <w:bCs/>
        </w:rPr>
        <w:t>The following protocol was developed to streamline neutralization assays with Spike-pseudotyped lentiviruses</w:t>
      </w:r>
      <w:r w:rsidR="004F2C2A">
        <w:rPr>
          <w:bCs/>
        </w:rPr>
        <w:t>:</w:t>
      </w:r>
    </w:p>
    <w:p w14:paraId="7E4E4EA6" w14:textId="45C6CBFB" w:rsidR="001353B1" w:rsidRDefault="00250DDC" w:rsidP="00250DDC">
      <w:pPr>
        <w:pStyle w:val="MDPI61Supplementary"/>
        <w:numPr>
          <w:ilvl w:val="0"/>
          <w:numId w:val="5"/>
        </w:numPr>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7E75E8">
        <w:rPr>
          <w:bCs/>
          <w:color w:val="FF0000"/>
        </w:rPr>
        <w:t>XXX</w:t>
      </w:r>
      <w:r w:rsidR="007E75E8">
        <w:rPr>
          <w:bCs/>
          <w:color w:val="000000" w:themeColor="text1"/>
        </w:rPr>
        <w:t>)</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in each well. </w:t>
      </w:r>
      <w:r>
        <w:rPr>
          <w:bCs/>
        </w:rPr>
        <w:t>Plan to infect this plate 8–12 hours post-seeding.</w:t>
      </w:r>
    </w:p>
    <w:p w14:paraId="0C88D294" w14:textId="0ACCE2A9" w:rsidR="00712845" w:rsidRPr="00712845" w:rsidRDefault="00250DDC" w:rsidP="00997A19">
      <w:pPr>
        <w:pStyle w:val="MDPI61Supplementary"/>
        <w:numPr>
          <w:ilvl w:val="0"/>
          <w:numId w:val="5"/>
        </w:numPr>
        <w:rPr>
          <w:bCs/>
          <w:i/>
          <w:iCs/>
        </w:rPr>
      </w:pPr>
      <w:r w:rsidRPr="00250DDC">
        <w:rPr>
          <w:bCs/>
        </w:rPr>
        <w:t xml:space="preserve">About </w:t>
      </w:r>
      <w:r w:rsidR="00997A19">
        <w:rPr>
          <w:bCs/>
        </w:rPr>
        <w:t>1.5</w:t>
      </w:r>
      <w:r w:rsidRPr="00250DDC">
        <w:rPr>
          <w:bCs/>
        </w:rPr>
        <w:t xml:space="preserve"> hours prior to infecting cells, </w:t>
      </w:r>
      <w:r w:rsidR="00712845">
        <w:rPr>
          <w:bCs/>
        </w:rPr>
        <w:t xml:space="preserve">begin </w:t>
      </w:r>
      <w:r w:rsidRPr="00250DDC">
        <w:rPr>
          <w:bCs/>
        </w:rPr>
        <w:t>prepar</w:t>
      </w:r>
      <w:r w:rsidR="00712845">
        <w:rPr>
          <w:bCs/>
        </w:rPr>
        <w:t>ing</w:t>
      </w:r>
      <w:r w:rsidRPr="00250DDC">
        <w:rPr>
          <w:bCs/>
        </w:rPr>
        <w:t xml:space="preserve"> serum</w:t>
      </w:r>
      <w:r w:rsidR="00894DAD">
        <w:rPr>
          <w:bCs/>
        </w:rPr>
        <w:t xml:space="preserve"> and/or ACE2</w:t>
      </w:r>
      <w:r w:rsidRPr="00250DDC">
        <w:rPr>
          <w:bCs/>
        </w:rPr>
        <w:t xml:space="preserve"> dilutions</w:t>
      </w:r>
      <w:r w:rsidR="00712845">
        <w:rPr>
          <w:bCs/>
        </w:rPr>
        <w:t>. I</w:t>
      </w:r>
      <w:r>
        <w:rPr>
          <w:bCs/>
        </w:rPr>
        <w:t>n a separate 96-well plate</w:t>
      </w:r>
      <w:r w:rsidR="00712845">
        <w:rPr>
          <w:bCs/>
        </w:rPr>
        <w:t xml:space="preserve">, serially dilute serum samples leaving 60 </w:t>
      </w:r>
      <w:proofErr w:type="spellStart"/>
      <w:r w:rsidR="00712845">
        <w:rPr>
          <w:bCs/>
        </w:rPr>
        <w:t>uL</w:t>
      </w:r>
      <w:proofErr w:type="spellEnd"/>
      <w:r w:rsidR="00712845">
        <w:rPr>
          <w:bCs/>
        </w:rPr>
        <w:t xml:space="preserve"> diluted serum in each well. A</w:t>
      </w:r>
      <w:r w:rsidR="00894DAD">
        <w:rPr>
          <w:bCs/>
        </w:rPr>
        <w:t xml:space="preserve">dd 60 </w:t>
      </w:r>
      <w:proofErr w:type="spellStart"/>
      <w:r w:rsidR="00894DAD">
        <w:rPr>
          <w:bCs/>
        </w:rPr>
        <w:t>uL</w:t>
      </w:r>
      <w:proofErr w:type="spellEnd"/>
      <w:r w:rsidR="00894DAD">
        <w:rPr>
          <w:bCs/>
        </w:rPr>
        <w:t xml:space="preserve"> D1</w:t>
      </w:r>
      <w:r w:rsidR="00712845">
        <w:rPr>
          <w:bCs/>
        </w:rPr>
        <w:t>0 to the wells without serum</w:t>
      </w:r>
      <w:r w:rsidR="00894DAD">
        <w:rPr>
          <w:bCs/>
        </w:rPr>
        <w:t xml:space="preserve">. </w:t>
      </w:r>
    </w:p>
    <w:p w14:paraId="1D58D11B" w14:textId="3F8BF6CE" w:rsidR="00712845" w:rsidRPr="00712845" w:rsidRDefault="004F2C2A" w:rsidP="00997A19">
      <w:pPr>
        <w:pStyle w:val="MDPI61Supplementary"/>
        <w:numPr>
          <w:ilvl w:val="0"/>
          <w:numId w:val="5"/>
        </w:numPr>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12845">
        <w:rPr>
          <w:bCs/>
        </w:rPr>
        <w:t>all of the</w:t>
      </w:r>
      <w:r w:rsidR="00997A19">
        <w:rPr>
          <w:bCs/>
        </w:rPr>
        <w:t xml:space="preserve"> serum dilutions</w:t>
      </w:r>
      <w:r w:rsidR="00712845">
        <w:rPr>
          <w:bCs/>
        </w:rPr>
        <w:t xml:space="preserve"> and</w:t>
      </w:r>
      <w:r w:rsidR="00997A19">
        <w:rPr>
          <w:bCs/>
        </w:rPr>
        <w:t xml:space="preserve"> several </w:t>
      </w:r>
      <w:r w:rsidR="00712845">
        <w:rPr>
          <w:bCs/>
        </w:rPr>
        <w:t>wells without serum as virus-only controls</w:t>
      </w:r>
      <w:r w:rsidR="00997A19">
        <w:rPr>
          <w:bCs/>
        </w:rPr>
        <w:t xml:space="preserve"> (see </w:t>
      </w:r>
      <w:r w:rsidR="00997A19">
        <w:rPr>
          <w:b/>
        </w:rPr>
        <w:t>Supplementary Figure 2</w:t>
      </w:r>
      <w:r w:rsidR="00997A19">
        <w:rPr>
          <w:bCs/>
        </w:rPr>
        <w:t xml:space="preserve"> for an example plate layout). </w:t>
      </w:r>
    </w:p>
    <w:p w14:paraId="5DF60C37" w14:textId="4D56FDF0" w:rsidR="00997A19" w:rsidRPr="00997A19" w:rsidRDefault="00997A19" w:rsidP="00997A19">
      <w:pPr>
        <w:pStyle w:val="MDPI61Supplementary"/>
        <w:numPr>
          <w:ilvl w:val="0"/>
          <w:numId w:val="5"/>
        </w:numPr>
        <w:rPr>
          <w:bCs/>
          <w:i/>
          <w:iCs/>
        </w:rPr>
      </w:pPr>
      <w:r>
        <w:rPr>
          <w:bCs/>
        </w:rPr>
        <w:t xml:space="preserve">Incubate virus and serum at 37 C for 1 hr. </w:t>
      </w:r>
    </w:p>
    <w:p w14:paraId="68D3D2FA" w14:textId="7CB70507" w:rsidR="00997A19" w:rsidRPr="00AF4A54" w:rsidRDefault="00AF4A54" w:rsidP="00997A19">
      <w:pPr>
        <w:pStyle w:val="MDPI61Supplementary"/>
        <w:numPr>
          <w:ilvl w:val="0"/>
          <w:numId w:val="5"/>
        </w:numPr>
        <w:rPr>
          <w:bCs/>
          <w:i/>
          <w:iCs/>
        </w:rPr>
      </w:pPr>
      <w:commentRangeStart w:id="11"/>
      <w:r>
        <w:rPr>
          <w:bCs/>
        </w:rPr>
        <w:t xml:space="preserve">Carefully add 100 </w:t>
      </w:r>
      <w:proofErr w:type="spellStart"/>
      <w:r>
        <w:rPr>
          <w:bCs/>
        </w:rPr>
        <w:t>uL</w:t>
      </w:r>
      <w:proofErr w:type="spellEnd"/>
      <w:r>
        <w:rPr>
          <w:bCs/>
        </w:rPr>
        <w:t xml:space="preserve"> </w:t>
      </w:r>
      <w:r w:rsidR="00894DAD">
        <w:rPr>
          <w:bCs/>
        </w:rPr>
        <w:t>of the serum</w:t>
      </w:r>
      <w:r>
        <w:rPr>
          <w:bCs/>
        </w:rPr>
        <w:t xml:space="preserve"> </w:t>
      </w:r>
      <w:r w:rsidR="00894DAD">
        <w:rPr>
          <w:bCs/>
        </w:rPr>
        <w:t xml:space="preserve">+ </w:t>
      </w:r>
      <w:r>
        <w:rPr>
          <w:bCs/>
        </w:rPr>
        <w:t xml:space="preserve">virus </w:t>
      </w:r>
      <w:r w:rsidR="00894DAD">
        <w:rPr>
          <w:bCs/>
        </w:rPr>
        <w:t xml:space="preserve">dilutions to the corresponding wells of </w:t>
      </w:r>
      <w:r>
        <w:rPr>
          <w:bCs/>
        </w:rPr>
        <w:t>the plate of 293T-ACE2 cells.</w:t>
      </w:r>
      <w:r w:rsidR="00894DAD">
        <w:rPr>
          <w:bCs/>
        </w:rPr>
        <w:t xml:space="preserve"> Add 100 </w:t>
      </w:r>
      <w:proofErr w:type="spellStart"/>
      <w:r w:rsidR="00894DAD">
        <w:rPr>
          <w:bCs/>
        </w:rPr>
        <w:t>uL</w:t>
      </w:r>
      <w:proofErr w:type="spellEnd"/>
      <w:r w:rsidR="00894DAD">
        <w:rPr>
          <w:bCs/>
        </w:rPr>
        <w:t xml:space="preserve"> D10 to any wells without serum or virus.</w:t>
      </w:r>
    </w:p>
    <w:p w14:paraId="3E15CC47" w14:textId="2535E70B" w:rsidR="00AF4A54" w:rsidRPr="00AF4A54" w:rsidRDefault="00AF4A54" w:rsidP="00997A19">
      <w:pPr>
        <w:pStyle w:val="MDPI61Supplementary"/>
        <w:numPr>
          <w:ilvl w:val="0"/>
          <w:numId w:val="5"/>
        </w:numPr>
        <w:rPr>
          <w:bCs/>
          <w:i/>
          <w:iCs/>
        </w:rPr>
      </w:pPr>
      <w:r>
        <w:rPr>
          <w:bCs/>
        </w:rPr>
        <w:t xml:space="preserve">Add </w:t>
      </w:r>
      <w:r w:rsidR="00894DAD">
        <w:rPr>
          <w:bCs/>
        </w:rPr>
        <w:t xml:space="preserve">3 </w:t>
      </w:r>
      <w:proofErr w:type="spellStart"/>
      <w:r w:rsidR="00894DAD">
        <w:rPr>
          <w:bCs/>
        </w:rPr>
        <w:t>uL</w:t>
      </w:r>
      <w:proofErr w:type="spellEnd"/>
      <w:r w:rsidR="00894DAD">
        <w:rPr>
          <w:bCs/>
        </w:rPr>
        <w:t xml:space="preserve"> of 0.25 ug/</w:t>
      </w:r>
      <w:proofErr w:type="spellStart"/>
      <w:r w:rsidR="00894DAD">
        <w:rPr>
          <w:bCs/>
        </w:rPr>
        <w:t>uL</w:t>
      </w:r>
      <w:proofErr w:type="spellEnd"/>
      <w:r w:rsidR="00894DAD">
        <w:rPr>
          <w:bCs/>
        </w:rPr>
        <w:t xml:space="preserve"> polybrene for </w:t>
      </w:r>
      <w:r>
        <w:rPr>
          <w:bCs/>
        </w:rPr>
        <w:t>a final concentration of 5 ug/mL</w:t>
      </w:r>
      <w:r w:rsidR="00894DAD">
        <w:rPr>
          <w:bCs/>
        </w:rPr>
        <w:t xml:space="preserve"> in each well</w:t>
      </w:r>
      <w:r>
        <w:rPr>
          <w:bCs/>
        </w:rPr>
        <w:t>.</w:t>
      </w:r>
    </w:p>
    <w:p w14:paraId="0783A139" w14:textId="025401EE" w:rsidR="00AF4A54" w:rsidRPr="00997A19" w:rsidRDefault="00AF4A54" w:rsidP="00997A19">
      <w:pPr>
        <w:pStyle w:val="MDPI61Supplementary"/>
        <w:numPr>
          <w:ilvl w:val="0"/>
          <w:numId w:val="5"/>
        </w:numPr>
        <w:rPr>
          <w:bCs/>
          <w:i/>
          <w:iCs/>
        </w:rPr>
      </w:pPr>
      <w:r>
        <w:rPr>
          <w:bCs/>
        </w:rPr>
        <w:t>Incubate at 37C for 48-60 hours before reading out luminescence or fluorescence.</w:t>
      </w:r>
      <w:commentRangeEnd w:id="11"/>
      <w:r>
        <w:rPr>
          <w:rStyle w:val="CommentReference"/>
          <w:rFonts w:ascii="Times New Roman" w:hAnsi="Times New Roman"/>
          <w:snapToGrid/>
          <w:lang w:eastAsia="de-DE" w:bidi="ar-SA"/>
        </w:rPr>
        <w:commentReference w:id="11"/>
      </w:r>
    </w:p>
    <w:p w14:paraId="0185E614" w14:textId="543C59F5" w:rsidR="00521B95" w:rsidRDefault="00521B95" w:rsidP="00250DDC">
      <w:pPr>
        <w:pStyle w:val="MDPI61Supplementary"/>
        <w:rPr>
          <w:bCs/>
          <w:i/>
          <w:iCs/>
        </w:rPr>
      </w:pPr>
      <w:r w:rsidRPr="00250DDC">
        <w:rPr>
          <w:bCs/>
          <w:i/>
          <w:iCs/>
        </w:rPr>
        <w:t xml:space="preserve">4.4 </w:t>
      </w:r>
      <w:commentRangeStart w:id="12"/>
      <w:r w:rsidRPr="00250DDC">
        <w:rPr>
          <w:bCs/>
          <w:i/>
          <w:iCs/>
        </w:rPr>
        <w:t xml:space="preserve">Human serum sample </w:t>
      </w:r>
      <w:commentRangeEnd w:id="12"/>
      <w:r w:rsidR="00712845">
        <w:rPr>
          <w:rStyle w:val="CommentReference"/>
          <w:rFonts w:ascii="Times New Roman" w:hAnsi="Times New Roman"/>
          <w:snapToGrid/>
          <w:lang w:eastAsia="de-DE" w:bidi="ar-SA"/>
        </w:rPr>
        <w:commentReference w:id="12"/>
      </w:r>
      <w:r w:rsidRPr="00250DDC">
        <w:rPr>
          <w:bCs/>
          <w:i/>
          <w:iCs/>
        </w:rPr>
        <w:t>and soluble ACE2.</w:t>
      </w:r>
    </w:p>
    <w:p w14:paraId="2A53E9F7" w14:textId="3DC74ADD" w:rsidR="00712845" w:rsidRPr="00712845" w:rsidRDefault="00712845" w:rsidP="00250DDC">
      <w:pPr>
        <w:pStyle w:val="MDPI61Supplementary"/>
        <w:rPr>
          <w:bCs/>
        </w:rPr>
      </w:pP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76BC9778"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004CC3">
        <w:t xml:space="preserve"> and H.</w:t>
      </w:r>
      <w:r w:rsidR="0061281F">
        <w:t>Y.</w:t>
      </w:r>
      <w:r w:rsidR="00004CC3">
        <w:t>C.</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7DF9788F" w:rsidR="00532A09" w:rsidRPr="00532A09" w:rsidRDefault="00532A09" w:rsidP="000B4C54">
      <w:pPr>
        <w:pStyle w:val="MDPI62Acknowledgments"/>
      </w:pPr>
      <w:commentRangeStart w:id="13"/>
      <w:r>
        <w:rPr>
          <w:b/>
        </w:rPr>
        <w:t>Funding</w:t>
      </w:r>
      <w:commentRangeEnd w:id="13"/>
      <w:r w:rsidR="0012224E">
        <w:rPr>
          <w:rStyle w:val="CommentReference"/>
          <w:rFonts w:ascii="Times New Roman" w:hAnsi="Times New Roman"/>
          <w:snapToGrid/>
          <w:lang w:bidi="ar-SA"/>
        </w:rPr>
        <w:commentReference w:id="13"/>
      </w:r>
      <w:r>
        <w:rPr>
          <w:b/>
        </w:rPr>
        <w:t xml:space="preserve">: </w:t>
      </w:r>
      <w:r w:rsidR="009445F1">
        <w:t xml:space="preserve">This research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506A4DCA" w:rsidR="000B4C54" w:rsidRPr="00A271F1" w:rsidRDefault="00A271F1" w:rsidP="000B4C54">
      <w:pPr>
        <w:pStyle w:val="MDPI62Acknowledgments"/>
      </w:pPr>
      <w:r>
        <w:rPr>
          <w:b/>
        </w:rPr>
        <w:t>Acknowledgments:</w:t>
      </w:r>
      <w:r w:rsidRPr="00A271F1">
        <w:t xml:space="preserve"> </w:t>
      </w:r>
      <w:r w:rsidR="00EA6B46">
        <w:t>We thank Andrew McGuire</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t>Conflicts of Interest:</w:t>
      </w:r>
      <w:r w:rsidRPr="00325902">
        <w:t xml:space="preserve"> </w:t>
      </w:r>
      <w:commentRangeStart w:id="14"/>
      <w:r w:rsidRPr="00325902">
        <w:t>The authors declare no conflict of interest</w:t>
      </w:r>
      <w:r w:rsidR="006B7F42">
        <w:t>.</w:t>
      </w:r>
      <w:commentRangeEnd w:id="14"/>
      <w:r w:rsidR="006B7F42">
        <w:rPr>
          <w:rStyle w:val="CommentReference"/>
          <w:rFonts w:ascii="Times New Roman" w:hAnsi="Times New Roman"/>
          <w:snapToGrid/>
          <w:lang w:bidi="ar-SA"/>
        </w:rPr>
        <w:commentReference w:id="14"/>
      </w:r>
    </w:p>
    <w:p w14:paraId="19F0E6E6" w14:textId="77777777" w:rsidR="00181401" w:rsidRPr="00325902" w:rsidRDefault="00181401" w:rsidP="00181401">
      <w:pPr>
        <w:pStyle w:val="MDPI21heading1"/>
      </w:pPr>
      <w:r w:rsidRPr="00325902">
        <w:lastRenderedPageBreak/>
        <w:t>References</w:t>
      </w:r>
    </w:p>
    <w:p w14:paraId="0EA79947" w14:textId="762A9AB1" w:rsidR="00494D16" w:rsidRPr="00494D16" w:rsidRDefault="00F15C55" w:rsidP="00494D16">
      <w:pPr>
        <w:widowControl w:val="0"/>
        <w:autoSpaceDE w:val="0"/>
        <w:autoSpaceDN w:val="0"/>
        <w:adjustRightInd w:val="0"/>
        <w:spacing w:after="240" w:line="240" w:lineRule="atLeast"/>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494D16" w:rsidRPr="00494D16">
        <w:rPr>
          <w:rFonts w:ascii="Palatino Linotype" w:hAnsi="Palatino Linotype"/>
          <w:noProof/>
          <w:sz w:val="18"/>
        </w:rPr>
        <w:t xml:space="preserve">1. </w:t>
      </w:r>
      <w:r w:rsidR="00494D16" w:rsidRPr="00494D16">
        <w:rPr>
          <w:rFonts w:ascii="Palatino Linotype" w:hAnsi="Palatino Linotype"/>
          <w:noProof/>
          <w:sz w:val="18"/>
        </w:rPr>
        <w:tab/>
        <w:t xml:space="preserve">OKBA, N.M.A.; Muller, M.A.; Li, W.; Wang, C.; GeurtsvanKessel, C.H.; Corman, V.M.; Lamers, M.M.; Sikkema, R.S.; Bruin, E. de; Chandler, F.D.; et al. SARS-CoV-2 specific antibody responses in COVID-19 patients. </w:t>
      </w:r>
      <w:r w:rsidR="00494D16" w:rsidRPr="00494D16">
        <w:rPr>
          <w:rFonts w:ascii="Palatino Linotype" w:hAnsi="Palatino Linotype"/>
          <w:i/>
          <w:iCs/>
          <w:noProof/>
          <w:sz w:val="18"/>
        </w:rPr>
        <w:t>medRxiv</w:t>
      </w:r>
      <w:r w:rsidR="00494D16" w:rsidRPr="00494D16">
        <w:rPr>
          <w:rFonts w:ascii="Palatino Linotype" w:hAnsi="Palatino Linotype"/>
          <w:noProof/>
          <w:sz w:val="18"/>
        </w:rPr>
        <w:t xml:space="preserve"> </w:t>
      </w:r>
      <w:r w:rsidR="00494D16" w:rsidRPr="00494D16">
        <w:rPr>
          <w:rFonts w:ascii="Palatino Linotype" w:hAnsi="Palatino Linotype"/>
          <w:b/>
          <w:bCs/>
          <w:noProof/>
          <w:sz w:val="18"/>
        </w:rPr>
        <w:t>2020</w:t>
      </w:r>
      <w:r w:rsidR="00494D16" w:rsidRPr="00494D16">
        <w:rPr>
          <w:rFonts w:ascii="Palatino Linotype" w:hAnsi="Palatino Linotype"/>
          <w:noProof/>
          <w:sz w:val="18"/>
        </w:rPr>
        <w:t>, doi:10.1101/2020.03.18.20038059.</w:t>
      </w:r>
    </w:p>
    <w:p w14:paraId="4EAFE18E"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 </w:t>
      </w:r>
      <w:r w:rsidRPr="00494D16">
        <w:rPr>
          <w:rFonts w:ascii="Palatino Linotype" w:hAnsi="Palatino Linotype"/>
          <w:noProof/>
          <w:sz w:val="18"/>
        </w:rPr>
        <w:tab/>
        <w:t xml:space="preserve">Ju, B.; Zhang, Q.; Ge, X.; Wang, R.; Yu, J.; Shan, S.; Zhou, B.; Song, S.; Tang, X.; Yu, J.; et al. Potent human neutralizing antibodies elicited by SARS-CoV-2 infection.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doi:10.1101/2020.03.21.990770.</w:t>
      </w:r>
    </w:p>
    <w:p w14:paraId="4C6CD73B"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 </w:t>
      </w:r>
      <w:r w:rsidRPr="00494D16">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doi:10.1101/2020.03.24.006544.</w:t>
      </w:r>
    </w:p>
    <w:p w14:paraId="0689D9B0"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4. </w:t>
      </w:r>
      <w:r w:rsidRPr="00494D16">
        <w:rPr>
          <w:rFonts w:ascii="Palatino Linotype" w:hAnsi="Palatino Linotype"/>
          <w:noProof/>
          <w:sz w:val="18"/>
        </w:rPr>
        <w:tab/>
        <w:t xml:space="preserve">Zhao, J.; Yuan, Q.; Wang, H.; Liu, W.; Liao, X.; Su, Y.; Wang, X.; Yuan, J.; Li, T.; Li, J.; et al. Antibody Responses to SARS-CoV-2 in Patients of Novel Coronavirus Disease 2019. </w:t>
      </w:r>
      <w:r w:rsidRPr="00494D16">
        <w:rPr>
          <w:rFonts w:ascii="Palatino Linotype" w:hAnsi="Palatino Linotype"/>
          <w:i/>
          <w:iCs/>
          <w:noProof/>
          <w:sz w:val="18"/>
        </w:rPr>
        <w:t>SSRN Electron. J.</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doi:10.2139/ssrn.3546052.</w:t>
      </w:r>
    </w:p>
    <w:p w14:paraId="7170F3F3"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5. </w:t>
      </w:r>
      <w:r w:rsidRPr="00494D16">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494D16">
        <w:rPr>
          <w:rFonts w:ascii="Palatino Linotype" w:hAnsi="Palatino Linotype"/>
          <w:i/>
          <w:iCs/>
          <w:noProof/>
          <w:sz w:val="18"/>
        </w:rPr>
        <w:t>medRxiv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doi:10.1101/2020.03.30.20047365.</w:t>
      </w:r>
    </w:p>
    <w:p w14:paraId="154BA844"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6. </w:t>
      </w:r>
      <w:r w:rsidRPr="00494D16">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494D16">
        <w:rPr>
          <w:rFonts w:ascii="Palatino Linotype" w:hAnsi="Palatino Linotype"/>
          <w:i/>
          <w:iCs/>
          <w:noProof/>
          <w:sz w:val="18"/>
        </w:rPr>
        <w:t>medRxiv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doi:10.1101/2020.03.18.20038018.</w:t>
      </w:r>
    </w:p>
    <w:p w14:paraId="1282FD44"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7. </w:t>
      </w:r>
      <w:r w:rsidRPr="00494D16">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494D16">
        <w:rPr>
          <w:rFonts w:ascii="Palatino Linotype" w:hAnsi="Palatino Linotype"/>
          <w:i/>
          <w:iCs/>
          <w:noProof/>
          <w:sz w:val="18"/>
        </w:rPr>
        <w:t>PLoS Pathog.</w:t>
      </w:r>
      <w:r w:rsidRPr="00494D16">
        <w:rPr>
          <w:rFonts w:ascii="Palatino Linotype" w:hAnsi="Palatino Linotype"/>
          <w:noProof/>
          <w:sz w:val="18"/>
        </w:rPr>
        <w:t xml:space="preserve"> </w:t>
      </w:r>
      <w:r w:rsidRPr="00494D16">
        <w:rPr>
          <w:rFonts w:ascii="Palatino Linotype" w:hAnsi="Palatino Linotype"/>
          <w:b/>
          <w:bCs/>
          <w:noProof/>
          <w:sz w:val="18"/>
        </w:rPr>
        <w:t>2017</w:t>
      </w:r>
      <w:r w:rsidRPr="00494D16">
        <w:rPr>
          <w:rFonts w:ascii="Palatino Linotype" w:hAnsi="Palatino Linotype"/>
          <w:noProof/>
          <w:sz w:val="18"/>
        </w:rPr>
        <w:t>, doi:10.1371/journal.ppat.1006601.</w:t>
      </w:r>
    </w:p>
    <w:p w14:paraId="463AD4E5"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8. </w:t>
      </w:r>
      <w:r w:rsidRPr="00494D16">
        <w:rPr>
          <w:rFonts w:ascii="Palatino Linotype" w:hAnsi="Palatino Linotype"/>
          <w:noProof/>
          <w:sz w:val="18"/>
        </w:rPr>
        <w:tab/>
        <w:t>Piedra, P.A.; Jewell, A.M.; Cron, S.G.; Atmar, R.L.; Paul Glezen, W. Correlates of immunity to respiratory syncytial virus (RSV) associated-hospitalization: Establishment of minimum protective threshold levels of serum neutralizing antibodies. In Proceedings of the Vaccine; 2003.</w:t>
      </w:r>
    </w:p>
    <w:p w14:paraId="5A064210"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9. </w:t>
      </w:r>
      <w:r w:rsidRPr="00494D16">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494D16">
        <w:rPr>
          <w:rFonts w:ascii="Palatino Linotype" w:hAnsi="Palatino Linotype"/>
          <w:i/>
          <w:iCs/>
          <w:noProof/>
          <w:sz w:val="18"/>
        </w:rPr>
        <w:t>Nat. Rev. Microbiol.</w:t>
      </w:r>
      <w:r w:rsidRPr="00494D16">
        <w:rPr>
          <w:rFonts w:ascii="Palatino Linotype" w:hAnsi="Palatino Linotype"/>
          <w:noProof/>
          <w:sz w:val="18"/>
        </w:rPr>
        <w:t xml:space="preserve"> 2008.</w:t>
      </w:r>
    </w:p>
    <w:p w14:paraId="3D2136BB"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10. </w:t>
      </w:r>
      <w:r w:rsidRPr="00494D16">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494D16">
        <w:rPr>
          <w:rFonts w:ascii="Palatino Linotype" w:hAnsi="Palatino Linotype"/>
          <w:i/>
          <w:iCs/>
          <w:noProof/>
          <w:sz w:val="18"/>
        </w:rPr>
        <w:t>Cell Host Microbe</w:t>
      </w:r>
      <w:r w:rsidRPr="00494D16">
        <w:rPr>
          <w:rFonts w:ascii="Palatino Linotype" w:hAnsi="Palatino Linotype"/>
          <w:noProof/>
          <w:sz w:val="18"/>
        </w:rPr>
        <w:t xml:space="preserve"> </w:t>
      </w:r>
      <w:r w:rsidRPr="00494D16">
        <w:rPr>
          <w:rFonts w:ascii="Palatino Linotype" w:hAnsi="Palatino Linotype"/>
          <w:b/>
          <w:bCs/>
          <w:noProof/>
          <w:sz w:val="18"/>
        </w:rPr>
        <w:t>2018</w:t>
      </w:r>
      <w:r w:rsidRPr="00494D16">
        <w:rPr>
          <w:rFonts w:ascii="Palatino Linotype" w:hAnsi="Palatino Linotype"/>
          <w:noProof/>
          <w:sz w:val="18"/>
        </w:rPr>
        <w:t>, doi:10.1016/j.chom.2018.07.009.</w:t>
      </w:r>
    </w:p>
    <w:p w14:paraId="3E3D726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11. </w:t>
      </w:r>
      <w:r w:rsidRPr="00494D16">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doi:10.1101/2020.03.15.993097.</w:t>
      </w:r>
    </w:p>
    <w:p w14:paraId="5659FA4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12. </w:t>
      </w:r>
      <w:r w:rsidRPr="00494D16">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doi:10.1101/2020.04.07.023903.</w:t>
      </w:r>
    </w:p>
    <w:p w14:paraId="54E29BF4"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lastRenderedPageBreak/>
        <w:t xml:space="preserve">13. </w:t>
      </w:r>
      <w:r w:rsidRPr="00494D16">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494D16">
        <w:rPr>
          <w:rFonts w:ascii="Palatino Linotype" w:hAnsi="Palatino Linotype"/>
          <w:i/>
          <w:iCs/>
          <w:noProof/>
          <w:sz w:val="18"/>
        </w:rPr>
        <w:t>Clin. Vaccine Immunol.</w:t>
      </w:r>
      <w:r w:rsidRPr="00494D16">
        <w:rPr>
          <w:rFonts w:ascii="Palatino Linotype" w:hAnsi="Palatino Linotype"/>
          <w:noProof/>
          <w:sz w:val="18"/>
        </w:rPr>
        <w:t xml:space="preserve"> </w:t>
      </w:r>
      <w:r w:rsidRPr="00494D16">
        <w:rPr>
          <w:rFonts w:ascii="Palatino Linotype" w:hAnsi="Palatino Linotype"/>
          <w:b/>
          <w:bCs/>
          <w:noProof/>
          <w:sz w:val="18"/>
        </w:rPr>
        <w:t>2012</w:t>
      </w:r>
      <w:r w:rsidRPr="00494D16">
        <w:rPr>
          <w:rFonts w:ascii="Palatino Linotype" w:hAnsi="Palatino Linotype"/>
          <w:noProof/>
          <w:sz w:val="18"/>
        </w:rPr>
        <w:t>, doi:10.1128/CVI.00081-12.</w:t>
      </w:r>
    </w:p>
    <w:p w14:paraId="1485C1A6"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14. </w:t>
      </w:r>
      <w:r w:rsidRPr="00494D16">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494D16">
        <w:rPr>
          <w:rFonts w:ascii="Palatino Linotype" w:hAnsi="Palatino Linotype"/>
          <w:i/>
          <w:iCs/>
          <w:noProof/>
          <w:sz w:val="18"/>
        </w:rPr>
        <w:t>Viral Immunol.</w:t>
      </w:r>
      <w:r w:rsidRPr="00494D16">
        <w:rPr>
          <w:rFonts w:ascii="Palatino Linotype" w:hAnsi="Palatino Linotype"/>
          <w:noProof/>
          <w:sz w:val="18"/>
        </w:rPr>
        <w:t xml:space="preserve"> </w:t>
      </w:r>
      <w:r w:rsidRPr="00494D16">
        <w:rPr>
          <w:rFonts w:ascii="Palatino Linotype" w:hAnsi="Palatino Linotype"/>
          <w:b/>
          <w:bCs/>
          <w:noProof/>
          <w:sz w:val="18"/>
        </w:rPr>
        <w:t>2014</w:t>
      </w:r>
      <w:r w:rsidRPr="00494D16">
        <w:rPr>
          <w:rFonts w:ascii="Palatino Linotype" w:hAnsi="Palatino Linotype"/>
          <w:noProof/>
          <w:sz w:val="18"/>
        </w:rPr>
        <w:t>, doi:10.1089/vim.2014.0061.</w:t>
      </w:r>
    </w:p>
    <w:p w14:paraId="6A62C74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15. </w:t>
      </w:r>
      <w:r w:rsidRPr="00494D16">
        <w:rPr>
          <w:rFonts w:ascii="Palatino Linotype" w:hAnsi="Palatino Linotype"/>
          <w:noProof/>
          <w:sz w:val="18"/>
        </w:rPr>
        <w:tab/>
        <w:t xml:space="preserve">Callow, K.A.; Parry, H.F.; Sergeant, M.; Tyrrell, D.A.J. The time course of the immune response to experimental coronavirus infection of man. </w:t>
      </w:r>
      <w:r w:rsidRPr="00494D16">
        <w:rPr>
          <w:rFonts w:ascii="Palatino Linotype" w:hAnsi="Palatino Linotype"/>
          <w:i/>
          <w:iCs/>
          <w:noProof/>
          <w:sz w:val="18"/>
        </w:rPr>
        <w:t>Epidemiol. Infect.</w:t>
      </w:r>
      <w:r w:rsidRPr="00494D16">
        <w:rPr>
          <w:rFonts w:ascii="Palatino Linotype" w:hAnsi="Palatino Linotype"/>
          <w:noProof/>
          <w:sz w:val="18"/>
        </w:rPr>
        <w:t xml:space="preserve"> </w:t>
      </w:r>
      <w:r w:rsidRPr="00494D16">
        <w:rPr>
          <w:rFonts w:ascii="Palatino Linotype" w:hAnsi="Palatino Linotype"/>
          <w:b/>
          <w:bCs/>
          <w:noProof/>
          <w:sz w:val="18"/>
        </w:rPr>
        <w:t>1990</w:t>
      </w:r>
      <w:r w:rsidRPr="00494D16">
        <w:rPr>
          <w:rFonts w:ascii="Palatino Linotype" w:hAnsi="Palatino Linotype"/>
          <w:noProof/>
          <w:sz w:val="18"/>
        </w:rPr>
        <w:t>, doi:10.1017/S0950268800048019.</w:t>
      </w:r>
    </w:p>
    <w:p w14:paraId="6A831387"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16. </w:t>
      </w:r>
      <w:r w:rsidRPr="00494D16">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494D16">
        <w:rPr>
          <w:rFonts w:ascii="Palatino Linotype" w:hAnsi="Palatino Linotype"/>
          <w:i/>
          <w:iCs/>
          <w:noProof/>
          <w:sz w:val="18"/>
        </w:rPr>
        <w:t>J. Med. Virol.</w:t>
      </w:r>
      <w:r w:rsidRPr="00494D16">
        <w:rPr>
          <w:rFonts w:ascii="Palatino Linotype" w:hAnsi="Palatino Linotype"/>
          <w:noProof/>
          <w:sz w:val="18"/>
        </w:rPr>
        <w:t xml:space="preserve"> </w:t>
      </w:r>
      <w:r w:rsidRPr="00494D16">
        <w:rPr>
          <w:rFonts w:ascii="Palatino Linotype" w:hAnsi="Palatino Linotype"/>
          <w:b/>
          <w:bCs/>
          <w:noProof/>
          <w:sz w:val="18"/>
        </w:rPr>
        <w:t>1984</w:t>
      </w:r>
      <w:r w:rsidRPr="00494D16">
        <w:rPr>
          <w:rFonts w:ascii="Palatino Linotype" w:hAnsi="Palatino Linotype"/>
          <w:noProof/>
          <w:sz w:val="18"/>
        </w:rPr>
        <w:t>, doi:10.1002/jmv.1890130208.</w:t>
      </w:r>
    </w:p>
    <w:p w14:paraId="4191191B"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17. </w:t>
      </w:r>
      <w:r w:rsidRPr="00494D16">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494D16">
        <w:rPr>
          <w:rFonts w:ascii="Palatino Linotype" w:hAnsi="Palatino Linotype"/>
          <w:i/>
          <w:iCs/>
          <w:noProof/>
          <w:sz w:val="18"/>
        </w:rPr>
        <w:t>J. Virol.</w:t>
      </w:r>
      <w:r w:rsidRPr="00494D16">
        <w:rPr>
          <w:rFonts w:ascii="Palatino Linotype" w:hAnsi="Palatino Linotype"/>
          <w:noProof/>
          <w:sz w:val="18"/>
        </w:rPr>
        <w:t xml:space="preserve"> </w:t>
      </w:r>
      <w:r w:rsidRPr="00494D16">
        <w:rPr>
          <w:rFonts w:ascii="Palatino Linotype" w:hAnsi="Palatino Linotype"/>
          <w:b/>
          <w:bCs/>
          <w:noProof/>
          <w:sz w:val="18"/>
        </w:rPr>
        <w:t>2004</w:t>
      </w:r>
      <w:r w:rsidRPr="00494D16">
        <w:rPr>
          <w:rFonts w:ascii="Palatino Linotype" w:hAnsi="Palatino Linotype"/>
          <w:noProof/>
          <w:sz w:val="18"/>
        </w:rPr>
        <w:t>, doi:10.1128/jvi.78.7.3572-3577.2004.</w:t>
      </w:r>
    </w:p>
    <w:p w14:paraId="767CEC55"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18. </w:t>
      </w:r>
      <w:r w:rsidRPr="00494D16">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494D16">
        <w:rPr>
          <w:rFonts w:ascii="Palatino Linotype" w:hAnsi="Palatino Linotype"/>
          <w:i/>
          <w:iCs/>
          <w:noProof/>
          <w:sz w:val="18"/>
        </w:rPr>
        <w:t>Virology</w:t>
      </w:r>
      <w:r w:rsidRPr="00494D16">
        <w:rPr>
          <w:rFonts w:ascii="Palatino Linotype" w:hAnsi="Palatino Linotype"/>
          <w:noProof/>
          <w:sz w:val="18"/>
        </w:rPr>
        <w:t xml:space="preserve"> </w:t>
      </w:r>
      <w:r w:rsidRPr="00494D16">
        <w:rPr>
          <w:rFonts w:ascii="Palatino Linotype" w:hAnsi="Palatino Linotype"/>
          <w:b/>
          <w:bCs/>
          <w:noProof/>
          <w:sz w:val="18"/>
        </w:rPr>
        <w:t>2005</w:t>
      </w:r>
      <w:r w:rsidRPr="00494D16">
        <w:rPr>
          <w:rFonts w:ascii="Palatino Linotype" w:hAnsi="Palatino Linotype"/>
          <w:noProof/>
          <w:sz w:val="18"/>
        </w:rPr>
        <w:t>, doi:10.1016/j.virol.2005.06.016.</w:t>
      </w:r>
    </w:p>
    <w:p w14:paraId="31837CAE"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19. </w:t>
      </w:r>
      <w:r w:rsidRPr="00494D16">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494D16">
        <w:rPr>
          <w:rFonts w:ascii="Palatino Linotype" w:hAnsi="Palatino Linotype"/>
          <w:i/>
          <w:iCs/>
          <w:noProof/>
          <w:sz w:val="18"/>
        </w:rPr>
        <w:t>Clin. Microbiol. Infect.</w:t>
      </w:r>
      <w:r w:rsidRPr="00494D16">
        <w:rPr>
          <w:rFonts w:ascii="Palatino Linotype" w:hAnsi="Palatino Linotype"/>
          <w:noProof/>
          <w:sz w:val="18"/>
        </w:rPr>
        <w:t xml:space="preserve"> </w:t>
      </w:r>
      <w:r w:rsidRPr="00494D16">
        <w:rPr>
          <w:rFonts w:ascii="Palatino Linotype" w:hAnsi="Palatino Linotype"/>
          <w:b/>
          <w:bCs/>
          <w:noProof/>
          <w:sz w:val="18"/>
        </w:rPr>
        <w:t>2004</w:t>
      </w:r>
      <w:r w:rsidRPr="00494D16">
        <w:rPr>
          <w:rFonts w:ascii="Palatino Linotype" w:hAnsi="Palatino Linotype"/>
          <w:noProof/>
          <w:sz w:val="18"/>
        </w:rPr>
        <w:t>, doi:10.1111/j.1469-0691.2004.00956.x.</w:t>
      </w:r>
    </w:p>
    <w:p w14:paraId="1C52E62C"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20. </w:t>
      </w:r>
      <w:r w:rsidRPr="00494D16">
        <w:rPr>
          <w:rFonts w:ascii="Palatino Linotype" w:hAnsi="Palatino Linotype"/>
          <w:noProof/>
          <w:sz w:val="18"/>
        </w:rPr>
        <w:tab/>
        <w:t xml:space="preserve">Cheng, Y.; Wong, R.; Soo, Y.O.Y.; Wong, W.S.; Lee, C.K.; Ng, M.H.L.; Chan, P.; Wong, K.C.; Leung, C.B.; Cheng, G. Use of convalescent plasma therapy in SARS patients in Hong Kong. </w:t>
      </w:r>
      <w:r w:rsidRPr="00494D16">
        <w:rPr>
          <w:rFonts w:ascii="Palatino Linotype" w:hAnsi="Palatino Linotype"/>
          <w:i/>
          <w:iCs/>
          <w:noProof/>
          <w:sz w:val="18"/>
        </w:rPr>
        <w:t>Eur. J. Clin. Microbiol. Infect. Dis.</w:t>
      </w:r>
      <w:r w:rsidRPr="00494D16">
        <w:rPr>
          <w:rFonts w:ascii="Palatino Linotype" w:hAnsi="Palatino Linotype"/>
          <w:noProof/>
          <w:sz w:val="18"/>
        </w:rPr>
        <w:t xml:space="preserve"> </w:t>
      </w:r>
      <w:r w:rsidRPr="00494D16">
        <w:rPr>
          <w:rFonts w:ascii="Palatino Linotype" w:hAnsi="Palatino Linotype"/>
          <w:b/>
          <w:bCs/>
          <w:noProof/>
          <w:sz w:val="18"/>
        </w:rPr>
        <w:t>2005</w:t>
      </w:r>
      <w:r w:rsidRPr="00494D16">
        <w:rPr>
          <w:rFonts w:ascii="Palatino Linotype" w:hAnsi="Palatino Linotype"/>
          <w:noProof/>
          <w:sz w:val="18"/>
        </w:rPr>
        <w:t>, doi:10.1007/s10096-004-1271-9.</w:t>
      </w:r>
    </w:p>
    <w:p w14:paraId="3354D9FC"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21. </w:t>
      </w:r>
      <w:r w:rsidRPr="00494D16">
        <w:rPr>
          <w:rFonts w:ascii="Palatino Linotype" w:hAnsi="Palatino Linotype"/>
          <w:noProof/>
          <w:sz w:val="18"/>
        </w:rPr>
        <w:tab/>
        <w:t xml:space="preserve">Duan, K.; Liu, B.; Li, C.; Zhang, H.; Yu, T.; Qu, J.; Zhou, M.; Chen, L.; Meng, S.; Hu, Y.; et al. Effectiveness of convalescent plasma therapy in severe COVID-19 patients. </w:t>
      </w:r>
      <w:r w:rsidRPr="00494D16">
        <w:rPr>
          <w:rFonts w:ascii="Palatino Linotype" w:hAnsi="Palatino Linotype"/>
          <w:i/>
          <w:iCs/>
          <w:noProof/>
          <w:sz w:val="18"/>
        </w:rPr>
        <w:t>Proc. Natl. Acad. Sci. U. S. A.</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doi:10.1073/pnas.2004168117.</w:t>
      </w:r>
    </w:p>
    <w:p w14:paraId="593B74A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22. </w:t>
      </w:r>
      <w:r w:rsidRPr="00494D16">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494D16">
        <w:rPr>
          <w:rFonts w:ascii="Palatino Linotype" w:hAnsi="Palatino Linotype"/>
          <w:i/>
          <w:iCs/>
          <w:noProof/>
          <w:sz w:val="18"/>
        </w:rPr>
        <w:t>medRxiv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doi:10.1101/2020.03.17.20037713.</w:t>
      </w:r>
    </w:p>
    <w:p w14:paraId="58F64DC1"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23. </w:t>
      </w:r>
      <w:r w:rsidRPr="00494D16">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494D16">
        <w:rPr>
          <w:rFonts w:ascii="Palatino Linotype" w:hAnsi="Palatino Linotype"/>
          <w:i/>
          <w:iCs/>
          <w:noProof/>
          <w:sz w:val="18"/>
        </w:rPr>
        <w:t>medRxiv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w:t>
      </w:r>
    </w:p>
    <w:p w14:paraId="7C11DC5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lastRenderedPageBreak/>
        <w:t xml:space="preserve">24. </w:t>
      </w:r>
      <w:r w:rsidRPr="00494D16">
        <w:rPr>
          <w:rFonts w:ascii="Palatino Linotype" w:hAnsi="Palatino Linotype"/>
          <w:noProof/>
          <w:sz w:val="18"/>
        </w:rPr>
        <w:tab/>
        <w:t xml:space="preserve">Walls, A.C.; Park, Y.J.; Tortorici, M.A.; Wall, A.; McGuire, A.T.; Veesler, D. Structure, Function, and Antigenicity of the SARS-CoV-2 Spike Glycoprotein. </w:t>
      </w:r>
      <w:r w:rsidRPr="00494D16">
        <w:rPr>
          <w:rFonts w:ascii="Palatino Linotype" w:hAnsi="Palatino Linotype"/>
          <w:i/>
          <w:iCs/>
          <w:noProof/>
          <w:sz w:val="18"/>
        </w:rPr>
        <w:t>Cell</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doi:10.1016/j.cell.2020.02.058.</w:t>
      </w:r>
    </w:p>
    <w:p w14:paraId="543E359E"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25. </w:t>
      </w:r>
      <w:r w:rsidRPr="00494D16">
        <w:rPr>
          <w:rFonts w:ascii="Palatino Linotype" w:hAnsi="Palatino Linotype"/>
          <w:noProof/>
          <w:sz w:val="18"/>
        </w:rPr>
        <w:tab/>
        <w:t xml:space="preserve">Letko, M.; Marzi, A.; Munster, V. Functional assessment of cell entry and receptor usage for SARS-CoV-2 and other lineage B betacoronaviruses. </w:t>
      </w:r>
      <w:r w:rsidRPr="00494D16">
        <w:rPr>
          <w:rFonts w:ascii="Palatino Linotype" w:hAnsi="Palatino Linotype"/>
          <w:i/>
          <w:iCs/>
          <w:noProof/>
          <w:sz w:val="18"/>
        </w:rPr>
        <w:t>Nat. Microbiol.</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doi:10.1038/s41564-020-0688-y.</w:t>
      </w:r>
    </w:p>
    <w:p w14:paraId="719BC3BD"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26. </w:t>
      </w:r>
      <w:r w:rsidRPr="00494D16">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494D16">
        <w:rPr>
          <w:rFonts w:ascii="Palatino Linotype" w:hAnsi="Palatino Linotype"/>
          <w:i/>
          <w:iCs/>
          <w:noProof/>
          <w:sz w:val="18"/>
        </w:rPr>
        <w:t>J. Gen. Virol.</w:t>
      </w:r>
      <w:r w:rsidRPr="00494D16">
        <w:rPr>
          <w:rFonts w:ascii="Palatino Linotype" w:hAnsi="Palatino Linotype"/>
          <w:noProof/>
          <w:sz w:val="18"/>
        </w:rPr>
        <w:t xml:space="preserve"> </w:t>
      </w:r>
      <w:r w:rsidRPr="00494D16">
        <w:rPr>
          <w:rFonts w:ascii="Palatino Linotype" w:hAnsi="Palatino Linotype"/>
          <w:b/>
          <w:bCs/>
          <w:noProof/>
          <w:sz w:val="18"/>
        </w:rPr>
        <w:t>2005</w:t>
      </w:r>
      <w:r w:rsidRPr="00494D16">
        <w:rPr>
          <w:rFonts w:ascii="Palatino Linotype" w:hAnsi="Palatino Linotype"/>
          <w:noProof/>
          <w:sz w:val="18"/>
        </w:rPr>
        <w:t>, doi:10.1099/vir.0.80955-0.</w:t>
      </w:r>
    </w:p>
    <w:p w14:paraId="7FB12597"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27. </w:t>
      </w:r>
      <w:r w:rsidRPr="00494D16">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494D16">
        <w:rPr>
          <w:rFonts w:ascii="Palatino Linotype" w:hAnsi="Palatino Linotype"/>
          <w:i/>
          <w:iCs/>
          <w:noProof/>
          <w:sz w:val="18"/>
        </w:rPr>
        <w:t>Emerg. Infect. Dis.</w:t>
      </w:r>
      <w:r w:rsidRPr="00494D16">
        <w:rPr>
          <w:rFonts w:ascii="Palatino Linotype" w:hAnsi="Palatino Linotype"/>
          <w:noProof/>
          <w:sz w:val="18"/>
        </w:rPr>
        <w:t xml:space="preserve"> </w:t>
      </w:r>
      <w:r w:rsidRPr="00494D16">
        <w:rPr>
          <w:rFonts w:ascii="Palatino Linotype" w:hAnsi="Palatino Linotype"/>
          <w:b/>
          <w:bCs/>
          <w:noProof/>
          <w:sz w:val="18"/>
        </w:rPr>
        <w:t>2005</w:t>
      </w:r>
      <w:r w:rsidRPr="00494D16">
        <w:rPr>
          <w:rFonts w:ascii="Palatino Linotype" w:hAnsi="Palatino Linotype"/>
          <w:noProof/>
          <w:sz w:val="18"/>
        </w:rPr>
        <w:t>, doi:10.3201/eid1103.040906.</w:t>
      </w:r>
    </w:p>
    <w:p w14:paraId="49FBFC7A"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28. </w:t>
      </w:r>
      <w:r w:rsidRPr="00494D16">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494D16">
        <w:rPr>
          <w:rFonts w:ascii="Palatino Linotype" w:hAnsi="Palatino Linotype"/>
          <w:i/>
          <w:iCs/>
          <w:noProof/>
          <w:sz w:val="18"/>
        </w:rPr>
        <w:t>BIO-PROTOCOL</w:t>
      </w:r>
      <w:r w:rsidRPr="00494D16">
        <w:rPr>
          <w:rFonts w:ascii="Palatino Linotype" w:hAnsi="Palatino Linotype"/>
          <w:noProof/>
          <w:sz w:val="18"/>
        </w:rPr>
        <w:t xml:space="preserve"> </w:t>
      </w:r>
      <w:r w:rsidRPr="00494D16">
        <w:rPr>
          <w:rFonts w:ascii="Palatino Linotype" w:hAnsi="Palatino Linotype"/>
          <w:b/>
          <w:bCs/>
          <w:noProof/>
          <w:sz w:val="18"/>
        </w:rPr>
        <w:t>2017</w:t>
      </w:r>
      <w:r w:rsidRPr="00494D16">
        <w:rPr>
          <w:rFonts w:ascii="Palatino Linotype" w:hAnsi="Palatino Linotype"/>
          <w:noProof/>
          <w:sz w:val="18"/>
        </w:rPr>
        <w:t>, doi:10.21769/bioprotoc.2514.</w:t>
      </w:r>
    </w:p>
    <w:p w14:paraId="6311C071"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29. </w:t>
      </w:r>
      <w:r w:rsidRPr="00494D16">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494D16">
        <w:rPr>
          <w:rFonts w:ascii="Palatino Linotype" w:hAnsi="Palatino Linotype"/>
          <w:i/>
          <w:iCs/>
          <w:noProof/>
          <w:sz w:val="18"/>
        </w:rPr>
        <w:t>Bing Du Xue Bao</w:t>
      </w:r>
      <w:r w:rsidRPr="00494D16">
        <w:rPr>
          <w:rFonts w:ascii="Palatino Linotype" w:hAnsi="Palatino Linotype"/>
          <w:noProof/>
          <w:sz w:val="18"/>
        </w:rPr>
        <w:t xml:space="preserve"> </w:t>
      </w:r>
      <w:r w:rsidRPr="00494D16">
        <w:rPr>
          <w:rFonts w:ascii="Palatino Linotype" w:hAnsi="Palatino Linotype"/>
          <w:b/>
          <w:bCs/>
          <w:noProof/>
          <w:sz w:val="18"/>
        </w:rPr>
        <w:t>2007</w:t>
      </w:r>
      <w:r w:rsidRPr="00494D16">
        <w:rPr>
          <w:rFonts w:ascii="Palatino Linotype" w:hAnsi="Palatino Linotype"/>
          <w:noProof/>
          <w:sz w:val="18"/>
        </w:rPr>
        <w:t>.</w:t>
      </w:r>
    </w:p>
    <w:p w14:paraId="3B108D03"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30. </w:t>
      </w:r>
      <w:r w:rsidRPr="00494D16">
        <w:rPr>
          <w:rFonts w:ascii="Palatino Linotype" w:hAnsi="Palatino Linotype"/>
          <w:noProof/>
          <w:sz w:val="18"/>
        </w:rPr>
        <w:tab/>
        <w:t xml:space="preserve">Grehan, K.; Ferrara, F.; Temperton, N. An optimised method for the production of MERS-CoV spike expressing viral pseudotypes. </w:t>
      </w:r>
      <w:r w:rsidRPr="00494D16">
        <w:rPr>
          <w:rFonts w:ascii="Palatino Linotype" w:hAnsi="Palatino Linotype"/>
          <w:i/>
          <w:iCs/>
          <w:noProof/>
          <w:sz w:val="18"/>
        </w:rPr>
        <w:t>MethodsX</w:t>
      </w:r>
      <w:r w:rsidRPr="00494D16">
        <w:rPr>
          <w:rFonts w:ascii="Palatino Linotype" w:hAnsi="Palatino Linotype"/>
          <w:noProof/>
          <w:sz w:val="18"/>
        </w:rPr>
        <w:t xml:space="preserve"> </w:t>
      </w:r>
      <w:r w:rsidRPr="00494D16">
        <w:rPr>
          <w:rFonts w:ascii="Palatino Linotype" w:hAnsi="Palatino Linotype"/>
          <w:b/>
          <w:bCs/>
          <w:noProof/>
          <w:sz w:val="18"/>
        </w:rPr>
        <w:t>2015</w:t>
      </w:r>
      <w:r w:rsidRPr="00494D16">
        <w:rPr>
          <w:rFonts w:ascii="Palatino Linotype" w:hAnsi="Palatino Linotype"/>
          <w:noProof/>
          <w:sz w:val="18"/>
        </w:rPr>
        <w:t>, doi:10.1016/j.mex.2015.09.003.</w:t>
      </w:r>
    </w:p>
    <w:p w14:paraId="04FE7D64"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31. </w:t>
      </w:r>
      <w:r w:rsidRPr="00494D16">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494D16">
        <w:rPr>
          <w:rFonts w:ascii="Palatino Linotype" w:hAnsi="Palatino Linotype"/>
          <w:i/>
          <w:iCs/>
          <w:noProof/>
          <w:sz w:val="18"/>
        </w:rPr>
        <w:t>Access Microbiol.</w:t>
      </w:r>
      <w:r w:rsidRPr="00494D16">
        <w:rPr>
          <w:rFonts w:ascii="Palatino Linotype" w:hAnsi="Palatino Linotype"/>
          <w:noProof/>
          <w:sz w:val="18"/>
        </w:rPr>
        <w:t xml:space="preserve"> </w:t>
      </w:r>
      <w:r w:rsidRPr="00494D16">
        <w:rPr>
          <w:rFonts w:ascii="Palatino Linotype" w:hAnsi="Palatino Linotype"/>
          <w:b/>
          <w:bCs/>
          <w:noProof/>
          <w:sz w:val="18"/>
        </w:rPr>
        <w:t>2019</w:t>
      </w:r>
      <w:r w:rsidRPr="00494D16">
        <w:rPr>
          <w:rFonts w:ascii="Palatino Linotype" w:hAnsi="Palatino Linotype"/>
          <w:noProof/>
          <w:sz w:val="18"/>
        </w:rPr>
        <w:t>, doi:10.1099/acmi.0.000057.</w:t>
      </w:r>
    </w:p>
    <w:p w14:paraId="321D1BE1"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32. </w:t>
      </w:r>
      <w:r w:rsidRPr="00494D16">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494D16">
        <w:rPr>
          <w:rFonts w:ascii="Palatino Linotype" w:hAnsi="Palatino Linotype"/>
          <w:i/>
          <w:iCs/>
          <w:noProof/>
          <w:sz w:val="18"/>
        </w:rPr>
        <w:t>Nat. Commun.</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doi:10.1038/s41467-020-15562-9.</w:t>
      </w:r>
    </w:p>
    <w:p w14:paraId="21C34335"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33. </w:t>
      </w:r>
      <w:r w:rsidRPr="00494D16">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2020.04.08.026948, doi:10.1101/2020.04.08.026948.</w:t>
      </w:r>
    </w:p>
    <w:p w14:paraId="5AF6122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34. </w:t>
      </w:r>
      <w:r w:rsidRPr="00494D16">
        <w:rPr>
          <w:rFonts w:ascii="Palatino Linotype" w:hAnsi="Palatino Linotype"/>
          <w:noProof/>
          <w:sz w:val="18"/>
        </w:rPr>
        <w:tab/>
        <w:t xml:space="preserve">Nie, J.; Li, Q.; Wu, J.; Zhao, C.; Hao, H.; Liu, H.; Zhang, L.; Nie, L.; Qin, H.; Wang, M.; et al. Establishment and validation of a pseudovirus neutralization assay for SARS-CoV-2. </w:t>
      </w:r>
      <w:r w:rsidRPr="00494D16">
        <w:rPr>
          <w:rFonts w:ascii="Palatino Linotype" w:hAnsi="Palatino Linotype"/>
          <w:i/>
          <w:iCs/>
          <w:noProof/>
          <w:sz w:val="18"/>
        </w:rPr>
        <w:t>Emerg. Microbes Infect.</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doi:10.1080/22221751.2020.1743767.</w:t>
      </w:r>
    </w:p>
    <w:p w14:paraId="4540212C" w14:textId="2D227FF0" w:rsidR="00FD4509" w:rsidRDefault="00F15C55" w:rsidP="00494D16">
      <w:pPr>
        <w:widowControl w:val="0"/>
        <w:autoSpaceDE w:val="0"/>
        <w:autoSpaceDN w:val="0"/>
        <w:adjustRightInd w:val="0"/>
        <w:spacing w:after="240" w:line="240" w:lineRule="atLeast"/>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lastRenderedPageBreak/>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23"/>
      <w:headerReference w:type="default" r:id="rId24"/>
      <w:footerReference w:type="default" r:id="rId25"/>
      <w:headerReference w:type="first" r:id="rId26"/>
      <w:footerReference w:type="first" r:id="rId27"/>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loom PhD, Jesse D" w:date="2020-04-15T13:29:00Z" w:initials="BPJD">
    <w:p w14:paraId="02EA636E" w14:textId="66C63832" w:rsidR="00894DAD" w:rsidRDefault="00894DAD">
      <w:pPr>
        <w:pStyle w:val="CommentText"/>
      </w:pPr>
      <w:r>
        <w:rPr>
          <w:rStyle w:val="CommentReference"/>
        </w:rPr>
        <w:annotationRef/>
      </w:r>
      <w:r>
        <w:t xml:space="preserve">Do we also need to add Neil King and/or David </w:t>
      </w:r>
      <w:proofErr w:type="spellStart"/>
      <w:r>
        <w:t>Veesler</w:t>
      </w:r>
      <w:proofErr w:type="spellEnd"/>
      <w:r>
        <w:t xml:space="preserve"> for providing soluble ACE2?</w:t>
      </w:r>
    </w:p>
  </w:comment>
  <w:comment w:id="3" w:author="Kate D Crawford" w:date="2020-04-15T19:06:00Z" w:initials="KDC">
    <w:p w14:paraId="6B8375D2" w14:textId="77777777" w:rsidR="00894DAD" w:rsidRDefault="00894DAD">
      <w:pPr>
        <w:pStyle w:val="CommentText"/>
      </w:pPr>
      <w:r>
        <w:rPr>
          <w:rStyle w:val="CommentReference"/>
        </w:rPr>
        <w:annotationRef/>
      </w:r>
      <w:r>
        <w:t xml:space="preserve">I don’t love this histogram. There’s not great separation and this is the plot from the initial staining when there were not many cells (hence the not very smooth curve). I also have plots from later staining, but there is even less separation then. I may re-do flow tomorrow (4/16) </w:t>
      </w:r>
      <w:proofErr w:type="spellStart"/>
      <w:r>
        <w:t>‘cause</w:t>
      </w:r>
      <w:proofErr w:type="spellEnd"/>
      <w:r>
        <w:t xml:space="preserve"> it’s probably good to check expression stability anyway.</w:t>
      </w:r>
    </w:p>
    <w:p w14:paraId="37E5A1F3" w14:textId="77777777" w:rsidR="00894DAD" w:rsidRDefault="00894DAD">
      <w:pPr>
        <w:pStyle w:val="CommentText"/>
      </w:pPr>
    </w:p>
    <w:p w14:paraId="7E1DC12F" w14:textId="52CD7657" w:rsidR="00894DAD" w:rsidRDefault="00894DAD">
      <w:pPr>
        <w:pStyle w:val="CommentText"/>
      </w:pPr>
      <w:r>
        <w:t>Should the antibody info just be in the methods?</w:t>
      </w:r>
    </w:p>
  </w:comment>
  <w:comment w:id="6" w:author="Bloom PhD, Jesse D" w:date="2020-04-15T13:08:00Z" w:initials="BPJD">
    <w:p w14:paraId="4241C346" w14:textId="46A7781B" w:rsidR="00894DAD" w:rsidRDefault="00894DAD">
      <w:pPr>
        <w:pStyle w:val="CommentText"/>
      </w:pPr>
      <w:r>
        <w:rPr>
          <w:rStyle w:val="CommentReference"/>
        </w:rPr>
        <w:annotationRef/>
      </w:r>
      <w:r>
        <w:t>Kate, I assume we need to provide this information for the luciferase assay as I’m guessing the RLUs will depend on cell concentration and volume, right?</w:t>
      </w:r>
    </w:p>
  </w:comment>
  <w:comment w:id="7" w:author="Kate D Crawford" w:date="2020-04-15T19:04:00Z" w:initials="KDC">
    <w:p w14:paraId="51B4D90A" w14:textId="5C0EF504" w:rsidR="00894DAD" w:rsidRDefault="00894DAD">
      <w:pPr>
        <w:pStyle w:val="CommentText"/>
      </w:pPr>
      <w:r>
        <w:rPr>
          <w:rStyle w:val="CommentReference"/>
        </w:rPr>
        <w:annotationRef/>
      </w:r>
      <w:r>
        <w:t xml:space="preserve">Probably. Although the volume probably matters less as I remove media when I add the luciferase reagent (which is the same every time, so can probably just be in the methods). </w:t>
      </w:r>
    </w:p>
  </w:comment>
  <w:comment w:id="8" w:author="Kate D Crawford" w:date="2020-04-15T23:00:00Z" w:initials="KDC">
    <w:p w14:paraId="0671C523" w14:textId="57D4C716" w:rsidR="00894DAD" w:rsidRDefault="00894DAD">
      <w:pPr>
        <w:pStyle w:val="CommentText"/>
      </w:pPr>
      <w:r>
        <w:rPr>
          <w:rStyle w:val="CommentReference"/>
        </w:rPr>
        <w:annotationRef/>
      </w:r>
      <w:r>
        <w:t xml:space="preserve">Here I’m saying what we did (not using the imperative) because these transfections can really be carried out in many ways and the important part is just the DNA amounts.  </w:t>
      </w:r>
    </w:p>
  </w:comment>
  <w:comment w:id="9" w:author="Kate D Crawford" w:date="2020-04-15T22:59:00Z" w:initials="KDC">
    <w:p w14:paraId="1A6CAC81" w14:textId="064CF84A" w:rsidR="00894DAD" w:rsidRDefault="00894DAD">
      <w:pPr>
        <w:pStyle w:val="CommentText"/>
      </w:pPr>
      <w:r>
        <w:rPr>
          <w:rStyle w:val="CommentReference"/>
        </w:rPr>
        <w:annotationRef/>
      </w:r>
      <w:r>
        <w:t>I forgot about this part, so I need to add more here.</w:t>
      </w:r>
    </w:p>
  </w:comment>
  <w:comment w:id="10" w:author="Kate D Crawford" w:date="2020-04-15T23:01:00Z" w:initials="KDC">
    <w:p w14:paraId="6F589CC6" w14:textId="309DF459" w:rsidR="00894DAD" w:rsidRDefault="00894DAD">
      <w:pPr>
        <w:pStyle w:val="CommentText"/>
      </w:pPr>
      <w:r>
        <w:rPr>
          <w:rStyle w:val="CommentReference"/>
        </w:rPr>
        <w:annotationRef/>
      </w:r>
      <w:r>
        <w:t xml:space="preserve">I do actually think it might be helpful for people that have not done neutralization assays before, but are getting into it because of SARS-CoV-2 to have a </w:t>
      </w:r>
      <w:r w:rsidR="00712845">
        <w:t xml:space="preserve">step-by-step </w:t>
      </w:r>
      <w:r>
        <w:t>protocol here (and maybe we can include an example plate layout as a supplemental figure), so I wrote this using the imperative.</w:t>
      </w:r>
    </w:p>
  </w:comment>
  <w:comment w:id="11" w:author="Kate D Crawford" w:date="2020-04-15T23:42:00Z" w:initials="KDC">
    <w:p w14:paraId="3B0EBA3B" w14:textId="154F354A" w:rsidR="00894DAD" w:rsidRDefault="00894DAD">
      <w:pPr>
        <w:pStyle w:val="CommentText"/>
      </w:pPr>
      <w:r>
        <w:rPr>
          <w:rStyle w:val="CommentReference"/>
        </w:rPr>
        <w:annotationRef/>
      </w:r>
      <w:proofErr w:type="gramStart"/>
      <w:r>
        <w:t>This needs</w:t>
      </w:r>
      <w:proofErr w:type="gramEnd"/>
      <w:r>
        <w:t xml:space="preserve"> work. I’m also feeling like the imperative aspect may not make the most sense. Just let me know what you think.</w:t>
      </w:r>
      <w:r w:rsidR="00712845">
        <w:t xml:space="preserve"> Essentially, the only somewhat interesting part is that, to avoid having to disrupt the cells, I seed them in 50 </w:t>
      </w:r>
      <w:proofErr w:type="spellStart"/>
      <w:r w:rsidR="00712845">
        <w:t>uL</w:t>
      </w:r>
      <w:proofErr w:type="spellEnd"/>
      <w:r w:rsidR="00712845">
        <w:t xml:space="preserve"> and then add 100 </w:t>
      </w:r>
      <w:proofErr w:type="spellStart"/>
      <w:r w:rsidR="00712845">
        <w:t>uL</w:t>
      </w:r>
      <w:proofErr w:type="spellEnd"/>
      <w:r w:rsidR="00712845">
        <w:t xml:space="preserve"> virus + serum to that (and then don’t change the media). Additionally, this is mostly just cute, but I like that the cells are actually at the same concentration for seeding for transfection and infection, just different volumes.</w:t>
      </w:r>
    </w:p>
  </w:comment>
  <w:comment w:id="12" w:author="Kate D Crawford" w:date="2020-04-15T23:55:00Z" w:initials="KDC">
    <w:p w14:paraId="34C93ADC" w14:textId="754D5EF3" w:rsidR="00712845" w:rsidRDefault="00712845">
      <w:pPr>
        <w:pStyle w:val="CommentText"/>
      </w:pPr>
      <w:r>
        <w:rPr>
          <w:rStyle w:val="CommentReference"/>
        </w:rPr>
        <w:annotationRef/>
      </w:r>
      <w:r>
        <w:t xml:space="preserve">Adam can maybe better comment on the serum? And I don’t know what details are needed for the ACE2, but maybe the </w:t>
      </w:r>
      <w:proofErr w:type="spellStart"/>
      <w:r>
        <w:t>Veesler</w:t>
      </w:r>
      <w:proofErr w:type="spellEnd"/>
      <w:r>
        <w:t xml:space="preserve"> lab can provide them. I just know the concentration and that it’s an hACE2-Fc construct.</w:t>
      </w:r>
    </w:p>
  </w:comment>
  <w:comment w:id="13" w:author="Bloom PhD, Jesse D" w:date="2020-04-14T10:49:00Z" w:initials="BPJD">
    <w:p w14:paraId="4997E5AD" w14:textId="295FAA39" w:rsidR="00894DAD" w:rsidRDefault="00894DAD">
      <w:pPr>
        <w:pStyle w:val="CommentText"/>
      </w:pPr>
      <w:r>
        <w:rPr>
          <w:rStyle w:val="CommentReference"/>
        </w:rPr>
        <w:annotationRef/>
      </w:r>
      <w:r>
        <w:t>Any additional funding for Helen or Alex?</w:t>
      </w:r>
    </w:p>
  </w:comment>
  <w:comment w:id="14" w:author="Bloom PhD, Jesse D" w:date="2020-04-14T10:45:00Z" w:initials="BPJD">
    <w:p w14:paraId="062D8CFD" w14:textId="21D6ABA2" w:rsidR="00894DAD" w:rsidRDefault="00894DAD">
      <w:pPr>
        <w:pStyle w:val="CommentText"/>
      </w:pPr>
      <w:r>
        <w:rPr>
          <w:rStyle w:val="CommentReference"/>
        </w:rPr>
        <w:annotationRef/>
      </w:r>
      <w:r>
        <w:t>We should confirm this is true for Helen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EA636E" w15:done="0"/>
  <w15:commentEx w15:paraId="7E1DC12F" w15:done="0"/>
  <w15:commentEx w15:paraId="4241C346" w15:done="0"/>
  <w15:commentEx w15:paraId="51B4D90A" w15:paraIdParent="4241C346" w15:done="0"/>
  <w15:commentEx w15:paraId="0671C523" w15:done="0"/>
  <w15:commentEx w15:paraId="1A6CAC81" w15:done="0"/>
  <w15:commentEx w15:paraId="6F589CC6" w15:done="0"/>
  <w15:commentEx w15:paraId="3B0EBA3B" w15:done="0"/>
  <w15:commentEx w15:paraId="34C93ADC" w15:done="0"/>
  <w15:commentEx w15:paraId="4997E5AD" w15:done="0"/>
  <w15:commentEx w15:paraId="062D8C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18AB1" w16cex:dateUtc="2020-04-15T20:29:00Z"/>
  <w16cex:commentExtensible w16cex:durableId="224185E2" w16cex:dateUtc="2020-04-15T20:08:00Z"/>
  <w16cex:commentExtensible w16cex:durableId="224013A8" w16cex:dateUtc="2020-04-14T17:49:00Z"/>
  <w16cex:commentExtensible w16cex:durableId="224012B7" w16cex:dateUtc="2020-04-14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EA636E" w16cid:durableId="22418AB1"/>
  <w16cid:commentId w16cid:paraId="7E1DC12F" w16cid:durableId="2241D9AA"/>
  <w16cid:commentId w16cid:paraId="4241C346" w16cid:durableId="224185E2"/>
  <w16cid:commentId w16cid:paraId="51B4D90A" w16cid:durableId="2241D943"/>
  <w16cid:commentId w16cid:paraId="0671C523" w16cid:durableId="224210A9"/>
  <w16cid:commentId w16cid:paraId="1A6CAC81" w16cid:durableId="2242106E"/>
  <w16cid:commentId w16cid:paraId="6F589CC6" w16cid:durableId="224210D0"/>
  <w16cid:commentId w16cid:paraId="3B0EBA3B" w16cid:durableId="22421A4B"/>
  <w16cid:commentId w16cid:paraId="34C93ADC" w16cid:durableId="22421D80"/>
  <w16cid:commentId w16cid:paraId="4997E5AD" w16cid:durableId="224013A8"/>
  <w16cid:commentId w16cid:paraId="062D8CFD" w16cid:durableId="22401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BF660" w14:textId="77777777" w:rsidR="003476E9" w:rsidRDefault="003476E9">
      <w:pPr>
        <w:spacing w:line="240" w:lineRule="auto"/>
      </w:pPr>
      <w:r>
        <w:separator/>
      </w:r>
    </w:p>
  </w:endnote>
  <w:endnote w:type="continuationSeparator" w:id="0">
    <w:p w14:paraId="2137171A" w14:textId="77777777" w:rsidR="003476E9" w:rsidRDefault="003476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894DAD" w:rsidRPr="00CF0CC9" w:rsidRDefault="00894DAD"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894DAD" w:rsidRPr="00372FCD" w:rsidRDefault="00894DAD"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365FB9" w14:textId="77777777" w:rsidR="003476E9" w:rsidRDefault="003476E9">
      <w:pPr>
        <w:spacing w:line="240" w:lineRule="auto"/>
      </w:pPr>
      <w:r>
        <w:separator/>
      </w:r>
    </w:p>
  </w:footnote>
  <w:footnote w:type="continuationSeparator" w:id="0">
    <w:p w14:paraId="3B5DA872" w14:textId="77777777" w:rsidR="003476E9" w:rsidRDefault="003476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894DAD" w:rsidRDefault="00894DAD"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894DAD" w:rsidRPr="00EE746E" w:rsidRDefault="00894DAD"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894DAD" w:rsidRDefault="00894DAD"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894DAD" w:rsidRDefault="00894DAD"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894DAD" w:rsidRDefault="00894DAD"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2">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3"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loom PhD, Jesse D">
    <w15:presenceInfo w15:providerId="AD" w15:userId="S::jbloom@fredhutch.org::e17e4af4-92ba-4f4f-89d8-f6d4f5501821"/>
  </w15:person>
  <w15:person w15:author="Kate D Crawford">
    <w15:presenceInfo w15:providerId="AD" w15:userId="S::dusenk@uw.edu::db7fc92b-f1e8-4739-b298-395b9bbb89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bordersDoNotSurroundHeader/>
  <w:bordersDoNotSurroundFooter/>
  <w:proofState w:spelling="clean"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1299B"/>
    <w:rsid w:val="00020AC4"/>
    <w:rsid w:val="00021BB0"/>
    <w:rsid w:val="00032B6A"/>
    <w:rsid w:val="00034B84"/>
    <w:rsid w:val="00035075"/>
    <w:rsid w:val="000379D9"/>
    <w:rsid w:val="000424C0"/>
    <w:rsid w:val="0004621F"/>
    <w:rsid w:val="00066584"/>
    <w:rsid w:val="00070B6F"/>
    <w:rsid w:val="00071349"/>
    <w:rsid w:val="00072E05"/>
    <w:rsid w:val="00074457"/>
    <w:rsid w:val="00074CDF"/>
    <w:rsid w:val="00077757"/>
    <w:rsid w:val="000836BF"/>
    <w:rsid w:val="00092982"/>
    <w:rsid w:val="000A115F"/>
    <w:rsid w:val="000A4430"/>
    <w:rsid w:val="000B4C54"/>
    <w:rsid w:val="000C1EE3"/>
    <w:rsid w:val="000C3EB4"/>
    <w:rsid w:val="000C66B5"/>
    <w:rsid w:val="000D014A"/>
    <w:rsid w:val="000E592B"/>
    <w:rsid w:val="000F4757"/>
    <w:rsid w:val="00104223"/>
    <w:rsid w:val="0012041F"/>
    <w:rsid w:val="0012224E"/>
    <w:rsid w:val="00126A6E"/>
    <w:rsid w:val="001271B0"/>
    <w:rsid w:val="001353B1"/>
    <w:rsid w:val="00141732"/>
    <w:rsid w:val="0014404D"/>
    <w:rsid w:val="00164E0D"/>
    <w:rsid w:val="00165034"/>
    <w:rsid w:val="00173E2D"/>
    <w:rsid w:val="00181401"/>
    <w:rsid w:val="00183322"/>
    <w:rsid w:val="001938B7"/>
    <w:rsid w:val="0019424C"/>
    <w:rsid w:val="00194891"/>
    <w:rsid w:val="001C3BDF"/>
    <w:rsid w:val="001D1AFE"/>
    <w:rsid w:val="001D20FA"/>
    <w:rsid w:val="001E0EF6"/>
    <w:rsid w:val="001E1AEB"/>
    <w:rsid w:val="001E2025"/>
    <w:rsid w:val="001E2687"/>
    <w:rsid w:val="001E2AEB"/>
    <w:rsid w:val="001E516B"/>
    <w:rsid w:val="00211D56"/>
    <w:rsid w:val="00212C49"/>
    <w:rsid w:val="00214E4B"/>
    <w:rsid w:val="00216F03"/>
    <w:rsid w:val="00232593"/>
    <w:rsid w:val="00232A81"/>
    <w:rsid w:val="002335F9"/>
    <w:rsid w:val="00244487"/>
    <w:rsid w:val="00244B65"/>
    <w:rsid w:val="00250DDC"/>
    <w:rsid w:val="00256504"/>
    <w:rsid w:val="00265FCE"/>
    <w:rsid w:val="00266D3D"/>
    <w:rsid w:val="00267702"/>
    <w:rsid w:val="00276D2D"/>
    <w:rsid w:val="00280D5D"/>
    <w:rsid w:val="00287499"/>
    <w:rsid w:val="002905B1"/>
    <w:rsid w:val="00295933"/>
    <w:rsid w:val="002A1692"/>
    <w:rsid w:val="002A4BF7"/>
    <w:rsid w:val="002A5BB0"/>
    <w:rsid w:val="002A61DC"/>
    <w:rsid w:val="002A7852"/>
    <w:rsid w:val="002D26D1"/>
    <w:rsid w:val="002F1023"/>
    <w:rsid w:val="00300EE6"/>
    <w:rsid w:val="00303F28"/>
    <w:rsid w:val="00311616"/>
    <w:rsid w:val="00325AE9"/>
    <w:rsid w:val="00326141"/>
    <w:rsid w:val="00340113"/>
    <w:rsid w:val="003476E9"/>
    <w:rsid w:val="00352574"/>
    <w:rsid w:val="00356F9E"/>
    <w:rsid w:val="00360AC7"/>
    <w:rsid w:val="00361DC8"/>
    <w:rsid w:val="00362F96"/>
    <w:rsid w:val="00363632"/>
    <w:rsid w:val="00365E65"/>
    <w:rsid w:val="00372CF1"/>
    <w:rsid w:val="003747EA"/>
    <w:rsid w:val="00375915"/>
    <w:rsid w:val="00376B92"/>
    <w:rsid w:val="00377F82"/>
    <w:rsid w:val="003817F9"/>
    <w:rsid w:val="00384371"/>
    <w:rsid w:val="003909FC"/>
    <w:rsid w:val="00396888"/>
    <w:rsid w:val="00397D54"/>
    <w:rsid w:val="003A0FCA"/>
    <w:rsid w:val="003A4CE1"/>
    <w:rsid w:val="003B4E9D"/>
    <w:rsid w:val="003C1019"/>
    <w:rsid w:val="003C46D0"/>
    <w:rsid w:val="003C4CD7"/>
    <w:rsid w:val="003D0F14"/>
    <w:rsid w:val="003D5391"/>
    <w:rsid w:val="003D5864"/>
    <w:rsid w:val="003E28FF"/>
    <w:rsid w:val="003E4834"/>
    <w:rsid w:val="003E7660"/>
    <w:rsid w:val="003F1DBF"/>
    <w:rsid w:val="003F4DF2"/>
    <w:rsid w:val="003F6F5E"/>
    <w:rsid w:val="00400246"/>
    <w:rsid w:val="004019C6"/>
    <w:rsid w:val="00401D30"/>
    <w:rsid w:val="00404C53"/>
    <w:rsid w:val="00415F4B"/>
    <w:rsid w:val="00427673"/>
    <w:rsid w:val="00427DC5"/>
    <w:rsid w:val="00440B2B"/>
    <w:rsid w:val="0045163C"/>
    <w:rsid w:val="004524E5"/>
    <w:rsid w:val="00455F86"/>
    <w:rsid w:val="00457E7A"/>
    <w:rsid w:val="004616E3"/>
    <w:rsid w:val="004666EF"/>
    <w:rsid w:val="00473630"/>
    <w:rsid w:val="0048139C"/>
    <w:rsid w:val="004901E3"/>
    <w:rsid w:val="00494D16"/>
    <w:rsid w:val="00497686"/>
    <w:rsid w:val="004B3754"/>
    <w:rsid w:val="004B3B4A"/>
    <w:rsid w:val="004C2FDD"/>
    <w:rsid w:val="004C324F"/>
    <w:rsid w:val="004D1F8F"/>
    <w:rsid w:val="004F1341"/>
    <w:rsid w:val="004F25AC"/>
    <w:rsid w:val="004F2C2A"/>
    <w:rsid w:val="004F49A4"/>
    <w:rsid w:val="00500FF4"/>
    <w:rsid w:val="005105E8"/>
    <w:rsid w:val="00520B27"/>
    <w:rsid w:val="00521B95"/>
    <w:rsid w:val="00532A09"/>
    <w:rsid w:val="005503B2"/>
    <w:rsid w:val="00561A37"/>
    <w:rsid w:val="00562C98"/>
    <w:rsid w:val="005739D8"/>
    <w:rsid w:val="00576668"/>
    <w:rsid w:val="0058703A"/>
    <w:rsid w:val="005918D0"/>
    <w:rsid w:val="00592016"/>
    <w:rsid w:val="005924A8"/>
    <w:rsid w:val="00592678"/>
    <w:rsid w:val="005A0404"/>
    <w:rsid w:val="005A140C"/>
    <w:rsid w:val="005B4477"/>
    <w:rsid w:val="005C4B21"/>
    <w:rsid w:val="005D2C50"/>
    <w:rsid w:val="005D44F7"/>
    <w:rsid w:val="005D4603"/>
    <w:rsid w:val="005D632C"/>
    <w:rsid w:val="005E124C"/>
    <w:rsid w:val="005E2FC2"/>
    <w:rsid w:val="005E53B6"/>
    <w:rsid w:val="005E7AFD"/>
    <w:rsid w:val="005F63B1"/>
    <w:rsid w:val="00600129"/>
    <w:rsid w:val="00605102"/>
    <w:rsid w:val="00605AC9"/>
    <w:rsid w:val="0061281F"/>
    <w:rsid w:val="0062401A"/>
    <w:rsid w:val="00627F2D"/>
    <w:rsid w:val="006338C4"/>
    <w:rsid w:val="00642682"/>
    <w:rsid w:val="00646DA7"/>
    <w:rsid w:val="006506A8"/>
    <w:rsid w:val="006579AA"/>
    <w:rsid w:val="00662F73"/>
    <w:rsid w:val="006640EE"/>
    <w:rsid w:val="00665284"/>
    <w:rsid w:val="00672CA6"/>
    <w:rsid w:val="00674009"/>
    <w:rsid w:val="00674787"/>
    <w:rsid w:val="00676478"/>
    <w:rsid w:val="00692393"/>
    <w:rsid w:val="006B7F42"/>
    <w:rsid w:val="006C1F23"/>
    <w:rsid w:val="006C5456"/>
    <w:rsid w:val="006C5BC1"/>
    <w:rsid w:val="006D0116"/>
    <w:rsid w:val="006D2521"/>
    <w:rsid w:val="006D73A0"/>
    <w:rsid w:val="00712772"/>
    <w:rsid w:val="00712845"/>
    <w:rsid w:val="00721CC6"/>
    <w:rsid w:val="00724714"/>
    <w:rsid w:val="00730E2C"/>
    <w:rsid w:val="00737042"/>
    <w:rsid w:val="0073704B"/>
    <w:rsid w:val="00760CFE"/>
    <w:rsid w:val="00761594"/>
    <w:rsid w:val="0077404F"/>
    <w:rsid w:val="007750E6"/>
    <w:rsid w:val="00784B97"/>
    <w:rsid w:val="00784F31"/>
    <w:rsid w:val="007B05C3"/>
    <w:rsid w:val="007B0A72"/>
    <w:rsid w:val="007B0AF4"/>
    <w:rsid w:val="007B142B"/>
    <w:rsid w:val="007B3CCA"/>
    <w:rsid w:val="007B5FA4"/>
    <w:rsid w:val="007C41FC"/>
    <w:rsid w:val="007C4997"/>
    <w:rsid w:val="007C5F55"/>
    <w:rsid w:val="007C64C8"/>
    <w:rsid w:val="007D5116"/>
    <w:rsid w:val="007E6D20"/>
    <w:rsid w:val="007E75E8"/>
    <w:rsid w:val="007E7880"/>
    <w:rsid w:val="007F6277"/>
    <w:rsid w:val="007F7C8C"/>
    <w:rsid w:val="00804145"/>
    <w:rsid w:val="0081243C"/>
    <w:rsid w:val="008176DB"/>
    <w:rsid w:val="00823EA9"/>
    <w:rsid w:val="008250B5"/>
    <w:rsid w:val="00827475"/>
    <w:rsid w:val="0084229B"/>
    <w:rsid w:val="00842E21"/>
    <w:rsid w:val="00843683"/>
    <w:rsid w:val="00847BD5"/>
    <w:rsid w:val="008607F7"/>
    <w:rsid w:val="00862C22"/>
    <w:rsid w:val="0088201B"/>
    <w:rsid w:val="00891AB0"/>
    <w:rsid w:val="00892446"/>
    <w:rsid w:val="0089415F"/>
    <w:rsid w:val="00894DAD"/>
    <w:rsid w:val="0089577B"/>
    <w:rsid w:val="00895B2D"/>
    <w:rsid w:val="008A7D6B"/>
    <w:rsid w:val="008B079D"/>
    <w:rsid w:val="008C3246"/>
    <w:rsid w:val="008C5856"/>
    <w:rsid w:val="008D460D"/>
    <w:rsid w:val="008D72CC"/>
    <w:rsid w:val="008E0979"/>
    <w:rsid w:val="008E0F53"/>
    <w:rsid w:val="008E7C6A"/>
    <w:rsid w:val="008F2632"/>
    <w:rsid w:val="008F413F"/>
    <w:rsid w:val="008F4BFD"/>
    <w:rsid w:val="0090647C"/>
    <w:rsid w:val="00920345"/>
    <w:rsid w:val="009221F9"/>
    <w:rsid w:val="0092278D"/>
    <w:rsid w:val="00923803"/>
    <w:rsid w:val="0093098C"/>
    <w:rsid w:val="009425DC"/>
    <w:rsid w:val="009445F1"/>
    <w:rsid w:val="009537A4"/>
    <w:rsid w:val="009579A4"/>
    <w:rsid w:val="009675C3"/>
    <w:rsid w:val="00967F60"/>
    <w:rsid w:val="009710F2"/>
    <w:rsid w:val="00972B1C"/>
    <w:rsid w:val="00985BC4"/>
    <w:rsid w:val="00985D46"/>
    <w:rsid w:val="00990882"/>
    <w:rsid w:val="00996168"/>
    <w:rsid w:val="009963CB"/>
    <w:rsid w:val="00997A19"/>
    <w:rsid w:val="009B110C"/>
    <w:rsid w:val="009B185B"/>
    <w:rsid w:val="009B3375"/>
    <w:rsid w:val="009C2453"/>
    <w:rsid w:val="009C2FD3"/>
    <w:rsid w:val="009D4CBB"/>
    <w:rsid w:val="009F14D0"/>
    <w:rsid w:val="009F70E6"/>
    <w:rsid w:val="009F781F"/>
    <w:rsid w:val="00A00AA8"/>
    <w:rsid w:val="00A0791D"/>
    <w:rsid w:val="00A07B01"/>
    <w:rsid w:val="00A119D4"/>
    <w:rsid w:val="00A1223D"/>
    <w:rsid w:val="00A21C8B"/>
    <w:rsid w:val="00A258AE"/>
    <w:rsid w:val="00A262D1"/>
    <w:rsid w:val="00A271F1"/>
    <w:rsid w:val="00A32030"/>
    <w:rsid w:val="00A324D7"/>
    <w:rsid w:val="00A43AF7"/>
    <w:rsid w:val="00A57F20"/>
    <w:rsid w:val="00A633AC"/>
    <w:rsid w:val="00A6631E"/>
    <w:rsid w:val="00A6656C"/>
    <w:rsid w:val="00A675BB"/>
    <w:rsid w:val="00A74C97"/>
    <w:rsid w:val="00A760E7"/>
    <w:rsid w:val="00A9274F"/>
    <w:rsid w:val="00AA1294"/>
    <w:rsid w:val="00AB499B"/>
    <w:rsid w:val="00AC474A"/>
    <w:rsid w:val="00AC60AF"/>
    <w:rsid w:val="00AD32B8"/>
    <w:rsid w:val="00AD3F6A"/>
    <w:rsid w:val="00AE4426"/>
    <w:rsid w:val="00AE5CE9"/>
    <w:rsid w:val="00AF4A54"/>
    <w:rsid w:val="00AF667A"/>
    <w:rsid w:val="00B146C1"/>
    <w:rsid w:val="00B14B94"/>
    <w:rsid w:val="00B16BA9"/>
    <w:rsid w:val="00B22624"/>
    <w:rsid w:val="00B234E8"/>
    <w:rsid w:val="00B26ED4"/>
    <w:rsid w:val="00B277B0"/>
    <w:rsid w:val="00B35182"/>
    <w:rsid w:val="00B44F18"/>
    <w:rsid w:val="00B54AD6"/>
    <w:rsid w:val="00B63BE3"/>
    <w:rsid w:val="00B74FD9"/>
    <w:rsid w:val="00B753DB"/>
    <w:rsid w:val="00B82C73"/>
    <w:rsid w:val="00B85CD9"/>
    <w:rsid w:val="00B918EF"/>
    <w:rsid w:val="00B9647B"/>
    <w:rsid w:val="00B9677A"/>
    <w:rsid w:val="00BA05A2"/>
    <w:rsid w:val="00BA07A1"/>
    <w:rsid w:val="00BA0F34"/>
    <w:rsid w:val="00BB0C20"/>
    <w:rsid w:val="00BB25ED"/>
    <w:rsid w:val="00BE2CFD"/>
    <w:rsid w:val="00BE2F59"/>
    <w:rsid w:val="00BF1E76"/>
    <w:rsid w:val="00BF687D"/>
    <w:rsid w:val="00C00813"/>
    <w:rsid w:val="00C25BD4"/>
    <w:rsid w:val="00C41326"/>
    <w:rsid w:val="00C41A99"/>
    <w:rsid w:val="00C43CCD"/>
    <w:rsid w:val="00C455FB"/>
    <w:rsid w:val="00C50A66"/>
    <w:rsid w:val="00C56DA0"/>
    <w:rsid w:val="00C56EB6"/>
    <w:rsid w:val="00C57F33"/>
    <w:rsid w:val="00C6540F"/>
    <w:rsid w:val="00C721F5"/>
    <w:rsid w:val="00C74702"/>
    <w:rsid w:val="00C74FF9"/>
    <w:rsid w:val="00C91DF0"/>
    <w:rsid w:val="00C93A04"/>
    <w:rsid w:val="00C951F6"/>
    <w:rsid w:val="00CA0554"/>
    <w:rsid w:val="00CA2A4C"/>
    <w:rsid w:val="00CB4384"/>
    <w:rsid w:val="00CB69EA"/>
    <w:rsid w:val="00CC6B54"/>
    <w:rsid w:val="00CD648C"/>
    <w:rsid w:val="00CE0023"/>
    <w:rsid w:val="00CE5EC0"/>
    <w:rsid w:val="00CF0059"/>
    <w:rsid w:val="00CF50E7"/>
    <w:rsid w:val="00CF705A"/>
    <w:rsid w:val="00D04714"/>
    <w:rsid w:val="00D0735F"/>
    <w:rsid w:val="00D12CC5"/>
    <w:rsid w:val="00D12E93"/>
    <w:rsid w:val="00D1751D"/>
    <w:rsid w:val="00D17B34"/>
    <w:rsid w:val="00D2075C"/>
    <w:rsid w:val="00D31F3A"/>
    <w:rsid w:val="00D32186"/>
    <w:rsid w:val="00D364D0"/>
    <w:rsid w:val="00D42156"/>
    <w:rsid w:val="00D42548"/>
    <w:rsid w:val="00D5078F"/>
    <w:rsid w:val="00D51BC6"/>
    <w:rsid w:val="00D544C4"/>
    <w:rsid w:val="00D616D7"/>
    <w:rsid w:val="00D6288B"/>
    <w:rsid w:val="00D67885"/>
    <w:rsid w:val="00D75DA4"/>
    <w:rsid w:val="00D85AA0"/>
    <w:rsid w:val="00D85FFB"/>
    <w:rsid w:val="00D86915"/>
    <w:rsid w:val="00D90B27"/>
    <w:rsid w:val="00D957F4"/>
    <w:rsid w:val="00DA4227"/>
    <w:rsid w:val="00DA5CF6"/>
    <w:rsid w:val="00DB2DC5"/>
    <w:rsid w:val="00DB5E7E"/>
    <w:rsid w:val="00DC3931"/>
    <w:rsid w:val="00DC3DD0"/>
    <w:rsid w:val="00DC668E"/>
    <w:rsid w:val="00DD0C0D"/>
    <w:rsid w:val="00DD3A2D"/>
    <w:rsid w:val="00DD56CF"/>
    <w:rsid w:val="00DD583E"/>
    <w:rsid w:val="00DE0A40"/>
    <w:rsid w:val="00DE57BF"/>
    <w:rsid w:val="00DE70D7"/>
    <w:rsid w:val="00DF168B"/>
    <w:rsid w:val="00E02D10"/>
    <w:rsid w:val="00E1121C"/>
    <w:rsid w:val="00E120B6"/>
    <w:rsid w:val="00E17029"/>
    <w:rsid w:val="00E17E43"/>
    <w:rsid w:val="00E2041B"/>
    <w:rsid w:val="00E21748"/>
    <w:rsid w:val="00E25C20"/>
    <w:rsid w:val="00E37AF0"/>
    <w:rsid w:val="00E37EB1"/>
    <w:rsid w:val="00E464AE"/>
    <w:rsid w:val="00E473DE"/>
    <w:rsid w:val="00E5131B"/>
    <w:rsid w:val="00E55A0B"/>
    <w:rsid w:val="00E63874"/>
    <w:rsid w:val="00E65380"/>
    <w:rsid w:val="00E65C58"/>
    <w:rsid w:val="00E72744"/>
    <w:rsid w:val="00E7412A"/>
    <w:rsid w:val="00E7580F"/>
    <w:rsid w:val="00E75EF2"/>
    <w:rsid w:val="00E834E1"/>
    <w:rsid w:val="00E83706"/>
    <w:rsid w:val="00E8621E"/>
    <w:rsid w:val="00E96875"/>
    <w:rsid w:val="00EA6B46"/>
    <w:rsid w:val="00EB1852"/>
    <w:rsid w:val="00EC3455"/>
    <w:rsid w:val="00EC70E9"/>
    <w:rsid w:val="00ED2111"/>
    <w:rsid w:val="00ED6D11"/>
    <w:rsid w:val="00EE6BC7"/>
    <w:rsid w:val="00F04C76"/>
    <w:rsid w:val="00F140ED"/>
    <w:rsid w:val="00F15C55"/>
    <w:rsid w:val="00F228AC"/>
    <w:rsid w:val="00F25DC8"/>
    <w:rsid w:val="00F30B0B"/>
    <w:rsid w:val="00F3194F"/>
    <w:rsid w:val="00F3427B"/>
    <w:rsid w:val="00F41033"/>
    <w:rsid w:val="00F47107"/>
    <w:rsid w:val="00F47965"/>
    <w:rsid w:val="00F50ACD"/>
    <w:rsid w:val="00F56166"/>
    <w:rsid w:val="00F642BE"/>
    <w:rsid w:val="00F71D1F"/>
    <w:rsid w:val="00F74945"/>
    <w:rsid w:val="00F774FE"/>
    <w:rsid w:val="00F85C43"/>
    <w:rsid w:val="00F95076"/>
    <w:rsid w:val="00F96A69"/>
    <w:rsid w:val="00FA3E6D"/>
    <w:rsid w:val="00FB024F"/>
    <w:rsid w:val="00FB5524"/>
    <w:rsid w:val="00FB7AF0"/>
    <w:rsid w:val="00FC05DF"/>
    <w:rsid w:val="00FC0BB0"/>
    <w:rsid w:val="00FC4288"/>
    <w:rsid w:val="00FC6D32"/>
    <w:rsid w:val="00FD1097"/>
    <w:rsid w:val="00FD4509"/>
    <w:rsid w:val="00FE0DE4"/>
    <w:rsid w:val="00FE383D"/>
    <w:rsid w:val="00FE7F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mailto:adingens@fredhutch.org" TargetMode="External"/><Relationship Id="rId18" Type="http://schemas.openxmlformats.org/officeDocument/2006/relationships/image" Target="media/image1.emf"/><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yperlink" Target="mailto:reguia@fredhutch.org" TargetMode="External"/><Relationship Id="rId17" Type="http://schemas.openxmlformats.org/officeDocument/2006/relationships/hyperlink" Target="mailto:jbloom@fredhutch.org"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mailto:abalazs@mgh.harvard.edu" TargetMode="External"/><Relationship Id="rId20" Type="http://schemas.openxmlformats.org/officeDocument/2006/relationships/image" Target="media/image3.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dusenbu@fredhutch.org"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mailto:aloes@fredhutch.org" TargetMode="External"/><Relationship Id="rId23" Type="http://schemas.openxmlformats.org/officeDocument/2006/relationships/header" Target="header1.xm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2.png"/><Relationship Id="rId31"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mailto:kmalone2@fredhutch.org" TargetMode="External"/><Relationship Id="rId22" Type="http://schemas.openxmlformats.org/officeDocument/2006/relationships/image" Target="media/image5.png"/><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99B35C4E-6B67-4345-844E-71BA1D2B8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465</TotalTime>
  <Pages>11</Pages>
  <Words>33889</Words>
  <Characters>193173</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226609</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Kate D Crawford</cp:lastModifiedBy>
  <cp:revision>393</cp:revision>
  <dcterms:created xsi:type="dcterms:W3CDTF">2020-04-14T15:56:00Z</dcterms:created>
  <dcterms:modified xsi:type="dcterms:W3CDTF">2020-04-16T07:08:00Z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