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CDE4D" w14:textId="7D4962B4" w:rsidR="00181401" w:rsidRPr="00325902" w:rsidRDefault="00181401" w:rsidP="00EA4893">
      <w:pPr>
        <w:pStyle w:val="MDPI11articletype"/>
      </w:pPr>
      <w:r w:rsidRPr="00325902">
        <w:t>Article</w:t>
      </w:r>
    </w:p>
    <w:p w14:paraId="6F092E99" w14:textId="7CE54E66" w:rsidR="00181401" w:rsidRPr="00325902" w:rsidRDefault="00D04714" w:rsidP="00EA4893">
      <w:pPr>
        <w:pStyle w:val="MDPI12title"/>
      </w:pPr>
      <w:r>
        <w:t xml:space="preserve">Protocol and reagents for </w:t>
      </w:r>
      <w:proofErr w:type="spellStart"/>
      <w:r w:rsidR="00F774FE">
        <w:t>pseudotyping</w:t>
      </w:r>
      <w:proofErr w:type="spellEnd"/>
      <w:r w:rsidR="00F774FE">
        <w:t xml:space="preserve"> lentiviral particles</w:t>
      </w:r>
      <w:r>
        <w:t xml:space="preserve"> with </w:t>
      </w:r>
      <w:r w:rsidR="00104223">
        <w:t>SARS-CoV-2</w:t>
      </w:r>
      <w:r>
        <w:t xml:space="preserve"> Spike protein</w:t>
      </w:r>
      <w:r w:rsidR="00F774FE">
        <w:t xml:space="preserve"> for neutralization assays</w:t>
      </w:r>
    </w:p>
    <w:p w14:paraId="4E4DA2E2" w14:textId="2F86CA12" w:rsidR="00181401" w:rsidRPr="00325902" w:rsidRDefault="00D04714" w:rsidP="00EA4893">
      <w:pPr>
        <w:pStyle w:val="MDPI13authornames"/>
      </w:pPr>
      <w:r>
        <w:t xml:space="preserve">Katharine </w:t>
      </w:r>
      <w:r w:rsidR="00522C91">
        <w:t>H.</w:t>
      </w:r>
      <w:r>
        <w:t>D</w:t>
      </w:r>
      <w:r w:rsidR="00BB25ED">
        <w:t>.</w:t>
      </w:r>
      <w:r>
        <w:t xml:space="preserve"> Crawford</w:t>
      </w:r>
      <w:r w:rsidR="00181401" w:rsidRPr="00325902">
        <w:t xml:space="preserve"> </w:t>
      </w:r>
      <w:r w:rsidR="00181401" w:rsidRPr="00325902">
        <w:rPr>
          <w:vertAlign w:val="superscript"/>
        </w:rPr>
        <w:t>1</w:t>
      </w:r>
      <w:r w:rsidR="00B26ED4">
        <w:rPr>
          <w:vertAlign w:val="superscript"/>
        </w:rPr>
        <w:t>,2</w:t>
      </w:r>
      <w:r w:rsidR="005C4B21">
        <w:rPr>
          <w:vertAlign w:val="superscript"/>
        </w:rPr>
        <w:t>,3</w:t>
      </w:r>
      <w:r w:rsidR="00181401" w:rsidRPr="00325902">
        <w:t xml:space="preserve">, </w:t>
      </w:r>
      <w:r>
        <w:t xml:space="preserve">Rachel </w:t>
      </w:r>
      <w:proofErr w:type="spellStart"/>
      <w:r>
        <w:t>Eguia</w:t>
      </w:r>
      <w:proofErr w:type="spellEnd"/>
      <w:r w:rsidR="00E37AF0" w:rsidRPr="00325902">
        <w:t xml:space="preserve"> </w:t>
      </w:r>
      <w:r w:rsidR="00E37AF0" w:rsidRPr="00325902">
        <w:rPr>
          <w:vertAlign w:val="superscript"/>
        </w:rPr>
        <w:t>1</w:t>
      </w:r>
      <w:r w:rsidR="00BB25ED">
        <w:t>, Adam</w:t>
      </w:r>
      <w:r w:rsidR="00CB69EA">
        <w:t xml:space="preserve"> S.</w:t>
      </w:r>
      <w:r w:rsidR="00BB25ED">
        <w:t xml:space="preserve"> </w:t>
      </w:r>
      <w:proofErr w:type="spellStart"/>
      <w:r w:rsidR="00BB25ED">
        <w:t>Dingens</w:t>
      </w:r>
      <w:proofErr w:type="spellEnd"/>
      <w:r w:rsidR="00E37AF0" w:rsidRPr="00325902">
        <w:t xml:space="preserve"> </w:t>
      </w:r>
      <w:r w:rsidR="00E37AF0" w:rsidRPr="00325902">
        <w:rPr>
          <w:vertAlign w:val="superscript"/>
        </w:rPr>
        <w:t>1</w:t>
      </w:r>
      <w:r w:rsidR="00BB25ED">
        <w:t>, Andrea</w:t>
      </w:r>
      <w:r w:rsidR="001E1AEB">
        <w:t xml:space="preserve"> N</w:t>
      </w:r>
      <w:r w:rsidR="00CB69EA">
        <w:t>.</w:t>
      </w:r>
      <w:r w:rsidR="00BB25ED">
        <w:t xml:space="preserve"> </w:t>
      </w:r>
      <w:proofErr w:type="spellStart"/>
      <w:r w:rsidR="00BB25ED">
        <w:t>Loes</w:t>
      </w:r>
      <w:proofErr w:type="spellEnd"/>
      <w:r w:rsidR="00E37AF0" w:rsidRPr="00325902">
        <w:t xml:space="preserve"> </w:t>
      </w:r>
      <w:r w:rsidR="00E37AF0" w:rsidRPr="00325902">
        <w:rPr>
          <w:vertAlign w:val="superscript"/>
        </w:rPr>
        <w:t>1</w:t>
      </w:r>
      <w:r w:rsidR="00BB25ED">
        <w:t>,</w:t>
      </w:r>
      <w:r w:rsidR="00BA0F34">
        <w:t xml:space="preserve"> </w:t>
      </w:r>
      <w:r w:rsidR="0081243C">
        <w:t xml:space="preserve">Keara </w:t>
      </w:r>
      <w:r w:rsidR="00F50AC5">
        <w:t xml:space="preserve">D.  </w:t>
      </w:r>
      <w:r w:rsidR="0081243C">
        <w:t>Malone</w:t>
      </w:r>
      <w:r w:rsidR="0081243C" w:rsidRPr="00325902">
        <w:t xml:space="preserve"> </w:t>
      </w:r>
      <w:r w:rsidR="0081243C" w:rsidRPr="00325902">
        <w:rPr>
          <w:vertAlign w:val="superscript"/>
        </w:rPr>
        <w:t>1</w:t>
      </w:r>
      <w:r w:rsidR="0081243C">
        <w:t xml:space="preserve">, </w:t>
      </w:r>
      <w:r w:rsidR="00CA65D4">
        <w:t xml:space="preserve">Caitlin </w:t>
      </w:r>
      <w:r w:rsidR="00103CDA">
        <w:t xml:space="preserve">R. </w:t>
      </w:r>
      <w:r w:rsidR="00CA65D4">
        <w:t xml:space="preserve">Wolf </w:t>
      </w:r>
      <w:r w:rsidR="00CA65D4">
        <w:rPr>
          <w:vertAlign w:val="superscript"/>
        </w:rPr>
        <w:t>4</w:t>
      </w:r>
      <w:r w:rsidR="00CA65D4">
        <w:t xml:space="preserve">, </w:t>
      </w:r>
      <w:r w:rsidR="00BA0F34">
        <w:t xml:space="preserve">Helen </w:t>
      </w:r>
      <w:r w:rsidR="0061281F">
        <w:t xml:space="preserve">Y. </w:t>
      </w:r>
      <w:r w:rsidR="00BA0F34">
        <w:t xml:space="preserve">Chu </w:t>
      </w:r>
      <w:r w:rsidR="00BA0F34">
        <w:rPr>
          <w:vertAlign w:val="superscript"/>
        </w:rPr>
        <w:t>4</w:t>
      </w:r>
      <w:r w:rsidR="00BA0F34">
        <w:t>,</w:t>
      </w:r>
      <w:r w:rsidR="00BB25ED">
        <w:t xml:space="preserve"> </w:t>
      </w:r>
      <w:r w:rsidR="005E33BF">
        <w:t xml:space="preserve">M. Alejandra </w:t>
      </w:r>
      <w:proofErr w:type="spellStart"/>
      <w:r w:rsidR="005E33BF">
        <w:t>Tortorici</w:t>
      </w:r>
      <w:proofErr w:type="spellEnd"/>
      <w:r w:rsidR="00EC0176">
        <w:t xml:space="preserve"> </w:t>
      </w:r>
      <w:r w:rsidR="00EC0176">
        <w:rPr>
          <w:vertAlign w:val="superscript"/>
        </w:rPr>
        <w:t>5,6</w:t>
      </w:r>
      <w:r w:rsidR="005E33BF">
        <w:t xml:space="preserve">, David </w:t>
      </w:r>
      <w:proofErr w:type="spellStart"/>
      <w:r w:rsidR="005E33BF">
        <w:t>Veesler</w:t>
      </w:r>
      <w:proofErr w:type="spellEnd"/>
      <w:r w:rsidR="00EC0176">
        <w:t xml:space="preserve"> </w:t>
      </w:r>
      <w:r w:rsidR="00EC0176">
        <w:rPr>
          <w:vertAlign w:val="superscript"/>
        </w:rPr>
        <w:t>5</w:t>
      </w:r>
      <w:r w:rsidR="005E33BF">
        <w:t xml:space="preserve">, </w:t>
      </w:r>
      <w:r w:rsidR="001B56B1">
        <w:t xml:space="preserve">Michael Murphy </w:t>
      </w:r>
      <w:r w:rsidR="001B56B1">
        <w:rPr>
          <w:vertAlign w:val="superscript"/>
        </w:rPr>
        <w:t>7</w:t>
      </w:r>
      <w:r w:rsidR="001B56B1">
        <w:t xml:space="preserve">, </w:t>
      </w:r>
      <w:proofErr w:type="spellStart"/>
      <w:r w:rsidR="001B56B1">
        <w:t>Deleah</w:t>
      </w:r>
      <w:proofErr w:type="spellEnd"/>
      <w:r w:rsidR="001B56B1">
        <w:t xml:space="preserve"> Pettie </w:t>
      </w:r>
      <w:r w:rsidR="001B56B1">
        <w:rPr>
          <w:vertAlign w:val="superscript"/>
        </w:rPr>
        <w:t>7</w:t>
      </w:r>
      <w:r w:rsidR="001B56B1">
        <w:t xml:space="preserve">, </w:t>
      </w:r>
      <w:r w:rsidR="0027218E">
        <w:t xml:space="preserve">Neil </w:t>
      </w:r>
      <w:r w:rsidR="00C76471">
        <w:t xml:space="preserve">P. </w:t>
      </w:r>
      <w:r w:rsidR="0027218E">
        <w:t xml:space="preserve">King </w:t>
      </w:r>
      <w:r w:rsidR="00A10BCF">
        <w:rPr>
          <w:vertAlign w:val="superscript"/>
        </w:rPr>
        <w:t>5,7</w:t>
      </w:r>
      <w:r w:rsidR="0027218E">
        <w:t xml:space="preserve">, </w:t>
      </w:r>
      <w:r w:rsidR="00BB25ED">
        <w:t>Ale</w:t>
      </w:r>
      <w:r w:rsidR="00FB6089">
        <w:t>jandro</w:t>
      </w:r>
      <w:r w:rsidR="00BB25ED">
        <w:t xml:space="preserve"> </w:t>
      </w:r>
      <w:r w:rsidR="001E1AEB">
        <w:t>B</w:t>
      </w:r>
      <w:r w:rsidR="00CB69EA">
        <w:t>.</w:t>
      </w:r>
      <w:r w:rsidR="001E1AEB">
        <w:t xml:space="preserve"> </w:t>
      </w:r>
      <w:proofErr w:type="spellStart"/>
      <w:r w:rsidR="00BB25ED">
        <w:t>Balazs</w:t>
      </w:r>
      <w:proofErr w:type="spellEnd"/>
      <w:r w:rsidR="00B63BE3">
        <w:t xml:space="preserve"> </w:t>
      </w:r>
      <w:r w:rsidR="00522C91">
        <w:rPr>
          <w:vertAlign w:val="superscript"/>
        </w:rPr>
        <w:t>8</w:t>
      </w:r>
      <w:r w:rsidR="00BB25ED">
        <w:t xml:space="preserve">, </w:t>
      </w:r>
      <w:r w:rsidR="00181401" w:rsidRPr="00325902">
        <w:t xml:space="preserve">and </w:t>
      </w:r>
      <w:r w:rsidR="00BB25ED">
        <w:t>Jesse D. Bloom</w:t>
      </w:r>
      <w:r w:rsidR="00181401" w:rsidRPr="00325902">
        <w:t xml:space="preserve"> </w:t>
      </w:r>
      <w:r w:rsidR="00E37AF0">
        <w:rPr>
          <w:vertAlign w:val="superscript"/>
        </w:rPr>
        <w:t>1,2</w:t>
      </w:r>
      <w:r w:rsidR="00181401" w:rsidRPr="00325902">
        <w:rPr>
          <w:vertAlign w:val="superscript"/>
        </w:rPr>
        <w:t>,</w:t>
      </w:r>
      <w:proofErr w:type="gramStart"/>
      <w:r w:rsidR="0027218E">
        <w:rPr>
          <w:vertAlign w:val="superscript"/>
        </w:rPr>
        <w:t>9</w:t>
      </w:r>
      <w:r w:rsidR="00BA0F34">
        <w:rPr>
          <w:vertAlign w:val="superscript"/>
        </w:rPr>
        <w:t>,</w:t>
      </w:r>
      <w:r w:rsidR="00181401" w:rsidRPr="00325902">
        <w:t>*</w:t>
      </w:r>
      <w:proofErr w:type="gramEnd"/>
    </w:p>
    <w:p w14:paraId="136EA952" w14:textId="628F32F5" w:rsidR="00181401" w:rsidRPr="00325902" w:rsidRDefault="00181401" w:rsidP="00EA4893">
      <w:pPr>
        <w:pStyle w:val="MDPI16affiliation"/>
      </w:pPr>
      <w:r w:rsidRPr="00EA4893">
        <w:rPr>
          <w:vertAlign w:val="superscript"/>
        </w:rPr>
        <w:t>1</w:t>
      </w:r>
      <w:r w:rsidRPr="00EA4893">
        <w:tab/>
      </w:r>
      <w:r w:rsidR="00F95076">
        <w:t>Division of Basic Sciences and Computational Biology Program, Fred Hutchinson Cancer Research Center, Seattle, WA 98109</w:t>
      </w:r>
      <w:r w:rsidR="00E37AF0">
        <w:t>, USA</w:t>
      </w:r>
      <w:r w:rsidRPr="00325902">
        <w:t xml:space="preserve">; </w:t>
      </w:r>
      <w:hyperlink r:id="rId8" w:history="1">
        <w:r w:rsidR="005E53B6" w:rsidRPr="000764A8">
          <w:rPr>
            <w:rStyle w:val="Hyperlink"/>
          </w:rPr>
          <w:t>kdusenbu@fredhutch.org</w:t>
        </w:r>
      </w:hyperlink>
      <w:r w:rsidR="00E37AF0">
        <w:t xml:space="preserve"> (K.D.C</w:t>
      </w:r>
      <w:r w:rsidR="00280D5D">
        <w:t>.</w:t>
      </w:r>
      <w:r w:rsidR="00E37AF0">
        <w:t xml:space="preserve">), </w:t>
      </w:r>
      <w:hyperlink r:id="rId9" w:history="1">
        <w:r w:rsidR="009963CB" w:rsidRPr="001E76D8">
          <w:rPr>
            <w:rStyle w:val="Hyperlink"/>
          </w:rPr>
          <w:t>reguia@fredhutch.org</w:t>
        </w:r>
      </w:hyperlink>
      <w:r w:rsidR="009963CB">
        <w:t xml:space="preserve"> (R.E.), </w:t>
      </w:r>
      <w:hyperlink r:id="rId10" w:history="1">
        <w:r w:rsidR="00280D5D" w:rsidRPr="001E76D8">
          <w:rPr>
            <w:rStyle w:val="Hyperlink"/>
          </w:rPr>
          <w:t>adingens@fredhutch.org</w:t>
        </w:r>
      </w:hyperlink>
      <w:r w:rsidR="00280D5D">
        <w:t xml:space="preserve"> (A.S.D.), </w:t>
      </w:r>
      <w:hyperlink r:id="rId11" w:history="1">
        <w:r w:rsidR="00280D5D" w:rsidRPr="001E76D8">
          <w:rPr>
            <w:rStyle w:val="Hyperlink"/>
          </w:rPr>
          <w:t>kmalone2@fredhutch.org</w:t>
        </w:r>
      </w:hyperlink>
      <w:r w:rsidR="00280D5D">
        <w:t xml:space="preserve"> (K.M.), </w:t>
      </w:r>
      <w:hyperlink r:id="rId12" w:history="1">
        <w:r w:rsidR="009221F9" w:rsidRPr="001E76D8">
          <w:rPr>
            <w:rStyle w:val="Hyperlink"/>
          </w:rPr>
          <w:t>aloes@fredhutch.org</w:t>
        </w:r>
      </w:hyperlink>
      <w:r w:rsidR="009221F9">
        <w:t xml:space="preserve"> (A.N.L.)</w:t>
      </w:r>
    </w:p>
    <w:p w14:paraId="176273E0" w14:textId="70A5000B" w:rsidR="00181401" w:rsidRDefault="00181401" w:rsidP="00EA4893">
      <w:pPr>
        <w:pStyle w:val="MDPI16affiliation"/>
      </w:pPr>
      <w:r w:rsidRPr="00EA4893">
        <w:rPr>
          <w:vertAlign w:val="superscript"/>
        </w:rPr>
        <w:t>2</w:t>
      </w:r>
      <w:r w:rsidRPr="00EA4893">
        <w:tab/>
      </w:r>
      <w:r w:rsidR="00B26ED4">
        <w:t xml:space="preserve">Department of Genome Sciences, University of Washington, Seattle, WA </w:t>
      </w:r>
      <w:r w:rsidR="005C4B21">
        <w:t>98195, USA</w:t>
      </w:r>
    </w:p>
    <w:p w14:paraId="1FD4E6B3" w14:textId="01E709B4" w:rsidR="00A1223D" w:rsidRDefault="00A1223D" w:rsidP="00EA4893">
      <w:pPr>
        <w:pStyle w:val="MDPI16affiliation"/>
      </w:pPr>
      <w:r w:rsidRPr="00EA4893">
        <w:rPr>
          <w:vertAlign w:val="superscript"/>
        </w:rPr>
        <w:t>3</w:t>
      </w:r>
      <w:r w:rsidRPr="00EA4893">
        <w:tab/>
      </w:r>
      <w:r>
        <w:t>Medical Scientist Training Program, University of Washington, Seattle, WA 98195, USA</w:t>
      </w:r>
    </w:p>
    <w:p w14:paraId="176BF6BD" w14:textId="04640565" w:rsidR="00BA0F34" w:rsidRDefault="00071349" w:rsidP="00EA4893">
      <w:pPr>
        <w:pStyle w:val="MDPI16affiliation"/>
      </w:pPr>
      <w:r w:rsidRPr="00EA4893">
        <w:rPr>
          <w:vertAlign w:val="superscript"/>
        </w:rPr>
        <w:t>4</w:t>
      </w:r>
      <w:r w:rsidR="00BA0F34" w:rsidRPr="00EA4893">
        <w:tab/>
      </w:r>
      <w:r w:rsidR="00473630">
        <w:t>Division of Allergy and Infectious Diseases</w:t>
      </w:r>
      <w:r w:rsidR="006D73A0">
        <w:t xml:space="preserve">, University of Washington, Seattle, WA </w:t>
      </w:r>
      <w:r w:rsidR="00AD32B8">
        <w:t xml:space="preserve">98195, </w:t>
      </w:r>
      <w:r w:rsidR="006D73A0">
        <w:t>U</w:t>
      </w:r>
      <w:r w:rsidR="00BA0F34">
        <w:t>SA</w:t>
      </w:r>
      <w:r w:rsidR="00E865CA">
        <w:t xml:space="preserve">; </w:t>
      </w:r>
      <w:hyperlink r:id="rId13" w:history="1">
        <w:r w:rsidR="00E865CA" w:rsidRPr="004057DB">
          <w:rPr>
            <w:rStyle w:val="Hyperlink"/>
            <w:szCs w:val="20"/>
          </w:rPr>
          <w:t>crwolf@uw.edu</w:t>
        </w:r>
      </w:hyperlink>
      <w:r w:rsidR="00E865CA">
        <w:t xml:space="preserve"> (C.</w:t>
      </w:r>
      <w:r w:rsidR="00103CDA">
        <w:t>R.</w:t>
      </w:r>
      <w:r w:rsidR="00E865CA">
        <w:t xml:space="preserve">W.), </w:t>
      </w:r>
      <w:hyperlink r:id="rId14" w:history="1">
        <w:r w:rsidR="00230945" w:rsidRPr="004057DB">
          <w:rPr>
            <w:rStyle w:val="Hyperlink"/>
            <w:szCs w:val="20"/>
          </w:rPr>
          <w:t>helenchu@uw.edu</w:t>
        </w:r>
      </w:hyperlink>
      <w:r w:rsidR="00230945">
        <w:t xml:space="preserve"> (H.Y.C.)</w:t>
      </w:r>
    </w:p>
    <w:p w14:paraId="3A908FB9" w14:textId="1340DFAE" w:rsidR="00EC0176" w:rsidRDefault="00EC0176" w:rsidP="00EA4893">
      <w:pPr>
        <w:pStyle w:val="MDPI16affiliation"/>
        <w:ind w:left="113" w:firstLine="0"/>
      </w:pPr>
      <w:r>
        <w:rPr>
          <w:vertAlign w:val="superscript"/>
        </w:rPr>
        <w:t>5</w:t>
      </w:r>
      <w:r>
        <w:t xml:space="preserve">  </w:t>
      </w:r>
      <w:r w:rsidR="004A0E04">
        <w:t>Department of Biochemistry, University of Washington, Seattle, WA 98109, USA;</w:t>
      </w:r>
      <w:r w:rsidR="00294D5F">
        <w:t xml:space="preserve"> </w:t>
      </w:r>
      <w:hyperlink r:id="rId15" w:history="1">
        <w:r w:rsidR="00294D5F" w:rsidRPr="004057DB">
          <w:rPr>
            <w:rStyle w:val="Hyperlink"/>
            <w:szCs w:val="20"/>
          </w:rPr>
          <w:t>tortoric@uw.edu</w:t>
        </w:r>
      </w:hyperlink>
      <w:r w:rsidR="00294D5F">
        <w:t xml:space="preserve"> (M.A.</w:t>
      </w:r>
      <w:r w:rsidR="00D5196F">
        <w:t>T</w:t>
      </w:r>
      <w:r w:rsidR="00294D5F">
        <w:t>.),</w:t>
      </w:r>
      <w:r w:rsidR="004A0E04">
        <w:t xml:space="preserve"> </w:t>
      </w:r>
      <w:hyperlink r:id="rId16" w:history="1">
        <w:r w:rsidR="004A0E04" w:rsidRPr="004057DB">
          <w:rPr>
            <w:rStyle w:val="Hyperlink"/>
            <w:szCs w:val="20"/>
          </w:rPr>
          <w:t>dveesler@uw.edu</w:t>
        </w:r>
      </w:hyperlink>
      <w:r w:rsidR="004A0E04">
        <w:t xml:space="preserve"> (D.V.)</w:t>
      </w:r>
      <w:r w:rsidR="007C4666">
        <w:t xml:space="preserve">, </w:t>
      </w:r>
      <w:hyperlink r:id="rId17" w:history="1">
        <w:r w:rsidR="007C4666" w:rsidRPr="00B8344A">
          <w:rPr>
            <w:rStyle w:val="Hyperlink"/>
            <w:szCs w:val="20"/>
          </w:rPr>
          <w:t>murphymp@uw.edu</w:t>
        </w:r>
      </w:hyperlink>
      <w:r w:rsidR="007C4666">
        <w:t xml:space="preserve"> (M.M.), </w:t>
      </w:r>
      <w:hyperlink r:id="rId18" w:history="1">
        <w:r w:rsidR="007C4666" w:rsidRPr="00B8344A">
          <w:rPr>
            <w:rStyle w:val="Hyperlink"/>
            <w:szCs w:val="20"/>
          </w:rPr>
          <w:t>ddpettie@gmail.com</w:t>
        </w:r>
      </w:hyperlink>
      <w:r w:rsidR="007C4666">
        <w:t xml:space="preserve"> (D.P.), </w:t>
      </w:r>
      <w:hyperlink r:id="rId19" w:history="1">
        <w:r w:rsidR="007C4666" w:rsidRPr="00B8344A">
          <w:rPr>
            <w:rStyle w:val="Hyperlink"/>
            <w:szCs w:val="20"/>
          </w:rPr>
          <w:t>neil@ipd.uw.edu</w:t>
        </w:r>
      </w:hyperlink>
      <w:r w:rsidR="007C4666">
        <w:t xml:space="preserve"> (N.P.K.)</w:t>
      </w:r>
    </w:p>
    <w:p w14:paraId="5ACD2DFC" w14:textId="1B277F82" w:rsidR="00350AE1" w:rsidRDefault="00350AE1" w:rsidP="00EA4893">
      <w:pPr>
        <w:pStyle w:val="MDPI16affiliation"/>
        <w:ind w:left="113" w:firstLine="0"/>
        <w:rPr>
          <w:szCs w:val="20"/>
        </w:rPr>
      </w:pPr>
      <w:proofErr w:type="gramStart"/>
      <w:r>
        <w:rPr>
          <w:szCs w:val="20"/>
          <w:vertAlign w:val="superscript"/>
        </w:rPr>
        <w:t>6</w:t>
      </w:r>
      <w:r>
        <w:rPr>
          <w:szCs w:val="20"/>
        </w:rPr>
        <w:t xml:space="preserve">  </w:t>
      </w:r>
      <w:r w:rsidR="00D5196F" w:rsidRPr="00C254F8">
        <w:rPr>
          <w:lang w:eastAsia="en-US"/>
        </w:rPr>
        <w:t>Institute</w:t>
      </w:r>
      <w:proofErr w:type="gramEnd"/>
      <w:r w:rsidR="00D5196F" w:rsidRPr="00C254F8">
        <w:rPr>
          <w:lang w:eastAsia="en-US"/>
        </w:rPr>
        <w:t xml:space="preserve"> Pasteur &amp; CNRS UMR 3569, </w:t>
      </w:r>
      <w:proofErr w:type="spellStart"/>
      <w:r w:rsidR="00D5196F" w:rsidRPr="00C254F8">
        <w:rPr>
          <w:lang w:eastAsia="en-US"/>
        </w:rPr>
        <w:t>Unité</w:t>
      </w:r>
      <w:proofErr w:type="spellEnd"/>
      <w:r w:rsidR="00D5196F" w:rsidRPr="00C254F8">
        <w:rPr>
          <w:lang w:eastAsia="en-US"/>
        </w:rPr>
        <w:t xml:space="preserve"> de </w:t>
      </w:r>
      <w:proofErr w:type="spellStart"/>
      <w:r w:rsidR="00D5196F" w:rsidRPr="00C254F8">
        <w:rPr>
          <w:lang w:eastAsia="en-US"/>
        </w:rPr>
        <w:t>Virologie</w:t>
      </w:r>
      <w:proofErr w:type="spellEnd"/>
      <w:r w:rsidR="00D5196F" w:rsidRPr="00C254F8">
        <w:rPr>
          <w:lang w:eastAsia="en-US"/>
        </w:rPr>
        <w:t xml:space="preserve"> </w:t>
      </w:r>
      <w:proofErr w:type="spellStart"/>
      <w:r w:rsidR="00D5196F" w:rsidRPr="00C254F8">
        <w:rPr>
          <w:lang w:eastAsia="en-US"/>
        </w:rPr>
        <w:t>Structurale</w:t>
      </w:r>
      <w:proofErr w:type="spellEnd"/>
      <w:r w:rsidR="00D5196F" w:rsidRPr="00C254F8">
        <w:rPr>
          <w:lang w:eastAsia="en-US"/>
        </w:rPr>
        <w:t>, Paris 75015, France</w:t>
      </w:r>
    </w:p>
    <w:p w14:paraId="523B17F8" w14:textId="22077319" w:rsidR="00A10BCF" w:rsidRPr="00A10BCF" w:rsidRDefault="00A10BCF" w:rsidP="00EA4893">
      <w:pPr>
        <w:pStyle w:val="MDPI16affiliation"/>
        <w:ind w:left="113" w:firstLine="0"/>
      </w:pPr>
      <w:proofErr w:type="gramStart"/>
      <w:r>
        <w:rPr>
          <w:vertAlign w:val="superscript"/>
        </w:rPr>
        <w:t>7</w:t>
      </w:r>
      <w:r>
        <w:t xml:space="preserve">  Institute</w:t>
      </w:r>
      <w:proofErr w:type="gramEnd"/>
      <w:r>
        <w:t xml:space="preserve"> for Protein Design, University of Washington, Seattle, WA 98195, USA</w:t>
      </w:r>
    </w:p>
    <w:p w14:paraId="110106DD" w14:textId="3CBB18A1" w:rsidR="00FA3E6D" w:rsidRDefault="0027218E" w:rsidP="00EA4893">
      <w:pPr>
        <w:pStyle w:val="MDPI16affiliation"/>
      </w:pPr>
      <w:r w:rsidRPr="00EA4893">
        <w:rPr>
          <w:vertAlign w:val="superscript"/>
        </w:rPr>
        <w:t>8</w:t>
      </w:r>
      <w:r w:rsidR="00A1223D" w:rsidRPr="00EA4893">
        <w:tab/>
      </w:r>
      <w:r w:rsidR="00A633AC">
        <w:t xml:space="preserve">The </w:t>
      </w:r>
      <w:proofErr w:type="spellStart"/>
      <w:r w:rsidR="00A633AC">
        <w:t>Ragon</w:t>
      </w:r>
      <w:proofErr w:type="spellEnd"/>
      <w:r w:rsidR="00A633AC">
        <w:t xml:space="preserve"> Institute of Massachusetts General Hospital, the Massachu</w:t>
      </w:r>
      <w:r w:rsidR="000A4430">
        <w:t xml:space="preserve">setts Institute </w:t>
      </w:r>
      <w:r w:rsidR="0093098C">
        <w:t>Technology</w:t>
      </w:r>
      <w:r w:rsidR="00721CC6">
        <w:t>, and Harvard University, Cambridge 02139, USA</w:t>
      </w:r>
      <w:r w:rsidR="00FA3E6D">
        <w:t xml:space="preserve">; </w:t>
      </w:r>
      <w:hyperlink r:id="rId20" w:history="1">
        <w:r w:rsidR="00F74945" w:rsidRPr="001E76D8">
          <w:rPr>
            <w:rStyle w:val="Hyperlink"/>
            <w:szCs w:val="20"/>
          </w:rPr>
          <w:t>abalazs@mgh.harvard.edu</w:t>
        </w:r>
      </w:hyperlink>
      <w:r w:rsidR="00F74945">
        <w:t xml:space="preserve"> (A.B.B.)</w:t>
      </w:r>
    </w:p>
    <w:p w14:paraId="078983DC" w14:textId="4B42D0A7" w:rsidR="00BA0F34" w:rsidRPr="00BA0F34" w:rsidRDefault="0027218E" w:rsidP="00EA4893">
      <w:pPr>
        <w:pStyle w:val="MDPI16affiliation"/>
        <w:ind w:left="113" w:firstLine="0"/>
      </w:pPr>
      <w:proofErr w:type="gramStart"/>
      <w:r>
        <w:rPr>
          <w:vertAlign w:val="superscript"/>
        </w:rPr>
        <w:t>9</w:t>
      </w:r>
      <w:r w:rsidR="00BA0F34">
        <w:t xml:space="preserve">  H</w:t>
      </w:r>
      <w:r w:rsidR="00071349">
        <w:t>oward</w:t>
      </w:r>
      <w:proofErr w:type="gramEnd"/>
      <w:r w:rsidR="00071349">
        <w:t xml:space="preserve"> Hughes Medical Institute, Seattle, WA 98103, USA</w:t>
      </w:r>
    </w:p>
    <w:p w14:paraId="37041DFC" w14:textId="268BC1C1" w:rsidR="00181401" w:rsidRPr="00325902" w:rsidRDefault="00181401" w:rsidP="00FA3E6D">
      <w:pPr>
        <w:pStyle w:val="MDPI16affiliation"/>
      </w:pPr>
      <w:r w:rsidRPr="00325902">
        <w:rPr>
          <w:b/>
        </w:rPr>
        <w:t>*</w:t>
      </w:r>
      <w:r w:rsidRPr="00325902">
        <w:tab/>
        <w:t xml:space="preserve">Correspondence: </w:t>
      </w:r>
      <w:hyperlink r:id="rId21" w:history="1">
        <w:r w:rsidR="00F74945" w:rsidRPr="001E76D8">
          <w:rPr>
            <w:rStyle w:val="Hyperlink"/>
          </w:rPr>
          <w:t>jbloom@fredhutch.org</w:t>
        </w:r>
      </w:hyperlink>
      <w:r w:rsidR="00F74945">
        <w:t xml:space="preserve"> </w:t>
      </w:r>
    </w:p>
    <w:p w14:paraId="33FF1C92" w14:textId="77777777" w:rsidR="00181401" w:rsidRPr="00325902" w:rsidRDefault="00181401" w:rsidP="00181401">
      <w:pPr>
        <w:pStyle w:val="MDPI14history"/>
      </w:pPr>
      <w:r w:rsidRPr="00325902">
        <w:t>Received: date; Accepted: date; Published: date</w:t>
      </w:r>
    </w:p>
    <w:p w14:paraId="5CF7E694" w14:textId="0E8FE003" w:rsidR="00181401" w:rsidRPr="00325902" w:rsidRDefault="00181401" w:rsidP="00EA4893">
      <w:pPr>
        <w:pStyle w:val="MDPI17abstract"/>
        <w:rPr>
          <w:color w:val="auto"/>
        </w:rPr>
      </w:pPr>
      <w:r w:rsidRPr="00EA4893">
        <w:rPr>
          <w:b/>
        </w:rPr>
        <w:t xml:space="preserve">Abstract: </w:t>
      </w:r>
      <w:r w:rsidR="008E7C6A">
        <w:t>SARS-CoV-2 enters</w:t>
      </w:r>
      <w:r w:rsidR="00B22624">
        <w:t xml:space="preserve"> cells using its Spike protein, which is also the main target of neutralizing antibodies. Therefore</w:t>
      </w:r>
      <w:r w:rsidR="00C93A04">
        <w:t xml:space="preserve">, </w:t>
      </w:r>
      <w:r w:rsidR="00A32030">
        <w:t>assays</w:t>
      </w:r>
      <w:r w:rsidR="00AC474A">
        <w:t xml:space="preserve"> to </w:t>
      </w:r>
      <w:r w:rsidR="0004621F">
        <w:t>measure</w:t>
      </w:r>
      <w:r w:rsidR="00AC474A">
        <w:t xml:space="preserve"> </w:t>
      </w:r>
      <w:r w:rsidR="00360AC7">
        <w:t>how</w:t>
      </w:r>
      <w:r w:rsidR="00AC474A">
        <w:t xml:space="preserve"> antibodies and sera </w:t>
      </w:r>
      <w:r w:rsidR="00360AC7">
        <w:t>affect</w:t>
      </w:r>
      <w:r w:rsidR="00AC474A">
        <w:t xml:space="preserve"> Spike-mediated viral </w:t>
      </w:r>
      <w:r w:rsidR="002A5BB0">
        <w:t>infection</w:t>
      </w:r>
      <w:r w:rsidR="00AC474A">
        <w:t xml:space="preserve"> are important for studying immunity</w:t>
      </w:r>
      <w:r w:rsidR="009B110C">
        <w:t>.</w:t>
      </w:r>
      <w:r w:rsidR="00A262D1">
        <w:t xml:space="preserve"> </w:t>
      </w:r>
      <w:r w:rsidR="005D632C">
        <w:t xml:space="preserve">Because </w:t>
      </w:r>
      <w:r w:rsidR="00A262D1">
        <w:t xml:space="preserve">SARS-CoV-2 is a biosafety-level-3 virus, </w:t>
      </w:r>
      <w:r w:rsidR="00C455FB">
        <w:t xml:space="preserve">one way to simplify </w:t>
      </w:r>
      <w:r w:rsidR="00A32030">
        <w:t>such assays</w:t>
      </w:r>
      <w:r w:rsidR="002A5BB0">
        <w:t xml:space="preserve"> is to </w:t>
      </w:r>
      <w:proofErr w:type="spellStart"/>
      <w:r w:rsidR="002A5BB0">
        <w:t>pseudotype</w:t>
      </w:r>
      <w:proofErr w:type="spellEnd"/>
      <w:r w:rsidR="002A5BB0">
        <w:t xml:space="preserve"> biosafety-level-2 </w:t>
      </w:r>
      <w:r w:rsidR="00C017FD">
        <w:t>viral particles</w:t>
      </w:r>
      <w:r w:rsidR="00985083">
        <w:t xml:space="preserve"> with Spike</w:t>
      </w:r>
      <w:r w:rsidR="002A5BB0">
        <w:t xml:space="preserve">. </w:t>
      </w:r>
      <w:r w:rsidR="00F25DC8">
        <w:t xml:space="preserve">Such </w:t>
      </w:r>
      <w:proofErr w:type="spellStart"/>
      <w:r w:rsidR="00F25DC8">
        <w:t>pseudotyping</w:t>
      </w:r>
      <w:proofErr w:type="spellEnd"/>
      <w:r w:rsidR="00F25DC8">
        <w:t xml:space="preserve"> has now been described for single-cycle lentiviral</w:t>
      </w:r>
      <w:r w:rsidR="007750E6">
        <w:t>, retroviral</w:t>
      </w:r>
      <w:r w:rsidR="00F25DC8">
        <w:t xml:space="preserve"> and VSV </w:t>
      </w:r>
      <w:r w:rsidR="00C017FD">
        <w:t>particles</w:t>
      </w:r>
      <w:r w:rsidR="00985083">
        <w:t xml:space="preserve">, </w:t>
      </w:r>
      <w:r w:rsidR="007750E6">
        <w:t xml:space="preserve">but </w:t>
      </w:r>
      <w:r w:rsidR="00211D56">
        <w:t>the reagents and protocols are not widely available. Here we</w:t>
      </w:r>
      <w:r w:rsidR="00985D46">
        <w:t xml:space="preserve"> </w:t>
      </w:r>
      <w:r w:rsidR="00BF1E76">
        <w:t>detail</w:t>
      </w:r>
      <w:r w:rsidR="00985D46">
        <w:t xml:space="preserve"> how to effectively </w:t>
      </w:r>
      <w:proofErr w:type="spellStart"/>
      <w:r w:rsidR="00985D46">
        <w:t>pseudotype</w:t>
      </w:r>
      <w:proofErr w:type="spellEnd"/>
      <w:r w:rsidR="00985D46">
        <w:t xml:space="preserve"> lentiviral </w:t>
      </w:r>
      <w:r w:rsidR="00C017FD">
        <w:t>particles</w:t>
      </w:r>
      <w:r w:rsidR="00985D46">
        <w:t xml:space="preserve"> with SARS-CoV-2 Spike</w:t>
      </w:r>
      <w:r w:rsidR="00072E05">
        <w:t xml:space="preserve"> and infect 293T cells </w:t>
      </w:r>
      <w:r w:rsidR="006D5AAA">
        <w:t>engineered to express</w:t>
      </w:r>
      <w:r w:rsidR="00072E05">
        <w:t xml:space="preserve"> </w:t>
      </w:r>
      <w:r w:rsidR="00D5196F">
        <w:t>the SARS-CoV-2</w:t>
      </w:r>
      <w:r w:rsidR="00072E05">
        <w:t xml:space="preserve"> receptor, ACE2. We also</w:t>
      </w:r>
      <w:r w:rsidR="00985D46">
        <w:t xml:space="preserve"> make all the</w:t>
      </w:r>
      <w:r w:rsidR="00985083">
        <w:t xml:space="preserve"> key</w:t>
      </w:r>
      <w:r w:rsidR="00985D46">
        <w:t xml:space="preserve"> </w:t>
      </w:r>
      <w:r w:rsidR="00967F60">
        <w:t xml:space="preserve">experimental </w:t>
      </w:r>
      <w:r w:rsidR="007B142B">
        <w:t xml:space="preserve">reagents available in </w:t>
      </w:r>
      <w:r w:rsidR="00363632">
        <w:t>the BEI Resources repository of ATCC and the NIH.</w:t>
      </w:r>
      <w:r w:rsidR="000E592B">
        <w:t xml:space="preserve"> Furthermore, we </w:t>
      </w:r>
      <w:r w:rsidR="00BF1E76">
        <w:t>demonstrate</w:t>
      </w:r>
      <w:r w:rsidR="0001299B">
        <w:t xml:space="preserve"> how</w:t>
      </w:r>
      <w:r w:rsidR="000E592B">
        <w:t xml:space="preserve"> </w:t>
      </w:r>
      <w:r w:rsidR="00F41033">
        <w:t xml:space="preserve">these pseudotyped </w:t>
      </w:r>
      <w:r w:rsidR="00C017FD">
        <w:t>lentiviral particles</w:t>
      </w:r>
      <w:r w:rsidR="00F41033">
        <w:t xml:space="preserve"> can be us</w:t>
      </w:r>
      <w:r w:rsidR="00923803">
        <w:t>e</w:t>
      </w:r>
      <w:r w:rsidR="00F41033">
        <w:t>d to measure</w:t>
      </w:r>
      <w:r w:rsidR="000E592B">
        <w:t xml:space="preserve"> the neutralizing activity of human sera</w:t>
      </w:r>
      <w:r w:rsidR="00745DDD">
        <w:t xml:space="preserve"> or plasma</w:t>
      </w:r>
      <w:r w:rsidR="000E592B">
        <w:t xml:space="preserve"> against SARS-CoV-2</w:t>
      </w:r>
      <w:r w:rsidR="00F41033">
        <w:t xml:space="preserve"> in convenient luciferase-based assays</w:t>
      </w:r>
      <w:r w:rsidR="00FC05DF">
        <w:t xml:space="preserve">, thereby providing a valuable complement to </w:t>
      </w:r>
      <w:r w:rsidR="00440B2B">
        <w:t xml:space="preserve">ELISA-based </w:t>
      </w:r>
      <w:r w:rsidR="001271B0">
        <w:t>methods that measur</w:t>
      </w:r>
      <w:r w:rsidR="00BF687D">
        <w:t>e</w:t>
      </w:r>
      <w:r w:rsidR="001271B0">
        <w:t xml:space="preserve"> </w:t>
      </w:r>
      <w:r w:rsidR="00BF1E76">
        <w:t>antibody binding rather than neutralization</w:t>
      </w:r>
      <w:r w:rsidR="001271B0">
        <w:t>.</w:t>
      </w:r>
      <w:r w:rsidR="00363632">
        <w:t xml:space="preserve"> </w:t>
      </w:r>
      <w:r w:rsidR="00985D46">
        <w:t xml:space="preserve">  </w:t>
      </w:r>
      <w:r w:rsidR="00211D56">
        <w:t xml:space="preserve"> </w:t>
      </w:r>
    </w:p>
    <w:p w14:paraId="2D5597EE" w14:textId="60A5C90E" w:rsidR="00181401" w:rsidRPr="00325902" w:rsidRDefault="00EA4893" w:rsidP="00EA4893">
      <w:pPr>
        <w:pStyle w:val="MDPI18keywords"/>
      </w:pPr>
      <w:r w:rsidRPr="00EA4893">
        <w:rPr>
          <w:b/>
        </w:rPr>
        <w:t>Keywords:</w:t>
      </w:r>
      <w:r w:rsidR="00181401" w:rsidRPr="00EA4893">
        <w:rPr>
          <w:b/>
        </w:rPr>
        <w:t xml:space="preserve"> </w:t>
      </w:r>
      <w:r w:rsidR="00D1751D">
        <w:t>SARS-</w:t>
      </w:r>
      <w:r w:rsidR="00D1751D" w:rsidRPr="00EA4893">
        <w:t>CoV-2</w:t>
      </w:r>
      <w:r w:rsidRPr="00EA4893">
        <w:t xml:space="preserve">; </w:t>
      </w:r>
      <w:r w:rsidR="00D1751D" w:rsidRPr="00EA4893">
        <w:t>COVID-19</w:t>
      </w:r>
      <w:r w:rsidRPr="00EA4893">
        <w:t xml:space="preserve">; </w:t>
      </w:r>
      <w:r w:rsidR="00D1751D" w:rsidRPr="00EA4893">
        <w:t>coronavirus</w:t>
      </w:r>
      <w:r w:rsidRPr="00EA4893">
        <w:t xml:space="preserve">; </w:t>
      </w:r>
      <w:r w:rsidR="00D1751D" w:rsidRPr="00EA4893">
        <w:t>neutralization assay</w:t>
      </w:r>
      <w:r w:rsidRPr="00EA4893">
        <w:t xml:space="preserve">; </w:t>
      </w:r>
      <w:r w:rsidR="00D1751D" w:rsidRPr="00EA4893">
        <w:t xml:space="preserve">lentiviral </w:t>
      </w:r>
      <w:proofErr w:type="spellStart"/>
      <w:r w:rsidR="00D1751D" w:rsidRPr="00EA4893">
        <w:t>pseudotype</w:t>
      </w:r>
      <w:proofErr w:type="spellEnd"/>
      <w:r w:rsidRPr="00EA4893">
        <w:t xml:space="preserve">; </w:t>
      </w:r>
      <w:r w:rsidR="00D1751D" w:rsidRPr="00EA4893">
        <w:t>Spike</w:t>
      </w:r>
      <w:r w:rsidRPr="00EA4893">
        <w:t xml:space="preserve">; </w:t>
      </w:r>
      <w:r w:rsidR="002A4BF7" w:rsidRPr="00EA4893">
        <w:t>cytoplasmic tail</w:t>
      </w:r>
      <w:r w:rsidRPr="00EA4893">
        <w:t xml:space="preserve">; </w:t>
      </w:r>
      <w:r w:rsidR="00985D46" w:rsidRPr="00EA4893">
        <w:t>ACE2</w:t>
      </w:r>
      <w:r w:rsidRPr="00EA4893">
        <w:t xml:space="preserve">; </w:t>
      </w:r>
      <w:r w:rsidR="00985D46" w:rsidRPr="00EA4893">
        <w:t>293T-ACE2</w:t>
      </w:r>
      <w:r w:rsidRPr="00EA4893">
        <w:t xml:space="preserve">; </w:t>
      </w:r>
      <w:r w:rsidR="005D4603" w:rsidRPr="00EA4893">
        <w:t>luciferase</w:t>
      </w:r>
      <w:r w:rsidRPr="00EA4893">
        <w:t xml:space="preserve">; </w:t>
      </w:r>
      <w:r w:rsidR="00EC4B81" w:rsidRPr="00EA4893">
        <w:t>ALAYT</w:t>
      </w:r>
    </w:p>
    <w:p w14:paraId="47B248F9" w14:textId="77777777" w:rsidR="00181401" w:rsidRPr="00325902" w:rsidRDefault="00181401" w:rsidP="00EA4893">
      <w:pPr>
        <w:pStyle w:val="MDPI19line"/>
        <w:pBdr>
          <w:bottom w:val="single" w:sz="4" w:space="1" w:color="000000"/>
        </w:pBdr>
        <w:spacing w:after="480"/>
      </w:pPr>
    </w:p>
    <w:p w14:paraId="7E316399" w14:textId="461E366F" w:rsidR="00181401" w:rsidRPr="00325902" w:rsidRDefault="00EA4893" w:rsidP="00EA4893">
      <w:pPr>
        <w:pStyle w:val="MDPI21heading1"/>
      </w:pPr>
      <w:r>
        <w:rPr>
          <w:lang w:eastAsia="zh-CN"/>
        </w:rPr>
        <w:t xml:space="preserve">1. </w:t>
      </w:r>
      <w:r w:rsidR="00181401" w:rsidRPr="00325902">
        <w:t>Introduction</w:t>
      </w:r>
    </w:p>
    <w:p w14:paraId="47C6D92C" w14:textId="587E14F2" w:rsidR="00181401" w:rsidRDefault="00804145" w:rsidP="00EA4893">
      <w:pPr>
        <w:pStyle w:val="MDPI31text"/>
      </w:pPr>
      <w:bookmarkStart w:id="0" w:name="OLE_LINK1"/>
      <w:bookmarkStart w:id="1" w:name="OLE_LINK2"/>
      <w:r>
        <w:t>I</w:t>
      </w:r>
      <w:r w:rsidR="00605102">
        <w:t>nfection with SARS-CoV-2 elicits antibodies</w:t>
      </w:r>
      <w:r w:rsidR="00D86915">
        <w:t xml:space="preserve"> that bind to the virus</w:t>
      </w:r>
      <w:r w:rsidR="00074457">
        <w:t xml:space="preserve"> </w:t>
      </w:r>
      <w:r w:rsidR="001E2025">
        <w:fldChar w:fldCharType="begin" w:fldLock="1"/>
      </w:r>
      <w:r w:rsidR="007E3B34">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Microarray","type":"article-journal"},"uris":["http://www.mendeley.com/documents/?uuid=6593d7ba-2378-431b-9a7b-aac4d020c172"]},{"id":"ITEM-3","itemData":{"DOI":"10.2139/ssrn.3546052","abstract":"Summary Background The novel coronavirus SARS-CoV-2 is a newly emerging virus. The antibody response in infected patient remains largely unknown, and the clinical values of antibody testing have not been fully demonstrated. Methods A total of 173 patients with confirmed SARS-CoV-2 infection were enrolled. Their serial plasma samples (n = 535) collected during the hospitalization period were tested for total antibodies (Ab), IgM and IgG against SARS-CoV-2 using immunoassays. The dynamics of antibodies with the progress and severity of disease was analyzed. Findings Among 173 patients, the seroconversion rate for Ab, IgM and IgG was 93.1% (161/173), 82.7% (143/173) and 64.7% (112/173), respectively. Twelve patients who had not seroconverted were those only blood samples at the early stage of illness were collected. The seroconversion sequentially appeared for Ab, IgM and then IgG, with a median time of 11, 12 and 14 days, respectively. The presence of antibodies was &lt; 40% among patients in the first 7 days of illness, and then rapidly increased to 100.0%, 94.3% and 79.8% for Ab, IgM and IgG respectively since day 15 after onset. In contrast, the positive rate of RNA decreased from 66.7% (58/87) in samples collected before day 7 to 45.5% (25/55) during days 15 to 39. Combining RNA and antibody detections significantly improved the sensitivity of pathogenic diagnosis for COVID-19 patients (p &lt; 0.001), even in early phase of 1-week since onset (p = 0.007). Moreover, a higher titer of Ab was independently associated with a worse clinical classification (p = 0.006). Interpretation The antibody detection offers vital clinical information during the course of SARS-CoV-2 infection. The findings provide strong empirical support for the routine application of serological testing in the diagnosis and management of COVID-19 patients.  ### Competing Interest Statement  The authors have declared no competing interest.  ### Clinical Trial  Not a study of clinical trial  ### Funding Statement  This study was supported by Bill &amp; Melinda Gates Foundation.The funders had no role in study design, data collection, data analysis, data interpretation, or writing of the report.  ### Author Declarations  All relevant ethical guidelines have been followed; any necessary IRB and/or ethics committee approvals have been obtained and details of the IRB/oversight body are included in the manuscript.  Yes  All necessary patient/participant consent has been obtained and the appropriate i…","author":[{"dropping-particle":"","family":"Zhao","given":"Juanjuan","non-dropping-particle":"","parse-names":false,"suffix":""},{"dropping-particle":"","family":"Yuan","given":"Quan","non-dropping-particle":"","parse-names":false,"suffix":""},{"dropping-particle":"","family":"Wang","given":"Haiyan","non-dropping-particle":"","parse-names":false,"suffix":""},{"dropping-particle":"","family":"Liu","given":"Wei","non-dropping-particle":"","parse-names":false,"suffix":""},{"dropping-particle":"","family":"Liao","given":"Xuejiao","non-dropping-particle":"","parse-names":false,"suffix":""},{"dropping-particle":"","family":"Su","given":"Yingying","non-dropping-particle":"","parse-names":false,"suffix":""},{"dropping-particle":"","family":"Wang","given":"Xin","non-dropping-particle":"","parse-names":false,"suffix":""},{"dropping-particle":"","family":"Yuan","given":"Jing","non-dropping-particle":"","parse-names":false,"suffix":""},{"dropping-particle":"","family":"Li","given":"Tingdong","non-dropping-particle":"","parse-names":false,"suffix":""},{"dropping-particle":"","family":"Li","given":"Jinxiu","non-dropping-particle":"","parse-names":false,"suffix":""},{"dropping-particle":"","family":"Qian","given":"Shen","non-dropping-particle":"","parse-names":false,"suffix":""},{"dropping-particle":"","family":"Hong","given":"Congming","non-dropping-particle":"","parse-names":false,"suffix":""},{"dropping-particle":"","family":"Wang","given":"Fuxiang","non-dropping-particle":"","parse-names":false,"suffix":""},{"dropping-particle":"","family":"Liu","given":"Yingxia","non-dropping-particle":"","parse-names":false,"suffix":""},{"dropping-particle":"","family":"Wang","given":"Zhaoqin","non-dropping-particle":"","parse-names":false,"suffix":""},{"dropping-particle":"","family":"He","given":"Qing","non-dropping-particle":"","parse-names":false,"suffix":""},{"dropping-particle":"","family":"He","given":"Bin","non-dropping-particle":"","parse-names":false,"suffix":""},{"dropping-particle":"","family":"Zhang","given":"Tianying","non-dropping-particle":"","parse-names":false,"suffix":""},{"dropping-particle":"","family":"Ge","given":"Shengxiang","non-dropping-particle":"","parse-names":false,"suffix":""},{"dropping-particle":"","family":"Liu","given":"Lei","non-dropping-particle":"","parse-names":false,"suffix":""},{"dropping-particle":"","family":"Zhang","given":"Jun","non-dropping-particle":"","parse-names":false,"suffix":""},{"dropping-particle":"","family":"Xia","given":"Ningshao","non-dropping-particle":"","parse-names":false,"suffix":""},{"dropping-particle":"","family":"Zhang","given":"Zheng","non-dropping-particle":"","parse-names":false,"suffix":""}],"container-title":"SSRN Electronic Journal","id":"ITEM-3","issued":{"date-parts":[["2020"]]},"title":"Antibody Responses to SARS-CoV-2 in Patients of Novel Coronavirus Disease 2019","type":"article-journal"},"uris":["http://www.mendeley.com/documents/?uuid=ff05c2d8-9e46-440b-ae26-59b232bb84e8"]},{"id":"ITEM-4","itemData":{"DOI":"10.1101/2020.03.30.20047365","abstract":"Background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-4","issued":{"date-parts":[["2020"]]},"title":"Neutralizing antibody responses to SARS-CoV-2 in a COVID-19 recovered patient cohort and their implications","type":"article-journal"},"uris":["http://www.mendeley.com/documents/?uuid=7209c28a-c75f-46db-8b7d-f910f4eb207c"]},{"id":"ITEM-5","itemData":{"DOI":"10.1101/2020.03.18.20038018","abstract":"Background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-5","issued":{"date-parts":[["2020"]]},"title":"Antibody responses to SARS-CoV-2 in COVID-19 patients: the perspective application of serological tests in clinical practice","type":"article-journal"},"uris":["http://www.mendeley.com/documents/?uuid=d7a1f272-dbf0-4bea-bf6b-4e76cf7d572a"]},{"id":"ITEM-6","itemData":{"DOI":"10.3201/eid2607.200841","ISSN":"1080-6059","PMID":"32267220","abstract":"A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diseases","id":"ITEM-6","issue":"7","issued":{"date-parts":[["2020"]]},"title":"Severe Acute Respiratory Syndrome Coronavirus 2-Specific Antibody Responses in Coronavirus Disease 2019 Patients.","type":"article-journal","volume":"26"},"uris":["http://www.mendeley.com/documents/?uuid=433bfff7-6d0d-4328-9a49-474f4866bebd"]}],"mendeley":{"formattedCitation":"[1–6]","plainTextFormattedCitation":"[1–6]","previouslyFormattedCitation":"[1–6]"},"properties":{"noteIndex":0},"schema":"https://github.com/citation-style-language/schema/raw/master/csl-citation.json"}</w:instrText>
      </w:r>
      <w:r w:rsidR="001E2025">
        <w:fldChar w:fldCharType="separate"/>
      </w:r>
      <w:r w:rsidR="006E01F3" w:rsidRPr="006E01F3">
        <w:rPr>
          <w:noProof/>
        </w:rPr>
        <w:t>[1–6]</w:t>
      </w:r>
      <w:r w:rsidR="001E2025">
        <w:fldChar w:fldCharType="end"/>
      </w:r>
      <w:r w:rsidR="000424C0">
        <w:t>.</w:t>
      </w:r>
      <w:r>
        <w:t xml:space="preserve"> But as is the case for all viruses</w:t>
      </w:r>
      <w:r w:rsidR="00D616D7">
        <w:t xml:space="preserve"> </w:t>
      </w:r>
      <w:r w:rsidR="009B3375">
        <w:fldChar w:fldCharType="begin" w:fldLock="1"/>
      </w:r>
      <w:r w:rsidR="007E3B34">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mendeley":{"formattedCitation":"[7–10]","plainTextFormattedCitation":"[7–10]","previouslyFormattedCitation":"[7–10]"},"properties":{"noteIndex":0},"schema":"https://github.com/citation-style-language/schema/raw/master/csl-citation.json"}</w:instrText>
      </w:r>
      <w:r w:rsidR="009B3375">
        <w:fldChar w:fldCharType="separate"/>
      </w:r>
      <w:r w:rsidR="006E01F3" w:rsidRPr="006E01F3">
        <w:rPr>
          <w:noProof/>
        </w:rPr>
        <w:t>[7–10]</w:t>
      </w:r>
      <w:r w:rsidR="009B3375">
        <w:fldChar w:fldCharType="end"/>
      </w:r>
      <w:r>
        <w:t>, only some of these antibodies neutralize</w:t>
      </w:r>
      <w:r w:rsidR="003C4CD7">
        <w:t xml:space="preserve"> the virus’s ability to enter cells</w:t>
      </w:r>
      <w:r w:rsidR="00074457">
        <w:t xml:space="preserve"> </w:t>
      </w:r>
      <w:r w:rsidR="00FB7AF0">
        <w:fldChar w:fldCharType="begin" w:fldLock="1"/>
      </w:r>
      <w:r w:rsidR="00DF59A9">
        <w:instrText>ADDIN CSL_CITATION {"citationItems":[{"id":"ITEM-1","itemData":{"DOI":"10.1101/2020.03.15.993097","abstract":"The World Health Organization has recently declared the ongoing outbreak of COVID-19, which is caused by a novel coronavirus SARS-CoV-2, as pandemic. There is currently a lack of knowledge in the antibody response elicited from SARS-CoV-2 infection. One major immunological question is concerning the antigenic differences between SARS-CoV-2 and SARS-CoV. We address this question by using plasma from patients infected by SARS-CoV-2 or SARS-CoV, and plasma obtained from infected or immunized mice. Our results show that while cross-reactivity in antibody binding to the spike protein is common, cross-neutralization of the live viruses is rare, indicating the presence of non-neutralizing antibody response to conserved epitopes in the spike. Whether these non-neutralizing antibody responses will lead to antibody-dependent disease enhancement needs to be addressed in the future. Overall, this study not only addresses a fundamental question regarding the antigenicity differences between SARS-CoV-2 and SARS-CoV, but also has important implications in vaccine development.","author":[{"dropping-particle":"","family":"Lv","given":"Huibin","non-dropping-particle":"","parse-names":false,"suffix":""},{"dropping-particle":"","family":"Wu","given":"Nicholas C.","non-dropping-particle":"","parse-names":false,"suffix":""},{"dropping-particle":"","family":"Tsang","given":"Owen Tak-Yin","non-dropping-particle":"","parse-names":false,"suffix":""},{"dropping-particle":"","family":"Yuan","given":"Meng","non-dropping-particle":"","parse-names":false,"suffix":""},{"dropping-particle":"","family":"Perera","given":"Ranawaka A. P. M.","non-dropping-particle":"","parse-names":false,"suffix":""},{"dropping-particle":"","family":"Leung","given":"Wai Shing","non-dropping-particle":"","parse-names":false,"suffix":""},{"dropping-particle":"","family":"So","given":"Ray T. Y.","non-dropping-particle":"","parse-names":false,"suffix":""},{"dropping-particle":"","family":"Chan","given":"Jacky Man Chun","non-dropping-particle":"","parse-names":false,"suffix":""},{"dropping-particle":"","family":"Yip","given":"Garrick K.","non-dropping-particle":"","parse-names":false,"suffix":""},{"dropping-particle":"","family":"Chik","given":"Thomas Shiu Hong","non-dropping-particle":"","parse-names":false,"suffix":""},{"dropping-particle":"","family":"Wang","given":"Yiquan","non-dropping-particle":"","parse-names":false,"suffix":""},{"dropping-particle":"","family":"Choi","given":"Chris Yau Chung","non-dropping-particle":"","parse-names":false,"suffix":""},{"dropping-particle":"","family":"Lin","given":"Yihan","non-dropping-particle":"","parse-names":false,"suffix":""},{"dropping-particle":"","family":"Ng","given":"Wilson W.","non-dropping-particle":"","parse-names":false,"suffix":""},{"dropping-particle":"","family":"Zhao","given":"Jincun","non-dropping-particle":"","parse-names":false,"suffix":""},{"dropping-particle":"","family":"Poon","given":"Leo L. M.","non-dropping-particle":"","parse-names":false,"suffix":""},{"dropping-particle":"","family":"Peiris","given":"J. S. Malik","non-dropping-particle":"","parse-names":false,"suffix":""},{"dropping-particle":"","family":"Wilson","given":"Ian A.","non-dropping-particle":"","parse-names":false,"suffix":""},{"dropping-particle":"","family":"Mok","given":"Chris K. P.","non-dropping-particle":"","parse-names":false,"suffix":""}],"container-title":"bioRxiv","id":"ITEM-1","issued":{"date-parts":[["2020"]]},"title":"Cross-reactive antibody response between SARS-CoV-2 and SARS-CoV infections","type":"article-journal"},"uris":["http://www.mendeley.com/documents/?uuid=6e8f6330-dcdd-4587-a7b5-cbe28aa3911a"]},{"id":"ITEM-2","itemData":{"DOI":"10.1101/2020.03.30.20047365","abstract":"Background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-3","issued":{"date-parts":[["2020"]]},"title":"Structural and functional analysis of a potent sarbecovirus neutralizing antibody","type":"article-journal"},"uris":["http://www.mendeley.com/documents/?uuid=bcb35bbe-fa7d-450f-b548-b55ec60f61d5"]},{"id":"ITEM-4","itemData":{"DOI":"10.1101/2020.03.18.20038018","abstract":"Background We aim to investigate the profile of acute antibody response in COVID-19 patients, and provide proposals for the usage of antibody test in clinical practice. Methods A multi-center cross-section study (285 patients) and a single-center follow-up study (63 patients) were performed to investigate the feature of acute antibody response to SARS-CoV-2. A cohort of 52 COVID-19 suspects and 64 close contacts were enrolled to evaluate the potentiality of the antibody test. Results The positive rate for IgG reached 100% around 20 days after symptoms onset. The median day of serocon-version for both lgG and IgM was 13 days after symptoms onset. Seroconversion of IgM occurred at the same time, or earlier, or later than that of IgG. IgG levels in 100% patients (19/19) entered a platform within 6 days after seroconversion. The criteria of IgG seroconversion and ≥ 4-fold increase in the IgG titers in sequential samples together diagnosed 82.9% (34/41) of the patients. Antibody test aided to confirm 4 patients with COVID-19 from 52 suspects who failed to be confirmed by RT-PCR and 7 patients from 148 close contacts with negative RT-PCR. Conclusion IgM and IgG should be detected simultaneously at the early phase of infection. The serological diagnosis criterion of seroconversion or ≥ 4-fold increase in the IgG titer is suitable for a majority of COVID-19 patients. Serologic test is helpful for the diagnosis of SARS-CoV-2 infection in suspects and close contacts.\n\n### Competing Interest Statement\n\nThe authors have declared no competing interest.\n\n### Funding Statement\n\nThis work was supported by the Emergency Project from the Science &amp; Technology Commission of Chongqing; The Major National S&amp;T program grant (2017ZX10202203 and 2017ZX10302201) from Science &amp; Technology Commission of China; The grant (81871635, 81671997 and 81902060) from the National Natural Science Foundation of China, and the grant (20180141 and 20170413) from the Science &amp; Technology Commission of Yuzhong district, Chongqing.\n\n###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be registered with an ICMJE-ap…","author":[{"dropping-particle":"","family":"Long","given":"Quan-xin","non-dropping-particle":"","parse-names":false,"suffix":""},{"dropping-particle":"","family":"Deng","given":"Hai-jun","non-dropping-particle":"","parse-names":false,"suffix":""},{"dropping-particle":"","family":"Chen","given":"Juan","non-dropping-particle":"","parse-names":false,"suffix":""},{"dropping-particle":"","family":"Hu","given":"Jieli","non-dropping-particle":"","parse-names":false,"suffix":""},{"dropping-particle":"","family":"Liu","given":"Bei-zhong","non-dropping-particle":"","parse-names":false,"suffix":""},{"dropping-particle":"","family":"Liao","given":"Pu","non-dropping-particle":"","parse-names":false,"suffix":""},{"dropping-particle":"","family":"Lin","given":"Yong","non-dropping-particle":"","parse-names":false,"suffix":""},{"dropping-particle":"","family":"Yu","given":"Li-hua","non-dropping-particle":"","parse-names":false,"suffix":""},{"dropping-particle":"","family":"Mo","given":"Zhan","non-dropping-particle":"","parse-names":false,"suffix":""},{"dropping-particle":"","family":"Xu","given":"Yin-yin","non-dropping-particle":"","parse-names":false,"suffix":""},{"dropping-particle":"","family":"Gong","given":"Fang","non-dropping-particle":"","parse-names":false,"suffix":""},{"dropping-particle":"","family":"Wu","given":"Gui-cheng","non-dropping-particle":"","parse-names":false,"suffix":""},{"dropping-particle":"","family":"Zhang","given":"Xian-xiang","non-dropping-particle":"","parse-names":false,"suffix":""},{"dropping-particle":"","family":"Chen","given":"Yao-kai","non-dropping-particle":"","parse-names":false,"suffix":""},{"dropping-particle":"","family":"Li","given":"Zhi-jie","non-dropping-particle":"","parse-names":false,"suffix":""},{"dropping-particle":"","family":"Wang","given":"Kun","non-dropping-particle":"","parse-names":false,"suffix":""},{"dropping-particle":"","family":"Zhang","given":"Xiao-li","non-dropping-particle":"","parse-names":false,"suffix":""},{"dropping-particle":"","family":"Tian","given":"Wen-guang","non-dropping-particle":"","parse-names":false,"suffix":""},{"dropping-particle":"","family":"Niu","given":"Chang-chun","non-dropping-particle":"","parse-names":false,"suffix":""},{"dropping-particle":"","family":"Yang","given":"Qing-jun","non-dropping-particle":"","parse-names":false,"suffix":""},{"dropping-particle":"","family":"Xiang","given":"Jiang-lin","non-dropping-particle":"","parse-names":false,"suffix":""},{"dropping-particle":"","family":"Du","given":"Hong-xin","non-dropping-particle":"","parse-names":false,"suffix":""},{"dropping-particle":"","family":"Liu","given":"Hua-wen","non-dropping-particle":"","parse-names":false,"suffix":""},{"dropping-particle":"","family":"Lang","given":"Chunhui","non-dropping-particle":"","parse-names":false,"suffix":""},{"dropping-particle":"","family":"Luo","given":"Xiao-he","non-dropping-particle":"","parse-names":false,"suffix":""},{"dropping-particle":"","family":"Wu","given":"Shao-bo","non-dropping-particle":"","parse-names":false,"suffix":""},{"dropping-particle":"","family":"Cui","given":"Xiao-ping","non-dropping-particle":"","parse-names":false,"suffix":""},{"dropping-particle":"","family":"Zhou","given":"Zheng","non-dropping-particle":"","parse-names":false,"suffix":""},{"dropping-particle":"","family":"Wang","given":"Jing","non-dropping-particle":"","parse-names":false,"suffix":""},{"dropping-particle":"","family":"Xue","given":"Cheng-jun","non-dropping-particle":"","parse-names":false,"suffix":""},{"dropping-particle":"","family":"Li","given":"Xiao-feng","non-dropping-particle":"","parse-names":false,"suffix":""},{"dropping-particle":"","family":"Wang","given":"Li","non-dropping-particle":"","parse-names":false,"suffix":""},{"dropping-particle":"","family":"Tang","given":"Xiao-jun","non-dropping-particle":"","parse-names":false,"suffix":""},{"dropping-particle":"","family":"Zhang","given":"Yong","non-dropping-particle":"","parse-names":false,"suffix":""},{"dropping-particle":"","family":"Qiu","given":"Jing-fu","non-dropping-particle":"","parse-names":false,"suffix":""},{"dropping-particle":"","family":"Liu","given":"Xia-mao","non-dropping-particle":"","parse-names":false,"suffix":""},{"dropping-particle":"","family":"Li","given":"Jin-jing","non-dropping-particle":"","parse-names":false,"suffix":""},{"dropping-particle":"","family":"Zhang","given":"De-chun","non-dropping-particle":"","parse-names":false,"suffix":""},{"dropping-particle":"","family":"Zhang","given":"Fan","non-dropping-particle":"","parse-names":false,"suffix":""},{"dropping-particle":"","family":"Cai","given":"Xue-fei","non-dropping-particle":"","parse-names":false,"suffix":""},{"dropping-particle":"","family":"Wang","given":"Deqiang","non-dropping-particle":"","parse-names":false,"suffix":""},{"dropping-particle":"","family":"Hu","given":"Yuan","non-dropping-particle":"","parse-names":false,"suffix":""},{"dropping-particle":"","family":"Ren","given":"Ji-hua","non-dropping-particle":"","parse-names":false,"suffix":""},{"dropping-particle":"","family":"Tang","given":"Ni","non-dropping-particle":"","parse-names":false,"suffix":""},{"dropping-particle":"","family":"Liu","given":"Ping","non-dropping-particle":"","parse-names":false,"suffix":""},{"dropping-particle":"","family":"Li","given":"Qin","non-dropping-particle":"","parse-names":false,"suffix":""},{"dropping-particle":"","family":"Huang","given":"Ai-long","non-dropping-particle":"","parse-names":false,"suffix":""}],"container-title":"medRxiv","id":"ITEM-4","issued":{"date-parts":[["2020"]]},"title":"Antibody responses to SARS-CoV-2 in COVID-19 patients: the perspective application of serological tests in clinical practice","type":"article-journal"},"uris":["http://www.mendeley.com/documents/?uuid=d7a1f272-dbf0-4bea-bf6b-4e76cf7d572a"]}],"mendeley":{"formattedCitation":"[4,5,11,12]","plainTextFormattedCitation":"[4,5,11,12]","previouslyFormattedCitation":"[4,5,11,12]"},"properties":{"noteIndex":0},"schema":"https://github.com/citation-style-language/schema/raw/master/csl-citation.json"}</w:instrText>
      </w:r>
      <w:r w:rsidR="00FB7AF0">
        <w:fldChar w:fldCharType="separate"/>
      </w:r>
      <w:r w:rsidR="006E01F3" w:rsidRPr="006E01F3">
        <w:rPr>
          <w:noProof/>
        </w:rPr>
        <w:t>[4,5,11,12]</w:t>
      </w:r>
      <w:r w:rsidR="00FB7AF0">
        <w:fldChar w:fldCharType="end"/>
      </w:r>
      <w:r w:rsidR="00074457">
        <w:t>.</w:t>
      </w:r>
      <w:r w:rsidR="00427DC5">
        <w:t xml:space="preserve"> While studies of immunity to SARS-CoV-2</w:t>
      </w:r>
      <w:r w:rsidR="00B82C73">
        <w:t xml:space="preserve"> are limited, for many other viruses neutralizing antibodies are more strongly correlated with protection against re-infection or disease</w:t>
      </w:r>
      <w:r w:rsidR="00E55A0B">
        <w:t xml:space="preserve"> than antibodies that </w:t>
      </w:r>
      <w:r w:rsidR="008C3246">
        <w:t>bind</w:t>
      </w:r>
      <w:r w:rsidR="00972B1C">
        <w:t xml:space="preserve"> but do not neutralize</w:t>
      </w:r>
      <w:r w:rsidR="008C3246">
        <w:t xml:space="preserve"> </w:t>
      </w:r>
      <w:r w:rsidR="004B4C67">
        <w:fldChar w:fldCharType="begin" w:fldLock="1"/>
      </w:r>
      <w:r w:rsidR="001E6559">
        <w:instrText>ADDIN CSL_CITATION {"citationItems":[{"id":"ITEM-1","itemData":{"DOI":"10.1371/journal.ppat.1006601","ISSN":"15537374","abstract":"Human cytomegalovirus (HCMV) is an important, ubiquitous pathogen that causes severe clinical disease in immunocompromised individuals, such as organ transplant recipients and infants infected in utero. Antiviral chemotherapy remains problematic due to toxicity of the available compounds and the emergence of viruses resistant to available antiviral therapies. Antiviral antibodies could represent a valuable alternative strategy to limit the clinical consequences of viral disease in patients. The envelope glycoprotein B (gB) of HCMV is a major antigen for the induction of virus neutralizing antibodies. However, the role of anti-gB antibodies in the course of the infection in-vivo remains unknown. We have used a murine CMV (MCMV) model to generate and study a number of anti-gB monoclonal antibodies (mAbs) with differing virus-neutralizing capacities. The mAbs were found to bind to similar antigenic structures on MCMV gB that are represented in HCMV gB. When mAbs were used in immunodeficient RAG-/-hosts to limit an ongoing infection we observed a reduction in viral load both with mAbs having potent neutralizing capacity in-vitro as well as mAbs classified as non-neutralizing. In a therapeutic setting, neutralizing mAbs showed a greater capacity to reduce the viral burden compared to non-neutralizing antibodies. Efficacy was correlated with sustained concentration of virus neutralizing mAbs in-vivo rather than their in-vitro neutralizing capacity. Combinations of neutralizing mAbs further augmented the antiviral effect and were found to be as potent in protection as polyvalent serum from immune animals. Prophylactic administration of mAbs before infection was also protective and both neutralizing and non-neutralizing mAbs were equally effective in preventing lethal infection of immunodeficient mice. In summary, our data argue that therapeutic application of potently neutralizing mAbs against gB represent a strategy to modify the outcome of CMV infection in immunodeficient hosts. When present before infection, both neutralizing and non-neutralizing anti-gB exhibited protective capacity.","author":[{"dropping-particle":"","family":"Bootz","given":"Anna","non-dropping-particle":"","parse-names":false,"suffix":""},{"dropping-particle":"","family":"Karbach","given":"Astrid","non-dropping-particle":"","parse-names":false,"suffix":""},{"dropping-particle":"","family":"Spindler","given":"Johannes","non-dropping-particle":"","parse-names":false,"suffix":""},{"dropping-particle":"","family":"Kropff","given":"Barbara","non-dropping-particle":"","parse-names":false,"suffix":""},{"dropping-particle":"","family":"Reuter","given":"Nina","non-dropping-particle":"","parse-names":false,"suffix":""},{"dropping-particle":"","family":"Sticht","given":"Heinrich","non-dropping-particle":"","parse-names":false,"suffix":""},{"dropping-particle":"","family":"Winkler","given":"Thomas H.","non-dropping-particle":"","parse-names":false,"suffix":""},{"dropping-particle":"","family":"Britt","given":"William J.","non-dropping-particle":"","parse-names":false,"suffix":""},{"dropping-particle":"","family":"Mach","given":"Michael","non-dropping-particle":"","parse-names":false,"suffix":""}],"container-title":"PLoS Pathogens","id":"ITEM-1","issue":"8","issued":{"date-parts":[["2017"]]},"title":"Protective capacity of neutralizing and non-neutralizing antibodies against glycoprotein B of cytomegalovirus","type":"article-journal","volume":"13"},"uris":["http://www.mendeley.com/documents/?uuid=f72d83cd-96ce-4997-9357-4b9e12fc5546"]},{"id":"ITEM-2","itemData":{"DOI":"10.1016/S0264-410X(03)00355-4","ISSN":"0264410X","abstract":"Objective: To determine if respiratory syncytial virus (RSV) specific, serum antibody titers correlate with protection against RSV associated-hospitalization at all ages. Design: Participants who were enrolled in a trial to determine the frequency of specific virus infections associated with hospitalization [J. Am. Med. Assoc. 283 (2000) 499] were included in our analysis if they were enrolled from July 1991 to June 1993, had a culture for virus isolation, and provided blood samples at hospitalization and 14-60 days later. RSV infection was defined by a positive culture and/or serology. Microneutralization, ELISA to the fusion (F) protein and Western blot were the serological assays that were used to determine correlates of immunity. Results: One hundred and seventy-five individuals, 1 month to 89 years old, out of 538 patients hospitalized with an acute respiratory infection met the criteria for analysis. RSV associated-hospitalization occurred in 11 (40.7%) of 27 infants (&lt;1 year), 8 (38.1%) of 21 young children (1 to &lt;5 years), and 15 (11.8%) of 127 children and adults (≥5 years). At the time of hospitalization, geometric mean neutralizing antibody titers (log2) to RSV/A and RSV/B, and geometric mean binding antibody titer (log2) to F protein were significantly higher in patients with non-RSV associated-hospitalization compared to those with RSV associated-hospitalization (RSV/A: 7.9 versus 6.1, P&lt;0.001; RSV/B: 9.4 versus 7.3, P&lt;0.001; ELISA-F, 13.9 versus 12.6, P=0.01). For every 1 log2 increase in titer of neutralizing antibodies to RSV/A and RSV/B, and binding antibody to F protein there was a significant increase in the likelihood of not having an RSV associated-hospitalization by 22.3, 25, and 24.4% respectively. A minimal protective threshold titer of ≥6.0 (odds ratio 3.5; 95% CI 1.4-9.1) and ≥8.0 log2 (odds ratio 2.9; 95% CI 1.1-7.7) against RSV associated-hospitalization was established for neutralizing antibodies to RSV/A and RSV/B; a threshold titer could not be established for binding antibody to F protein. Conclusion: Participants with naturally acquired serum neutralizing antibody levels at least equal to the minimal protective threshold titer were approximately three times more likely not to have an RSV associated-hospitalization. We speculate that achieving a minimal protective threshold antibody titer through active immunization will significantly reduce RSV associated-hospitalization among all ages. © 2003 Elsevier Science Ltd. All r…","author":[{"dropping-particle":"","family":"Piedra","given":"Pedro A.","non-dropping-particle":"","parse-names":false,"suffix":""},{"dropping-particle":"","family":"Jewell","given":"Alan M.","non-dropping-particle":"","parse-names":false,"suffix":""},{"dropping-particle":"","family":"Cron","given":"Stanley G.","non-dropping-particle":"","parse-names":false,"suffix":""},{"dropping-particle":"","family":"Atmar","given":"Robert L.","non-dropping-particle":"","parse-names":false,"suffix":""},{"dropping-particle":"","family":"Paul Glezen","given":"W.","non-dropping-particle":"","parse-names":false,"suffix":""}],"container-title":"Vaccine","id":"ITEM-2","issue":"24","issued":{"date-parts":[["2003"]]},"page":"3479-3482","title":"Correlates of immunity to respiratory syncytial virus (RSV) associated-hospitalization: Establishment of minimum protective threshold levels of serum neutralizing antibodies","type":"article-journal","volume":"21"},"uris":["http://www.mendeley.com/documents/?uuid=530da2f1-a5a2-4035-aea0-7e754159826f"]},{"id":"ITEM-3","itemData":{"DOI":"10.1038/nrmicro1819","ISSN":"17401526","abstract":"The ability to elicit broadly neutralizing antibody responses against HIV-1 is a crucial goal for a prophylactic HIV-1 vaccine. Here, we discuss the difficulties of achieving broad HIV-1 neutralization in the context of both the effective annual human influenza virus vaccine and the need to develop a pandemic influenza vaccine. Immunogen-design strategies are underway to target functionally conserved regions of the HIV-1 envelope glycoproteins, and similar strategies might be applicable to pandemic influenza virus vaccine development. Efforts to develop broadly neutralizing vaccines against either HIV-1 or influenza virus might establish a paradigm for future vaccines against highly variable pathogens.","author":[{"dropping-particle":"","family":"Karlsson Hedestam","given":"Gunilla B.","non-dropping-particle":"","parse-names":false,"suffix":""},{"dropping-particle":"","family":"Fouchier","given":"Ron A.M.","non-dropping-particle":"","parse-names":false,"suffix":""},{"dropping-particle":"","family":"Phogat","given":"Sanjay","non-dropping-particle":"","parse-names":false,"suffix":""},{"dropping-particle":"","family":"Burton","given":"Dennis R.","non-dropping-particle":"","parse-names":false,"suffix":""},{"dropping-particle":"","family":"Sodroski","given":"Joseph","non-dropping-particle":"","parse-names":false,"suffix":""},{"dropping-particle":"","family":"Wyatt","given":"Richard T.","non-dropping-particle":"","parse-names":false,"suffix":""}],"container-title":"Nature Reviews Microbiology","id":"ITEM-3","issued":{"date-parts":[["2008"]]},"page":"143-155","title":"The challenges of eliciting neutralizing antibodies to HIV-1 and to influenza virus","type":"article-journal","volume":"6"},"uris":["http://www.mendeley.com/documents/?uuid=3db5fe53-79ad-4e6c-bc2e-7b1a10e8ae39"]},{"id":"ITEM-4","itemData":{"DOI":"10.1016/j.chom.2018.07.009","ISSN":"19346069","abstract":"The recent Ebola virus (EBOV) epidemic highlighted the need for effective vaccines and therapeutics to limit and prevent outbreaks. Host antibodies against EBOV are critical for controlling disease, and recombinant monoclonal antibodies (mAbs) can protect from infection. However, antibodies mediate an array of antiviral functions including neutralization as well as engagement of Fc-domain receptors on immune cells, resulting in phagocytosis or NK cell-mediated killing of infected cells. Thus, to understand the antibody features mediating EBOV protection, we examined specific Fc features associated with protection using a library of EBOV-specific mAbs. Neutralization was strongly associated with therapeutic protection against EBOV. However, several neutralizing mAbs failed to protect, while several non-neutralizing or weakly neutralizing mAbs could protect. Antibody-mediated effector functions, including phagocytosis and NK cell activation, were associated with protection, particularly for antibodies with moderate neutralizing activity. This framework identifies functional correlates that can inform therapeutic and vaccine design strategies against EBOV and other pathogens. While antibodies provide protection against Ebola virus, the mechanism is unclear. Gunn et al. dissect the contribution of Fc-functions to protection using a library of Ebola virus-specific antibodies. Fc function was a critical predictor of protection across neutralizing and non-neutralizing antibodies, pointing to synergy between Fc- and Fab-mediated antibody-functions against Ebola.","author":[{"dropping-particle":"","family":"Gunn","given":"Bronwyn M.","non-dropping-particle":"","parse-names":false,"suffix":""},{"dropping-particle":"","family":"Yu","given":"Wen Han","non-dropping-particle":"","parse-names":false,"suffix":""},{"dropping-particle":"","family":"Karim","given":"Marcus M.","non-dropping-particle":"","parse-names":false,"suffix":""},{"dropping-particle":"","family":"Brannan","given":"Jennifer M.","non-dropping-particle":"","parse-names":false,"suffix":""},{"dropping-particle":"","family":"Herbert","given":"Andrew S.","non-dropping-particle":"","parse-names":false,"suffix":""},{"dropping-particle":"","family":"Wec","given":"Anna Z.","non-dropping-particle":"","parse-names":false,"suffix":""},{"dropping-particle":"","family":"Halfmann","given":"Peter J.","non-dropping-particle":"","parse-names":false,"suffix":""},{"dropping-particle":"","family":"Fusco","given":"Marnie L.","non-dropping-particle":"","parse-names":false,"suffix":""},{"dropping-particle":"","family":"Schendel","given":"Sharon L.","non-dropping-particle":"","parse-names":false,"suffix":""},{"dropping-particle":"","family":"Gangavarapu","given":"Karthik","non-dropping-particle":"","parse-names":false,"suffix":""},{"dropping-particle":"","family":"Krause","given":"Tyler","non-dropping-particle":"","parse-names":false,"suffix":""},{"dropping-particle":"","family":"Qiu","given":"Xiangguo","non-dropping-particle":"","parse-names":false,"suffix":""},{"dropping-particle":"","family":"He","given":"Shinhua","non-dropping-particle":"","parse-names":false,"suffix":""},{"dropping-particle":"","family":"Das","given":"Jishnu","non-dropping-particle":"","parse-names":false,"suffix":""},{"dropping-particle":"","family":"Suscovich","given":"Todd J.","non-dropping-particle":"","parse-names":false,"suffix":""},{"dropping-particle":"","family":"Lai","given":"Jonathan","non-dropping-particle":"","parse-names":false,"suffix":""},{"dropping-particle":"","family":"Chandran","given":"Kartik","non-dropping-particle":"","parse-names":false,"suffix":""},{"dropping-particle":"","family":"Zeitlin","given":"Larry","non-dropping-particle":"","parse-names":false,"suffix":""},{"dropping-particle":"","family":"Crowe","given":"James E.","non-dropping-particle":"","parse-names":false,"suffix":""},{"dropping-particle":"","family":"Lauffenburger","given":"Douglas","non-dropping-particle":"","parse-names":false,"suffix":""},{"dropping-particle":"","family":"Kawaoka","given":"Yoshihiro","non-dropping-particle":"","parse-names":false,"suffix":""},{"dropping-particle":"","family":"Kobinger","given":"Gary P.","non-dropping-particle":"","parse-names":false,"suffix":""},{"dropping-particle":"","family":"Andersen","given":"Kristian G.","non-dropping-particle":"","parse-names":false,"suffix":""},{"dropping-particle":"","family":"Dye","given":"John M.","non-dropping-particle":"","parse-names":false,"suffix":""},{"dropping-particle":"","family":"Saphire","given":"Erica Ollmann","non-dropping-particle":"","parse-names":false,"suffix":""},{"dropping-particle":"","family":"Alter","given":"Galit","non-dropping-particle":"","parse-names":false,"suffix":""}],"container-title":"Cell Host and Microbe","id":"ITEM-4","issue":"2","issued":{"date-parts":[["2018"]]},"page":"221-233","title":"A Role for Fc Function in Therapeutic Monoclonal Antibody-Mediated Protection against Ebola Virus","type":"article-journal","volume":"24"},"uris":["http://www.mendeley.com/documents/?uuid=ae2bc844-2d8a-49e0-a443-577414c6c23f"]},{"id":"ITEM-5","itemData":{"DOI":"10.1128/CVI.00081-12","ISSN":"15566811","abstract":"The importance of neutralizing antibody in protection against influenza virus is well established, but the role of the early antibody response during the initial stage of infection in affecting the severity of disease is unknown. The 2009 influenza pandemic provided a unique opportunity for study because most patients lacked preexisting neutralizing antibody. In this study, we compared the antibody responses of 52 patients with severe or mild disease, using sera collected at admission. A microneutralization (MN) assay was used to detect neutralizing antibody. We also developed an enzyme-linked immunosorbent assay (ELISA) which detects both neutralizing and nonneutralizing antibodies against viral antigens from a split-virion inactivated monovalent influenza virus vaccine. While the MN titers were not significantly different between the two groups (P = 0.764), the ELISA titer and ELISA/MN titer ratio were significantly higher for patients with severe disease than for those with mild disease (P = 0.004 and P = 0.011, respectively). This finding suggested that in patients with severe disease, a larger proportion of serum antibodies were antibodies with no detectable neutralizing activity. The antibody avidity was also significantly higher in patients with severe disease than in those with mild disease (P &lt; 0.05). Among patients with severe disease, those who required positive pressure ventilation (PPV) had significantly higher ELISA titers than those who did not require PPV (P &lt; 0.05). Multivariate analysis showed that the ELISA titer and antibody avidity were independently associated with severe disease. Higher titers of nonneutralizing antibody with higher avidity at the early stage of influenza virus infection may be associated with worse clinical severity and poorer outcomes. Copyright © 2012, American Society for Microbiology. All Rights Reserved.","author":[{"dropping-particle":"","family":"To","given":"Kelvin K.W.","non-dropping-particle":"","parse-names":false,"suffix":""},{"dropping-particle":"","family":"Zhang","given":"Anna J.X.","non-dropping-particle":"","parse-names":false,"suffix":""},{"dropping-particle":"","family":"Hung","given":"Ivan F.N.","non-dropping-particle":"","parse-names":false,"suffix":""},{"dropping-particle":"","family":"Xu","given":"Ting","non-dropping-particle":"","parse-names":false,"suffix":""},{"dropping-particle":"","family":"Ip","given":"Whitney C.T.","non-dropping-particle":"","parse-names":false,"suffix":""},{"dropping-particle":"","family":"Wong","given":"Rebecca T.Y.","non-dropping-particle":"","parse-names":false,"suffix":""},{"dropping-particle":"","family":"Ng","given":"Joseph C.K.","non-dropping-particle":"","parse-names":false,"suffix":""},{"dropping-particle":"","family":"Chan","given":"Jasper F.W.","non-dropping-particle":"","parse-names":false,"suffix":""},{"dropping-particle":"","family":"Chan","given":"Kwok Hung","non-dropping-particle":"","parse-names":false,"suffix":""},{"dropping-particle":"","family":"Yuen","given":"Kwok Yung","non-dropping-particle":"","parse-names":false,"suffix":""}],"container-title":"Clinical and Vaccine Immunology","id":"ITEM-5","issue":"7","issued":{"date-parts":[["2012"]]},"page":"1012-1018","title":"High titer and avidity of nonneutralizing antibodies against influenza vaccine antigen are associated with severe influenza","type":"article-journal","volume":"19"},"uris":["http://www.mendeley.com/documents/?uuid=81783864-7266-4560-88ac-71381ec2eb03"]},{"id":"ITEM-6","itemData":{"DOI":"10.1089/vim.2014.0061","ISSN":"15578976","abstract":"The hemagglutination inhibition (HAI) antibody titer is considered the primary immune correlate of protection for influenza. However, recent studies have highlighted the limitations on the use of the HAI titer as a correlate in at-risk populations such as children and older adults. In addition to the neutralization of cell-free virus by antibodies to hemagglutinin and interference of virus release from infected cells by antibodies to neuraminidase, influenza virus-specific antibodies specifically can bind to infected cells and lyse virus-infected cells through the activation of complement or natural killer (NK) cells, via antibody-dependent cellular cytotoxicity (ADCC) or complement-dependent lysis (CDL). We evaluated preexisting HAI, CDL, and ADCC antibodies in young children enrolled in a prospective cohort study of dengue during the epidemic with influenza A(H1N1)pdm09 virus to determine associations between preexisting antibodies and the occurrence of clinical or subclinical influenza virus infection. Though both preexisting HAI and CDL antibodies were associated with protection against clinical influenza, our data suggested that CDL was not a better correlate than HAI. We found that ADCC antibodies behaved differently from HAI and CDL antibodies. Unlike HAI and CDL antibodies, preexisting ADCC antibodies did not correlate with protection against clinical influenza. In fact, ADCC antibodies were detected more frequently in the clinical influenza group than the subclinical group. In addition, in contrast to HAI and CDL antibodies, HAI and the ADCC antibodies titers did not correlate. We also found that ADCC, but not CDL or HAI antibodies, positively correlated with the ages of the children.","author":[{"dropping-particle":"","family":"Co","given":"Mary Dawn T.","non-dropping-particle":"","parse-names":false,"suffix":""},{"dropping-particle":"","family":"Terajima","given":"Masanori","non-dropping-particle":"","parse-names":false,"suffix":""},{"dropping-particle":"","family":"Thomas","given":"Stephen J.","non-dropping-particle":"","parse-names":false,"suffix":""},{"dropping-particle":"","family":"Jarman","given":"Richard G.","non-dropping-particle":"","parse-names":false,"suffix":""},{"dropping-particle":"","family":"Rungrojcharoenkit","given":"Kamonthip","non-dropping-particle":"","parse-names":false,"suffix":""},{"dropping-particle":"","family":"Fernandez","given":"Stefan","non-dropping-particle":"","parse-names":false,"suffix":""},{"dropping-particle":"","family":"Yoon","given":"In Kyu","non-dropping-particle":"","parse-names":false,"suffix":""},{"dropping-particle":"","family":"Buddhari","given":"Darunee","non-dropping-particle":"","parse-names":false,"suffix":""},{"dropping-particle":"","family":"Cruz","given":"John","non-dropping-particle":"","parse-names":false,"suffix":""},{"dropping-particle":"","family":"Ennis","given":"Francis A.","non-dropping-particle":"","parse-names":false,"suffix":""}],"container-title":"Viral Immunology","id":"ITEM-6","issue":"8","issued":{"date-parts":[["2014"]]},"page":"375-382","title":"Relationship of preexisting influenza hemagglutination inhibition, complement-dependent lytic, and antibody-dependent cellular cytotoxicity antibodies to the development of clinical illness in a prospective study of A(H1N1)pdm09 influenza in children","type":"article-journal","volume":"27"},"uris":["http://www.mendeley.com/documents/?uuid=b070cc93-82fa-4262-8636-f869e1cecfe2"]},{"id":"ITEM-7","itemData":{"DOI":"10.1017/S0022172400062410","ISSN":"00221724","abstract":"Thirty-three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Hygiene","id":"ITEM-7","issued":{"date-parts":[["1985"]]},"page":"173-189","title":"Effect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[7–10,13–15]","plainTextFormattedCitation":"[7–10,13–15]","previouslyFormattedCitation":"[7–10,13–15]"},"properties":{"noteIndex":0},"schema":"https://github.com/citation-style-language/schema/raw/master/csl-citation.json"}</w:instrText>
      </w:r>
      <w:r w:rsidR="004B4C67">
        <w:fldChar w:fldCharType="separate"/>
      </w:r>
      <w:r w:rsidR="004B4C67" w:rsidRPr="004B4C67">
        <w:rPr>
          <w:noProof/>
        </w:rPr>
        <w:t>[7–10,13–15]</w:t>
      </w:r>
      <w:r w:rsidR="004B4C67">
        <w:fldChar w:fldCharType="end"/>
      </w:r>
      <w:r w:rsidR="00E55A0B">
        <w:t>.</w:t>
      </w:r>
      <w:r w:rsidR="00E17029">
        <w:t xml:space="preserve"> Indeed, </w:t>
      </w:r>
      <w:r w:rsidR="00920345">
        <w:t>for</w:t>
      </w:r>
      <w:r w:rsidR="00E17029">
        <w:t xml:space="preserve"> other coronaviruses</w:t>
      </w:r>
      <w:r w:rsidR="00266D3D">
        <w:t>,</w:t>
      </w:r>
      <w:r w:rsidR="00920345">
        <w:t xml:space="preserve"> neutralizing antibodies</w:t>
      </w:r>
      <w:r w:rsidR="00AF667A">
        <w:t xml:space="preserve"> are </w:t>
      </w:r>
      <w:r w:rsidR="006C5F5E">
        <w:lastRenderedPageBreak/>
        <w:t xml:space="preserve">protective in mouse models of infection </w:t>
      </w:r>
      <w:r w:rsidR="005B75E8">
        <w:fldChar w:fldCharType="begin" w:fldLock="1"/>
      </w:r>
      <w:r w:rsidR="00065E4B">
        <w:instrText xml:space="preserve">ADDIN CSL_CITATION {"citationItems":[{"id":"ITEM-1","itemData":{"DOI":"10.1073/pnas.1510199112","ISSN":"10916490","abstract":"Middle East Respiratory Syndrome (MERS) is a highly lethal pulmonary infection caused by a previously unidentified coronavirus (CoV), likely transmitted to humans by infected camels. There is no licensed vaccine or antiviral for MERS, therefore new prophylactic and therapeutic strategies to combat human infections are needed. In this study, we describe, for the first time, to our knowledge, the isolation of a potent MERS-CoV-neutralizing antibody from memory B cells of an infected individual. The antibody, named LCA60, binds to a novel site on the spike protein and potently neutralizes infection of multiple MERS-CoV isolates by interfering with the binding to the cellular receptor CD26. Importantly, using mice transduced with adenovirus expressing human CD26 and infected with MERS-CoV,we show that LCA60 can effectively protect in both prophylactic and postexposure settings. This antibody can be used for prophylaxis, for postexposure prophylaxis of individuals at risk, or for the treatment of human cases of MERS-CoV infection. The fact that it took only 4 mo from the initial screening of B cells derived from a convalescent patient for the development of a stable chinese hamster ovary (CHO) cell line producing neutralizing antibodies at more than 5 g/L provides an example of a rapid pathway toward the generation of effective antiviral therapies against emerging viruses.","author":[{"dropping-particle":"","family":"Corti","given":"Davide","non-dropping-particle":"","parse-names":false,"suffix":""},{"dropping-particle":"","family":"Zhao","given":"Jincun","non-dropping-particle":"","parse-names":false,"suffix":""},{"dropping-particle":"","family":"Pedotti","given":"Mattia","non-dropping-particle":"","parse-names":false,"suffix":""},{"dropping-particle":"","family":"Simonelli","given":"Luca","non-dropping-particle":"","parse-names":false,"suffix":""},{"dropping-particle":"","family":"Agnihothram","given":"Sudhakar","non-dropping-particle":"","parse-names":false,"suffix":""},{"dropping-particle":"","family":"Fett","given":"Craig","non-dropping-particle":"","parse-names":false,"suffix":""},{"dropping-particle":"","family":"Fernandez-Rodriguez","given":"Blanca","non-dropping-particle":"","parse-names":false,"suffix":""},{"dropping-particle":"","family":"Foglierini","given":"Mathilde","non-dropping-particle":"","parse-names":false,"suffix":""},{"dropping-particle":"","family":"Agatic","given":"Gloria","non-dropping-particle":"","parse-names":false,"suffix":""},{"dropping-particle":"","family":"Vanzetta","given":"Fabrizia","non-dropping-particle":"","parse-names":false,"suffix":""},{"dropping-particle":"","family":"Gopal","given":"Robin","non-dropping-particle":"","parse-names":false,"suffix":""},{"dropping-particle":"","family":"Langrish","given":"Christopher J.","non-dropping-particle":"","parse-names":false,"suffix":""},{"dropping-particle":"","family":"Barrett","given":"Nicholas A.","non-dropping-particle":"","parse-names":false,"suffix":""},{"dropping-particle":"","family":"Sallusto","given":"Federica","non-dropping-particle":"","parse-names":false,"suffix":""},{"dropping-particle":"","family":"Baric","given":"Ralph S.","non-dropping-particle":"","parse-names":false,"suffix":""},{"dropping-particle":"","family":"Varani","given":"Luca","non-dropping-particle":"","parse-names":false,"suffix":""},{"dropping-particle":"","family":"Zambon","given":"Maria","non-dropping-particle":"","parse-names":false,"suffix":""},{"dropping-particle":"","family":"Perlman","given":"Stanley","non-dropping-particle":"","parse-names":false,"suffix":""},{"dropping-particle":"","family":"Lanzavecchia","given":"Antonio","non-dropping-particle":"","parse-names":false,"suffix":""}],"container-title":"Proceedings of the National Academy of Sciences of the United States of America","id":"ITEM-1","issue":"33","issued":{"date-parts":[["2015"]]},"page":"10473-10478","title":"Prophylactic and postexposure efficacy of a potent human monoclonal antibody against MERS coronavirus","type":"article-journal","volume":"112"},"uris":["http://www.mendeley.com/documents/?uuid=dbfc8b5c-a8c4-44e8-8807-2f0260c16fb1"]},{"id":"ITEM-2","itemData":{"DOI":"10.1073/pnas.1517719113","ISSN":"10916490","abstract":"Outbreaks from zoonotic sources represent a threat to both human disease as well as the global economy. Despite a wealth of metagenomics studies,methods to leverage these datasets to identify future threats are underdeveloped. In this study, we describe an approach that combines existing metagenomics data with reverse genetics to engineer reagents to evaluate emergence and pathogenic potential of circulating zoonotic viruses. Focusing on the severe acute respiratory syndrome (SARS)-like viruses, the results indicate that the WIV1-coronavirus (CoV) cluster has the ability to directly infect and may undergo limited transmission in human populations. However, in vivo attenuation suggests additional adaptation is required for epidemic disease. Importantly, available SARS monoclonal antibodies offered success in limiting viral infection absent from available vaccine approaches. Together, the data highlight the utility of a platform to identify and prioritize prepandemic strains harbored in animal reservoirs and document the threat posed by WIV1-CoV for emergence in human populations.","author":[{"dropping-particle":"","family":"Menachery","given":"Vineet D.","non-dropping-particle":"","parse-names":false,"suffix":""},{"dropping-particle":"","family":"Yount","given":"Boyd L.","non-dropping-particle":"","parse-names":false,"suffix":""},{"dropping-particle":"","family":"Sims","given":"Amy C.","non-dropping-particle":"","parse-names":false,"suffix":""},{"dropping-particle":"","family":"Debbink","given":"Kari","non-dropping-particle":"","parse-names":false,"suffix":""},{"dropping-particle":"","family":"Agnihothram","given":"Sudhakar S.","non-dropping-particle":"","parse-names":false,"suffix":""},{"dropping-particle":"","family":"Gralinski","given":"Lisa E.","non-dropping-particle":"","parse-names":false,"suffix":""},{"dropping-particle":"","family":"Graham","given":"Rachel L.","non-dropping-particle":"","parse-names":false,"suffix":""},{"dropping-particle":"","family":"Scobey","given":"Trevor","non-dropping-particle":"","parse-names":false,"suffix":""},{"dropping-particle":"","family":"Plante","given":"Jessica A.","non-dropping-particle":"","parse-names":false,"suffix":""},{"dropping-particle":"","family":"Royal","given":"Scott R.","non-dropping-particle":"","parse-names":false,"suffix":""},{"dropping-particle":"","family":"Swanstrom","given":"Jesica","non-dropping-particle":"","parse-names":false,"suffix":""},{"dropping-particle":"","family":"Sheahan","given":"Timothy P.","non-dropping-particle":"","parse-names":false,"suffix":""},{"dropping-particle":"","family":"Pickles","given":"Raymond J.","non-dropping-particle":"","parse-names":false,"suffix":""},{"dropping-particle":"","family":"Corti","given":"Davide","non-dropping-particle":"","parse-names":false,"suffix":""},{"dropping-particle":"","family":"Randell","given":"Scott H.","non-dropping-particle":"","parse-names":false,"suffix":""},{"dropping-particle":"","family":"Lanzavecchia","given":"Antonio","non-dropping-particle":"","parse-names":false,"suffix":""},{"dropping-particle":"","family":"Marasco","given":"Wayne A.","non-dropping-particle":"","parse-names":false,"suffix":""},{"dropping-particle":"","family":"Baric","given":"Ralph S.","non-dropping-particle":"","parse-names":false,"suffix":""}],"container-title":"Proceedings of the National Academy of Sciences of the United States of America","id":"ITEM-2","issue":"11","issued":{"date-parts":[["2016"]]},"page":"3048-3053","title":"SARS-like WIV1-CoV poised for human emergence","type":"article-journal","volume":"113"},"uris":["http://www.mendeley.com/documents/?uuid=b1dfbbc3-9e57-4413-9a31-0bf8129283ee"]},{"id":"ITEM-3","itemData":{"DOI":"10.1128/jvi.02377-07","ISSN":"0022-538X","abstract":"Severe acute respiratory syndrome coronavirus (SARS-CoV) emerged in 2002, and detailed phylogenetic and epidemiological analyses have suggested that it originated from animals. The spike (S) glycoprotein has been identified as a major component of protective immunity, and 23 different amino acid changes were noted during the expanding epidemic. Using a panel of SARS-CoV recombinants bearing the S glycoproteins from isolates representing the zoono tic and human early, middle, and late phases of the epidemic, we identified 23 monoclonal antibodies (MAbs) with neutralizing activity against one or multiple SARS-CoV spike variants and determined the presence of at least six distinct neutralizing profiles in the SARS-CoV S glycoprotein. Four of these MAbs showed cross-neutralizing activity against all human and zoonotic S variants in vitro, and at least three of these were mapped in distinct epitopes using escape mutants, structure analyses, and competition assays. These three MAbs (S109.8, S227.14, and S230.15) were tested for use in passive vaccination studies using lethal SARS-CoV challenge models for young and senescent mice with four different homologous and heterologous SARS-CoV S variants. Both S227.14 and S230.15 completely protected young and old mice from weight loss and virus replication in the lungs for all viruses tested, while S109.8 completely protected mice from weight loss and clinical signs in the presence of viral titers. We conclude that a single human MAb can confer broad protection against lethal challenge with multiple zoonotic and human SARS-CoV isolates, and we identify a robust cocktail formulation that targets distinct epitopes and minimizes the likely generation of escape mutants. Copyright © 2008, American Society for Microbiology. All Rights Reserved.","author":[{"dropping-particle":"","family":"Rockx","given":"B.","non-dropping-particle":"","parse-names":false,"suffix":""},{"dropping-particle":"","family":"Corti","given":"D.","non-dropping-particle":"","parse-names":false,"suffix":""},{"dropping-particle":"","family":"Donaldson","given":"E.","non-dropping-particle":"","parse-names":false,"suffix":""},{"dropping-particle":"","family":"Sheahan","given":"T.","non-dropping-particle":"","parse-names":false,"suffix":""},{"dropping-particle":"","family":"Stadler","given":"K.","non-dropping-particle":"","parse-names":false,"suffix":""},{"dropping-particle":"","family":"Lanzavecchia","given":"A.","non-dropping-particle":"","parse-names":false,"suffix":""},{"dropping-particle":"","family":"Baric","given":"R.","non-dropping-particle":"","parse-names":false,"suffix":""}],"container-title":"Journal of Virology","id":"ITEM-3","issue":"7","issued":{"date-parts":[["2008"]]},"page":"3220-3235","title":"Structural Basis for Potent Cross-Neutralizing Human Monoclonal Antibody Protection against Lethal Human and Zoonotic Severe Acute Respiratory Syndrome Coronavirus Challenge","type":"article-journal","volume":"82"},"uris":["http://www.mendeley.com/documents/?uuid=2a5fea58-3426-4b17-b1a1-a0c4debe1146"]},{"id":"ITEM-4","itemData":{"DOI":"10.1128/jvi.78.7.3572-3577.2004","ISSN":"0022-538X","abstract":"Following intranasal administration, the severe acute respiratory syndrome (SARS) coronavirus replicated to high titers in the respiratory tracts of BALB/c mice. Peak replication was seen in the absence of disease on day 1 or 2, depending on the dose administered, and the virus was cleared within a week. Viral antigen and nu- cleic acid were detected in bronchiolar epithelial cells during peak viral replication. Mice developed a neu- tralizing antibody response and were protected from reinfection 28 days following primary infection. Passive transfer of immune serum to naïve mice prevented virus replication in the lower respiratory tract following intranasal challenge. Thus, antibodies, acting alone, can prevent replication of the SARS coronavirus in the lung, a promising observation for the development of vaccines, immunotherapy, and immunoprophylaxis regimens. Severe","author":[{"dropping-particle":"","family":"Subbarao","given":"K.","non-dropping-particle":"","parse-names":false,"suffix":""},{"dropping-particle":"","family":"McAuliffe","given":"J.","non-dropping-particle":"","parse-names":false,"suffix":""},{"dropping-particle":"","family":"Vogel","given":"L.","non-dropping-particle":"","parse-names":false,"suffix":""},{"dropping-particle":"","family":"Fahle","given":"G.","non-dropping-particle":"","parse-names":false,"suffix":""},{"dropping-particle":"","family":"Fischer","given":"S.","non-dropping-particle":"","parse-names":false,"suffix":""},{"dropping-particle":"","family":"Tatti","given":"K.","non-dropping-particle":"","parse-names":false,"suffix":""},{"dropping-particle":"","family":"Packard","given":"M.","non-dropping-particle":"","parse-names":false,"suffix":""},{"dropping-particle":"","family":"Shieh","given":"W.-J.","non-dropping-particle":"","parse-names":false,"suffix":""},{"dropping-particle":"","family":"Zaki","given":"S.","non-dropping-particle":"","parse-names":false,"suffix":""},{"dropping-particle":"","family":"Murphy","given":"B.","non-dropping-particle":"","parse-names":false,"suffix":""}],"container-title":"Journal of Virology","id":"ITEM-4","issue":"7","issued":{"date-parts":[["2004"]]},"page":"3572-3577","title":"Prior Infection and Passive Transfer of Neutralizing Antibody Prevent Replication of Severe Acute Respiratory Syndrome Coronavirus in the Respiratory Tract of Mice","type":"article-journal","volume":"78"},"uris":["http://www.mendeley.com/documents/?uuid=6a39725e-6339-4393-9a9d-722b69b9272c"]},{"id":"ITEM-5","itemData":{"DOI":"10.1016/j.virol.2005.06.016","ISSN":"00426822","abstract":"Although the recent SARS coronavirus (SARS-CoV) that appeared in 2002 has now been contained, the possibility of re-emergence of SARS-CoV remains. Due to the threat of re-emergence, the overall fatality rate of </w:instrText>
      </w:r>
      <w:r w:rsidR="00065E4B">
        <w:rPr>
          <w:rFonts w:ascii="Cambria Math" w:hAnsi="Cambria Math" w:cs="Cambria Math"/>
        </w:rPr>
        <w:instrText>∼</w:instrText>
      </w:r>
      <w:r w:rsidR="00065E4B">
        <w:instrText>10%, and the rapid dispersion of the virus via international travel, viable vaccine candidates providing protection from SARS are clearly needed. We developed an attenuated VSV recombinant (VSV-S) expressing the SARS coronavirus (SARS-CoV) spike (S) protein. In cells infected with this recombinant, S protein was synthesized, glycosylated at approximately 17 Asn residues, and transported via the Golgi to the cell surface. Mice vaccinated with VSV-S developed SARS-neutralizing antibody and were able to control a challenge with SARS-CoV performed at 1 month or 4 months after a single vaccination. We also demonstrated, by passive antibody transfer, that the antibody response induced by the vaccine was sufficient for controlling SARS-CoV infection. A VSV-vectored SARS vaccine could have significant advantages over other SARS vaccine candidates described to date.","author":[{"dropping-particle":"","family":"Kapadia","given":"Sagar U.","non-dropping-particle":"","parse-names":false,"suffix":""},{"dropping-particle":"","family":"Rose","given":"John K.","non-dropping-particle":"","parse-names":false,"suffix":""},{"dropping-particle":"","family":"Lamirande","given":"Elaine","non-dropping-particle":"","parse-names":false,"suffix":""},{"dropping-particle":"","family":"Vogel","given":"Leatrice","non-dropping-particle":"","parse-names":false,"suffix":""},{"dropping-particle":"","family":"Subbarao","given":"Kanta","non-dropping-particle":"","parse-names":false,"suffix":""},{"dropping-particle":"","family":"Roberts","given":"Anjeanette","non-dropping-particle":"","parse-names":false,"suffix":""}],"container-title":"Virology","id":"ITEM-5","issue":"2","issued":{"date-parts":[["2005"]]},"page":"174-182","title":"Long-term protection from SARS coronavirus infection conferred by a single immunization with an attenuated VSV-based vaccine","type":"article-journal","volume":"340"},"uris":["http://www.mendeley.com/documents/?uuid=20f99e1c-c4fc-4659-8420-4146315bbe48"]}],"mendeley":{"formattedCitation":"[16–20]","plainTextFormattedCitation":"[16–20]","previouslyFormattedCitation":"[16–20]"},"properties":{"noteIndex":0},"schema":"https://github.com/citation-style-language/schema/raw/master/csl-citation.json"}</w:instrText>
      </w:r>
      <w:r w:rsidR="005B75E8">
        <w:fldChar w:fldCharType="separate"/>
      </w:r>
      <w:r w:rsidR="00065E4B" w:rsidRPr="00065E4B">
        <w:rPr>
          <w:noProof/>
        </w:rPr>
        <w:t>[16–20]</w:t>
      </w:r>
      <w:r w:rsidR="005B75E8">
        <w:fldChar w:fldCharType="end"/>
      </w:r>
      <w:r w:rsidR="005B75E8">
        <w:t xml:space="preserve"> </w:t>
      </w:r>
      <w:r w:rsidR="006C5F5E">
        <w:t xml:space="preserve">and </w:t>
      </w:r>
      <w:r w:rsidR="00AF667A">
        <w:t>associated with at least some reduced susceptibility to re-infection or disease</w:t>
      </w:r>
      <w:r w:rsidR="005B75E8">
        <w:t xml:space="preserve"> in humans</w:t>
      </w:r>
      <w:r w:rsidR="00AF667A">
        <w:t xml:space="preserve"> </w:t>
      </w:r>
      <w:r w:rsidR="001E6559">
        <w:fldChar w:fldCharType="begin" w:fldLock="1"/>
      </w:r>
      <w:r w:rsidR="002D2E15">
        <w:instrText>ADDIN CSL_CITATION {"citationItems":[{"id":"ITEM-1","itemData":{"DOI":"10.1017/S0950268800048019","ISSN":"14694409","PMID":"2170159","abstract":"After preliminary trials, the detailed changes in the concentration of specific circulating and local antibodies were followed in 15 volunteers inoculated with coronavirus 229E. Ten of them, who had significantly lower concentrations of pre-existing antibody than the rest, became infected and eight of these developed colds. A limited investigation of circulating lymphocyte populations showed some lymphocytopenia in infected volunteers. In this group, antibody concentrations started to increase 1 week after inoculation and reached a maximum about 1 week later. Thereafter antibody titres slowly declined. Although concentrations were still slightly raised 1 year later, this did not always prevent reinfection when volunteers were then challenged with the homologous virus. However, the period of virus shedding was shorter than before and none developed a cold. All of the uninfected group were infected on re-challenge although they also appeared to show some resistance to disease and in the extent of infection. These results are discussed with reference to natural infections with coronavirus and with other infections, such as rhinovirus infections. © 1990, Cambridge University Press. All rights reserved.","author":[{"dropping-particle":"","family":"Callow","given":"K. A.","non-dropping-particle":"","parse-names":false,"suffix":""},{"dropping-particle":"","family":"Parry","given":"H. F.","non-dropping-particle":"","parse-names":false,"suffix":""},{"dropping-particle":"","family":"Sergeant","given":"M.","non-dropping-particle":"","parse-names":false,"suffix":""},{"dropping-particle":"","family":"Tyrrell","given":"D. A.J.","non-dropping-particle":"","parse-names":false,"suffix":""}],"container-title":"Epidemiology and Infection","id":"ITEM-1","issued":{"date-parts":[["1990"]]},"page":"435-446","title":"The time course of the immune response to experimental coronavirus infection of man","type":"article-journal","volume":"105"},"uris":["http://www.mendeley.com/documents/?uuid=2fd72c59-9169-41f5-a92d-a60dc7a506a7"]},{"id":"ITEM-2","itemData":{"DOI":"10.1002/jmv.1890130208","ISSN":"10969071","abstract":"Strains of human coronavirus (HCV) isolated between 1974 and 1976 have been studied in vitro and in volunteers. All strains caused colds in volunteers, and those cultivable in tissue culture (TC) produced significantly more coryza and less sore throat than strains growing only in organ culture (OC). The TC strains were serologically related to 229E, but these isolates produced colds with a frequency and severity that contrasted with the effects of 229E itself. Tests on volunteers' preinfection sera showed that the prevalence of antibody to 229E had increased during the period 1961–1979 and that during 1977–1979 only 11% of subjects had no neutralising antibody against 229E. Susceptibility to the 229E‐related isolates PR and TO was associated with low preinfection serum neutralising antibody against the homologous virus, and paired sera frequently showed fourfold or greater antibody rises, most commonly against the homologous strain. Volunteers infected with TO were immune when reinoculated with the same strain approximately 1 year later, but other similar volunteers were at least partly susceptible to infection with a heterologous 229E‐related virus after similar time intervals. Although the strains of HCV that were grown in tissue culture were all related to the prototype 229E, they appeared not to be identical with it, and this heterogeneity is probably a significant factor in the epidemiology of HCV infections. Copyright © 1984 Wiley‐Liss, Inc., A Wiley Company","author":[{"dropping-particle":"","family":"Reed","given":"Sylvia E.","non-dropping-particle":"","parse-names":false,"suffix":""}],"container-title":"Journal of Medical Virology","id":"ITEM-2","issued":{"date-parts":[["1984"]]},"page":"179-192","title":"The behaviour of recent isolates of human respiratory coronavirus in vitro and in volunteers: Evidence of heterogeneity among 229E‐related strains","type":"article-journal","volume":"13"},"uris":["http://www.mendeley.com/documents/?uuid=c4baf009-74ef-41dd-a6fd-c8e747208018"]},{"id":"ITEM-3","itemData":{"DOI":"10.1017/S0022172400062410","ISSN":"00221724","abstract":"Thirty-three volunteers were inoculated intranasally with coronavirus 229 E, and their responses monitored by antibody rises, symptomatology and virus excretion. These were related to their pre-trial immune status as indicated by concentrations of specific antibodies and non-specific proteins in serum and nasal washings. Both circulating and local specific antibodies were associated with protection from infection and disease, but only specific IgA antibodies of either type appeared to shorten the period of virus shedding. Although total secretory IgA was significantly associated only with reduction of symptoms, total protein in nasal washings appeared to protect against infection also, indicating that other locally produced proteins, not identified, may be associated with resistance. Two of the many factors which may affect the concentration of circulating and local protective proteins and thus influence the outcome of virus inoculation, namely, sex of the volunteer and the interval since the previous cold, were examined. Male volunteers or volunteers who had had evidence of a recent respiratory infection were less likely to be infected, but if they were infected, they had lower clinical scores and stopped shedding virus earlier than the rest. These groups possessed higher concentrations of specific antibodies and non-specific proteins in their pre-challenge sera and/or nasal washings. The significance of these findings is discussed. © 1985, Cambridge University Press. All rights reserved.","author":[{"dropping-particle":"","family":"Callow","given":"Kathleen A.","non-dropping-particle":"","parse-names":false,"suffix":""}],"container-title":"Journal of Hygiene","id":"ITEM-3","issued":{"date-parts":[["1985"]]},"page":"173-189","title":"Effect of specific humoral immunity and some non-specific factors on resistance of volunteers to respiratory coronavirus infection","type":"article-journal","volume":"95"},"uris":["http://www.mendeley.com/documents/?uuid=789c78c3-a061-4e65-b066-87384abfb7e6"]}],"mendeley":{"formattedCitation":"[15,21,22]","plainTextFormattedCitation":"[15,21,22]","previouslyFormattedCitation":"[15,21,22]"},"properties":{"noteIndex":0},"schema":"https://github.com/citation-style-language/schema/raw/master/csl-citation.json"}</w:instrText>
      </w:r>
      <w:r w:rsidR="001E6559">
        <w:fldChar w:fldCharType="separate"/>
      </w:r>
      <w:r w:rsidR="00065E4B" w:rsidRPr="00065E4B">
        <w:rPr>
          <w:noProof/>
        </w:rPr>
        <w:t>[15,21,22]</w:t>
      </w:r>
      <w:r w:rsidR="001E6559">
        <w:fldChar w:fldCharType="end"/>
      </w:r>
      <w:r w:rsidR="006C5F5E">
        <w:t xml:space="preserve">. Furthermore, </w:t>
      </w:r>
      <w:r w:rsidR="00266D3D">
        <w:t xml:space="preserve">anecdotal </w:t>
      </w:r>
      <w:r w:rsidR="00376B92">
        <w:t>reports</w:t>
      </w:r>
      <w:r w:rsidR="00266D3D">
        <w:t xml:space="preserve"> suggest that passive transfer of neutralizing antibodies</w:t>
      </w:r>
      <w:r w:rsidR="00325AE9">
        <w:t xml:space="preserve"> to sick patients may </w:t>
      </w:r>
      <w:r w:rsidR="00287499">
        <w:t>help alleviate</w:t>
      </w:r>
      <w:r w:rsidR="00325AE9">
        <w:t xml:space="preserve"> disease </w:t>
      </w:r>
      <w:r w:rsidR="00287499">
        <w:t>from</w:t>
      </w:r>
      <w:r w:rsidR="00325AE9">
        <w:t xml:space="preserve"> SARS-CoV-2 and </w:t>
      </w:r>
      <w:r w:rsidR="00A57F20">
        <w:t>its close relative SARS-</w:t>
      </w:r>
      <w:proofErr w:type="spellStart"/>
      <w:r w:rsidR="00A57F20">
        <w:t>CoV</w:t>
      </w:r>
      <w:proofErr w:type="spellEnd"/>
      <w:r w:rsidR="00A57F20">
        <w:t xml:space="preserve"> </w:t>
      </w:r>
      <w:r w:rsidR="00497686">
        <w:fldChar w:fldCharType="begin" w:fldLock="1"/>
      </w:r>
      <w:r w:rsidR="005B75E8">
        <w:instrText>ADDIN CSL_CITATION {"citationItems":[{"id":"ITEM-1","itemData":{"DOI":"10.1111/j.1469-0691.2004.00956.x","ISSN":"1198743X","abstract":"Treatment of severe acute respiratory syndrome (SARS) is experimental, and the effectiveness of ribavirin-steroid therapy is unclear. Forty SARS patients with progressive disease after ribavirin treatment and 1.5 g of pulsed methylprednisolone were given either convalescent plasma (n = 19) or further pulsed methylprednisolone (n = 21) in a retrospective non-randomised study. Good clinical outcome was defined as discharge by day 22 following the onset of symptoms. Convalescent plasma was obtained from recovered patients after informed consent. Patients in the plasma group had a shorter hospital stay (p 0.001) and lower mortality (p 0.049) than the comparator group. No immediate adverse effects were observed following plasma infusion. © 2004 Copyright by the European Society of Clinical Microbiology and Infectious Diseases.","author":[{"dropping-particle":"","family":"Soo","given":"Y. O.Y.","non-dropping-particle":"","parse-names":false,"suffix":""},{"dropping-particle":"","family":"Cheng","given":"Y.","non-dropping-particle":"","parse-names":false,"suffix":""},{"dropping-particle":"","family":"Wong","given":"R.","non-dropping-particle":"","parse-names":false,"suffix":""},{"dropping-particle":"","family":"Hui","given":"D. S.","non-dropping-particle":"","parse-names":false,"suffix":""},{"dropping-particle":"","family":"Lee","given":"C. K.","non-dropping-particle":"","parse-names":false,"suffix":""},{"dropping-particle":"","family":"Tsang","given":"K. K.S.","non-dropping-particle":"","parse-names":false,"suffix":""},{"dropping-particle":"","family":"Ng","given":"M. H.L.","non-dropping-particle":"","parse-names":false,"suffix":""},{"dropping-particle":"","family":"Chan","given":"P.","non-dropping-particle":"","parse-names":false,"suffix":""},{"dropping-particle":"","family":"Cheng","given":"G.","non-dropping-particle":"","parse-names":false,"suffix":""},{"dropping-particle":"","family":"Sung","given":"J. J.Y.","non-dropping-particle":"","parse-names":false,"suffix":""}],"container-title":"Clinical Microbiology and Infection","id":"ITEM-1","issue":"7","issued":{"date-parts":[["2004"]]},"page":"676-678","title":"Retrospective comparison of convalescent plasma with continuing high-dose methylprednisolone treatment in SARS patients","type":"article-journal","volume":"10"},"uris":["http://www.mendeley.com/documents/?uuid=c7352614-1c8a-4ee5-84d1-613b1ff4b6e3"]},{"id":"ITEM-2","itemData":{"DOI":"10.1007/s10096-004-1271-9","ISSN":"09349723","abstract":"In order to evaluate the efficacy of convalescent plasma therapy in the treatment of patients with severe acute respiratory syndrome (SARS), 80 SARS patients were given convalescent plasma at Prince of Wales Hospital, Hong Kong, between 20 March and 26 May 2003. Good outcome was defined as discharge by day 22 following the onset of SARS symptoms. Poor outcome was defined as death or hospitalization beyond 22 days. A higher day-22 discharge rate was observed among patients who were given convalescent plasma before day 14 of illness (58.3% vs 15.6%; P&lt;0.001) and among those who were PCR positive and seronegative for coronavirus at the time of plasma infusion (66.7% vs 20%; P=0.001). © Springer-Verlag 2004.","author":[{"dropping-particle":"","family":"Cheng","given":"Y.","non-dropping-particle":"","parse-names":false,"suffix":""},{"dropping-particle":"","family":"Wong","given":"R.","non-dropping-particle":"","parse-names":false,"suffix":""},{"dropping-particle":"","family":"Soo","given":"Y. O.Y.","non-dropping-particle":"","parse-names":false,"suffix":""},{"dropping-particle":"","family":"Wong","given":"W. S.","non-dropping-particle":"","parse-names":false,"suffix":""},{"dropping-particle":"","family":"Lee","given":"C. K.","non-dropping-particle":"","parse-names":false,"suffix":""},{"dropping-particle":"","family":"Ng","given":"M. H.L.","non-dropping-particle":"","parse-names":false,"suffix":""},{"dropping-particle":"","family":"Chan","given":"P.","non-dropping-particle":"","parse-names":false,"suffix":""},{"dropping-particle":"","family":"Wong","given":"K. C.","non-dropping-particle":"","parse-names":false,"suffix":""},{"dropping-particle":"","family":"Leung","given":"C. B.","non-dropping-particle":"","parse-names":false,"suffix":""},{"dropping-particle":"","family":"Cheng","given":"G.","non-dropping-particle":"","parse-names":false,"suffix":""}],"container-title":"European Journal of Clinical Microbiology and Infectious Diseases","id":"ITEM-2","issued":{"date-parts":[["2005"]]},"page":"44-46","title":"Use of convalescent plasma therapy in SARS patients in Hong Kong","type":"article-journal","volume":"24"},"uris":["http://www.mendeley.com/documents/?uuid=56f6b314-4349-4623-a699-2de6cd0f92a5"]},{"id":"ITEM-3","itemData":{"DOI":"10.1073/pnas.2004168117","ISSN":"1091-6490","PMID":"32253318","abstract":"Currently,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America","id":"ITEM-3","issued":{"date-parts":[["2020"]]},"title":"Effectiveness of convalescent plasma therapy in severe COVID-19 patients.","type":"article-journal"},"uris":["http://www.mendeley.com/documents/?uuid=56787edf-0a83-4f1a-adb8-35d089cc5caa"]}],"mendeley":{"formattedCitation":"[23–25]","plainTextFormattedCitation":"[23–25]","previouslyFormattedCitation":"[23–25]"},"properties":{"noteIndex":0},"schema":"https://github.com/citation-style-language/schema/raw/master/csl-citation.json"}</w:instrText>
      </w:r>
      <w:r w:rsidR="00497686">
        <w:fldChar w:fldCharType="separate"/>
      </w:r>
      <w:r w:rsidR="005B75E8" w:rsidRPr="005B75E8">
        <w:rPr>
          <w:noProof/>
        </w:rPr>
        <w:t>[23–25]</w:t>
      </w:r>
      <w:r w:rsidR="00497686">
        <w:fldChar w:fldCharType="end"/>
      </w:r>
      <w:r w:rsidR="00A57F20">
        <w:t>.</w:t>
      </w:r>
    </w:p>
    <w:p w14:paraId="4229AAB5" w14:textId="0CBECC16" w:rsidR="00784F31" w:rsidRDefault="00784F31" w:rsidP="00EA4893">
      <w:pPr>
        <w:pStyle w:val="MDPI31text"/>
      </w:pPr>
      <w:r>
        <w:t>But while there are now</w:t>
      </w:r>
      <w:r w:rsidR="00D31F3A">
        <w:t xml:space="preserve"> well-characterized and high-throughput methods (such as ELISA assays)</w:t>
      </w:r>
      <w:r w:rsidR="006C5BC1">
        <w:t xml:space="preserve"> to measure total antibody binding to SARS-CoV-2 or some of its </w:t>
      </w:r>
      <w:r w:rsidR="00A43AF7">
        <w:t xml:space="preserve">key </w:t>
      </w:r>
      <w:r w:rsidR="006C5BC1">
        <w:t xml:space="preserve">constituent proteins </w:t>
      </w:r>
      <w:r w:rsidR="007B05C3">
        <w:fldChar w:fldCharType="begin" w:fldLock="1"/>
      </w:r>
      <w:r w:rsidR="005B75E8">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humans","type":"article-journal"},"uris":["http://www.mendeley.com/documents/?uuid=7b62980a-95bf-41ef-8b2e-e97983265768"]},{"id":"ITEM-2","itemData":{"DOI":"10.1101/2020.03.24.006544","abstract":"The current practice for diagnosis of SARS-CoV-2 infection relies on PCR testing of nasopharyngeal or respiratory specimens in a symptomatic patient at high epidemiologic risk. This testing strategy likely underestimates the true prevalence of infection, creating the need for serologic methods to detect infections missed by the limited testing to date. Here, we describe the development of a coronavirus antigen microarray containing immunologically significant antigens from SARS-CoV-2, in addition to SARS-CoV, MERS-CoV, common human coronavirus strains, and other common respiratory viruses. A preliminary study of human sera collected prior to the SARS-CoV-2 pandemic demonstrates overall high IgG reactivity to common human coronaviruses and low IgG reactivity to epidemic coronaviruses including SARS-CoV-2, with some cross-reactivity of conserved antigenic domains including S2 domain of spike protein and nucleocapsid protein. This array can be used to answer outstanding questions regarding SARS-CoV-2 infection, including whether baseline serology for other coronaviruses impacts disease course, how the antibody response to infection develops over time, and what antigens would be optimal for vaccine development.","author":[{"dropping-particle":"","family":"Khan","given":"Saahir","non-dropping-particle":"","parse-names":false,"suffix":""},{"dropping-particle":"","family":"Nakajima","given":"Rie","non-dropping-particle":"","parse-names":false,"suffix":""},{"dropping-particle":"","family":"Jain","given":"Aarti","non-dropping-particle":"","parse-names":false,"suffix":""},{"dropping-particle":"de","family":"Assis","given":"Rafael Ramiro","non-dropping-particle":"","parse-names":false,"suffix":""},{"dropping-particle":"","family":"Jasinskas","given":"Al","non-dropping-particle":"","parse-names":false,"suffix":""},{"dropping-particle":"","family":"Obiero","given":"Joshua M.","non-dropping-particle":"","parse-names":false,"suffix":""},{"dropping-particle":"","family":"Adenaiye","given":"Oluwasanmi","non-dropping-particle":"","parse-names":false,"suffix":""},{"dropping-particle":"","family":"Tai","given":"Sheldon","non-dropping-particle":"","parse-names":false,"suffix":""},{"dropping-particle":"","family":"Hong","given":"Filbert","non-dropping-particle":"","parse-names":false,"suffix":""},{"dropping-particle":"","family":"Milton","given":"Donald K.","non-dropping-particle":"","parse-names":false,"suffix":""},{"dropping-particle":"","family":"Davies","given":"Huw","non-dropping-particle":"","parse-names":false,"suffix":""},{"dropping-particle":"","family":"Felgner","given":"Philip L.","non-dropping-particle":"","parse-names":false,"suffix":""},{"dropping-particle":"","family":"Group","given":"Prometheus Study","non-dropping-particle":"","parse-names":false,"suffix":""}],"container-title":"bioRxiv","id":"ITEM-2","issued":{"date-parts":[["2020"]]},"title":"Analysis of Serologic Cross-Reactivity Between Common Human Coronaviruses and SARS-CoV-2 Using Coronavirus Antigen Microarray","type":"article-journal"},"uris":["http://www.mendeley.com/documents/?uuid=6593d7ba-2378-431b-9a7b-aac4d020c172"]},{"id":"ITEM-3","itemData":{"DOI":"10.3201/eid2607.200841","ISSN":"1080-6059","PMID":"32267220","abstract":"A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diseases","id":"ITEM-3","issue":"7","issued":{"date-parts":[["2020"]]},"title":"Severe Acute Respiratory Syndrome Coronavirus 2-Specific Antibody Responses in Coronavirus Disease 2019 Patients.","type":"article-journal","volume":"26"},"uris":["http://www.mendeley.com/documents/?uuid=433bfff7-6d0d-4328-9a49-474f4866bebd"]}],"mendeley":{"formattedCitation":"[2,6,26]","plainTextFormattedCitation":"[2,6,26]","previouslyFormattedCitation":"[2,6,26]"},"properties":{"noteIndex":0},"schema":"https://github.com/citation-style-language/schema/raw/master/csl-citation.json"}</w:instrText>
      </w:r>
      <w:r w:rsidR="007B05C3">
        <w:fldChar w:fldCharType="separate"/>
      </w:r>
      <w:r w:rsidR="005B75E8" w:rsidRPr="005B75E8">
        <w:rPr>
          <w:noProof/>
        </w:rPr>
        <w:t>[2,6,26]</w:t>
      </w:r>
      <w:r w:rsidR="007B05C3">
        <w:fldChar w:fldCharType="end"/>
      </w:r>
      <w:r w:rsidR="00A43AF7">
        <w:t xml:space="preserve">, </w:t>
      </w:r>
      <w:r w:rsidR="00562C98">
        <w:t>quantifying</w:t>
      </w:r>
      <w:r w:rsidR="00A43AF7">
        <w:t xml:space="preserve"> neutralizing antibody activity is more difficult. </w:t>
      </w:r>
      <w:r w:rsidR="00FB6089">
        <w:t>Th</w:t>
      </w:r>
      <w:r w:rsidR="003E28FF">
        <w:t>e</w:t>
      </w:r>
      <w:r w:rsidR="00CE5EC0">
        <w:t xml:space="preserve"> most</w:t>
      </w:r>
      <w:r w:rsidR="00FB6089">
        <w:t xml:space="preserve"> biologically</w:t>
      </w:r>
      <w:r w:rsidR="00CE5EC0">
        <w:t xml:space="preserve"> relevant method </w:t>
      </w:r>
      <w:r w:rsidR="00562C98">
        <w:t>is</w:t>
      </w:r>
      <w:r w:rsidR="00CE5EC0">
        <w:t xml:space="preserve"> </w:t>
      </w:r>
      <w:r w:rsidR="00712772">
        <w:t xml:space="preserve">to directly </w:t>
      </w:r>
      <w:r w:rsidR="00FB6089">
        <w:t xml:space="preserve">measure </w:t>
      </w:r>
      <w:r w:rsidR="00256504">
        <w:t xml:space="preserve">how antibodies or sera inhibit infection of cells by </w:t>
      </w:r>
      <w:r w:rsidR="00FB6089">
        <w:t xml:space="preserve">replication-competent </w:t>
      </w:r>
      <w:r w:rsidR="00256504">
        <w:t>SARS-CoV-2</w:t>
      </w:r>
      <w:r w:rsidR="00674009">
        <w:t xml:space="preserve">. </w:t>
      </w:r>
      <w:r w:rsidR="00E25C20">
        <w:t>Such live-virus assays</w:t>
      </w:r>
      <w:r w:rsidR="003A0FCA">
        <w:t xml:space="preserve"> have now been performed to quantify neutralizing activity in the sera of infected patients</w:t>
      </w:r>
      <w:r w:rsidR="00DE57BF">
        <w:t xml:space="preserve"> or characterize the potency of individual antibodies</w:t>
      </w:r>
      <w:r w:rsidR="00F3427B">
        <w:t xml:space="preserve"> </w:t>
      </w:r>
      <w:r w:rsidR="0089415F">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2","type":"article-journal"},"uris":["http://www.mendeley.com/documents/?uuid=d3723b5b-3ab9-48f5-8122-14e3351efdee"]},{"id":"ITEM-4","itemData":{"DOI":"10.3201/eid2607.200841","ISSN":"1080-6059","PMID":"32267220","abstract":"A new coronavirus, severe acute respiratory syndrome coronavirus 2 (SARS-CoV-2), has recently emerged to cause a human pandemic. Although molecular diagnostic tests were rapidly developed, serologic assays are still lacking, yet urgently needed. Validated serologic assays are needed for contact tracing, identifying the viral reservoir, and epidemiologic studies. We developed serologic assays for detection of SARS-CoV-2 neutralizing, spike protein-specific, and nucleocapsid-specific antibodies. Using serum samples from patients with PCR-confirmed SARS-CoV-2 infections, other coronaviruses, or other respiratory pathogenic infections, we validated and tested various antigens in different in-house and commercial ELISAs. We demonstrated that most PCR-confirmed SARS-CoV-2-infected persons seroconverted by 2 weeks after disease onset. We found that commercial S1 IgG or IgA ELISAs were of lower specificity, and sensitivity varied between the 2 assays; the IgA ELISA showed higher sensitivity. Overall, the validated assays described can be instrumental for detection of SARS-CoV-2-specific antibodies for diagnostic, seroepidemiologic, and vaccine evaluation studies.","author":[{"dropping-particle":"","family":"Okba","given":"Nisreen M A","non-dropping-particle":"","parse-names":false,"suffix":""},{"dropping-particle":"","family":"Müller","given":"Marcel A","non-dropping-particle":"","parse-names":false,"suffix":""},{"dropping-particle":"","family":"Li","given":"Wentao","non-dropping-particle":"","parse-names":false,"suffix":""},{"dropping-particle":"","family":"Wang","given":"Chunyan","non-dropping-particle":"","parse-names":false,"suffix":""},{"dropping-particle":"","family":"GeurtsvanKessel","given":"Corine H","non-dropping-particle":"","parse-names":false,"suffix":""},{"dropping-particle":"","family":"Corman","given":"Victor M","non-dropping-particle":"","parse-names":false,"suffix":""},{"dropping-particle":"","family":"Lamers","given":"Mart M","non-dropping-particle":"","parse-names":false,"suffix":""},{"dropping-particle":"","family":"Sikkema","given":"Reina S","non-dropping-particle":"","parse-names":false,"suffix":""},{"dropping-particle":"","family":"Bruin","given":"Erwin","non-dropping-particle":"de","parse-names":false,"suffix":""},{"dropping-particle":"","family":"Chandler","given":"Felicity D","non-dropping-particle":"","parse-names":false,"suffix":""},{"dropping-particle":"","family":"Yazdanpanah","given":"Yazdan","non-dropping-particle":"","parse-names":false,"suffix":""},{"dropping-particle":"","family":"Hingrat","given":"Quentin","non-dropping-particle":"Le","parse-names":false,"suffix":""},{"dropping-particle":"","family":"Descamps","given":"Diane","non-dropping-particle":"","parse-names":false,"suffix":""},{"dropping-particle":"","family":"Houhou-Fidouh","given":"Nadhira","non-dropping-particle":"","parse-names":false,"suffix":""},{"dropping-particle":"","family":"Reusken","given":"Chantal B E M","non-dropping-particle":"","parse-names":false,"suffix":""},{"dropping-particle":"","family":"Bosch","given":"Berend-Jan","non-dropping-particle":"","parse-names":false,"suffix":""},{"dropping-particle":"","family":"Drosten","given":"Christian","non-dropping-particle":"","parse-names":false,"suffix":""},{"dropping-particle":"","family":"Koopmans","given":"Marion P G","non-dropping-particle":"","parse-names":false,"suffix":""},{"dropping-particle":"","family":"Haagmans","given":"Bart L","non-dropping-particle":"","parse-names":false,"suffix":""}],"container-title":"Emerging infectious diseases","id":"ITEM-4","issue":"7","issued":{"date-parts":[["2020"]]},"title":"Severe Acute Respiratory Syndrome Coronavirus 2-Specific Antibody Responses in Coronavirus Disease 2019 Patients.","type":"article-journal","volume":"26"},"uris":["http://www.mendeley.com/documents/?uuid=433bfff7-6d0d-4328-9a49-474f4866bebd"]}],"mendeley":{"formattedCitation":"[1,6,12,27]","plainTextFormattedCitation":"[1,6,12,27]","previouslyFormattedCitation":"[1,6,12,27]"},"properties":{"noteIndex":0},"schema":"https://github.com/citation-style-language/schema/raw/master/csl-citation.json"}</w:instrText>
      </w:r>
      <w:r w:rsidR="0089415F">
        <w:fldChar w:fldCharType="separate"/>
      </w:r>
      <w:r w:rsidR="005B75E8" w:rsidRPr="005B75E8">
        <w:rPr>
          <w:noProof/>
        </w:rPr>
        <w:t>[1,6,12,27]</w:t>
      </w:r>
      <w:r w:rsidR="0089415F">
        <w:fldChar w:fldCharType="end"/>
      </w:r>
      <w:r w:rsidR="00DE57BF">
        <w:t xml:space="preserve">. However, the throughput and accessibility of </w:t>
      </w:r>
      <w:r w:rsidR="00E17E43">
        <w:t>live-virus neutralization assays with SARS-CoV-2 is limited by the fact that the virus is a biosafety-level-3 agent that must be worked with in specialized facilities</w:t>
      </w:r>
      <w:r w:rsidR="00F3427B">
        <w:t>.</w:t>
      </w:r>
    </w:p>
    <w:p w14:paraId="262CC4C3" w14:textId="6F24EB47" w:rsidR="00B74FD9" w:rsidRPr="008C572C" w:rsidRDefault="00A00AA8" w:rsidP="00EA4893">
      <w:pPr>
        <w:pStyle w:val="MDPI31text"/>
        <w:rPr>
          <w:szCs w:val="20"/>
        </w:rPr>
      </w:pPr>
      <w:r>
        <w:t xml:space="preserve">An alternative approach that alleviates these biosafety </w:t>
      </w:r>
      <w:r w:rsidR="00D364D0">
        <w:t>limitations</w:t>
      </w:r>
      <w:r w:rsidR="00B234E8">
        <w:t xml:space="preserve"> </w:t>
      </w:r>
      <w:r w:rsidR="00092982">
        <w:t>leverages</w:t>
      </w:r>
      <w:r w:rsidR="00B234E8">
        <w:t xml:space="preserve"> the fact that all known neutralizing antibodies to SARS-CoV-2 </w:t>
      </w:r>
      <w:r w:rsidR="00244487">
        <w:t>(</w:t>
      </w:r>
      <w:r w:rsidR="00B234E8">
        <w:t xml:space="preserve">and </w:t>
      </w:r>
      <w:r w:rsidR="00244487">
        <w:t>other</w:t>
      </w:r>
      <w:r w:rsidR="00B234E8">
        <w:t xml:space="preserve"> coronaviruses</w:t>
      </w:r>
      <w:r w:rsidR="00EC3455">
        <w:t xml:space="preserve"> </w:t>
      </w:r>
      <w:r w:rsidR="00244487">
        <w:t xml:space="preserve">that lack </w:t>
      </w:r>
      <w:proofErr w:type="spellStart"/>
      <w:r w:rsidR="00244487" w:rsidRPr="00554FBA">
        <w:rPr>
          <w:color w:val="000000" w:themeColor="text1"/>
        </w:rPr>
        <w:t>a</w:t>
      </w:r>
      <w:r w:rsidR="00985083" w:rsidRPr="00554FBA">
        <w:rPr>
          <w:color w:val="000000" w:themeColor="text1"/>
        </w:rPr>
        <w:t>n</w:t>
      </w:r>
      <w:proofErr w:type="spellEnd"/>
      <w:r w:rsidR="00244487" w:rsidRPr="00554FBA">
        <w:rPr>
          <w:color w:val="000000" w:themeColor="text1"/>
        </w:rPr>
        <w:t xml:space="preserve"> </w:t>
      </w:r>
      <w:r w:rsidR="00244487">
        <w:t xml:space="preserve">HE protein) </w:t>
      </w:r>
      <w:r w:rsidR="00EC3455">
        <w:t>target the virus</w:t>
      </w:r>
      <w:r w:rsidR="00CC6B54">
        <w:t>’s Spike protein</w:t>
      </w:r>
      <w:r w:rsidR="00244487">
        <w:t xml:space="preserve"> </w:t>
      </w:r>
      <w:r w:rsidR="00244487">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Ye","given":"L","non-dropping-particle":"","parse-names":false,"suffix":""}],"container-title":"medRxiv","id":"ITEM-2","issued":{"date-parts":[["2020"]]},"title":"Human monoclonal antibodies block the binding of SARS-CoV-2 Spike protein to angiotensin converting enzyme 2","type":"article-journal"},"uris":["http://www.mendeley.com/documents/?uuid=d3723b5b-3ab9-48f5-8122-14e3351efdee"]},{"id":"ITEM-3","itemData":{"DOI":"10.1101/2020.03.21.990770","abstract":"The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-3","issued":{"date-parts":[["2020"]]},"title":"Potent human neutralizing antibodies elicited by SARS-CoV-2 infection","type":"article-journal"},"uris":["http://www.mendeley.com/documents/?uuid=d2c3e79e-8af8-465a-83ad-7f47334b7ab8"]}],"mendeley":{"formattedCitation":"[1,12,27]","plainTextFormattedCitation":"[1,12,27]","previouslyFormattedCitation":"[1,12,27]"},"properties":{"noteIndex":0},"schema":"https://github.com/citation-style-language/schema/raw/master/csl-citation.json"}</w:instrText>
      </w:r>
      <w:r w:rsidR="00244487">
        <w:fldChar w:fldCharType="separate"/>
      </w:r>
      <w:r w:rsidR="005B75E8" w:rsidRPr="005B75E8">
        <w:rPr>
          <w:noProof/>
        </w:rPr>
        <w:t>[1,12,27]</w:t>
      </w:r>
      <w:r w:rsidR="00244487">
        <w:fldChar w:fldCharType="end"/>
      </w:r>
      <w:r w:rsidR="00E72744">
        <w:t>.</w:t>
      </w:r>
      <w:r w:rsidR="00CC6B54">
        <w:t xml:space="preserve"> Spike </w:t>
      </w:r>
      <w:r w:rsidR="00554FBA">
        <w:t>protrudes prominently from the</w:t>
      </w:r>
      <w:r w:rsidR="00CC6B54">
        <w:t xml:space="preserve"> surface of SARS-CoV-2</w:t>
      </w:r>
      <w:r w:rsidR="00554FBA">
        <w:t xml:space="preserve"> virions</w:t>
      </w:r>
      <w:r w:rsidR="00E72744">
        <w:t>, and is necessary and sufficient to enable the virus to bind and enter cells</w:t>
      </w:r>
      <w:r w:rsidR="002F1023">
        <w:t xml:space="preserve"> </w:t>
      </w:r>
      <w:r w:rsidR="00AD3F6A">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AD3F6A">
        <w:fldChar w:fldCharType="separate"/>
      </w:r>
      <w:r w:rsidR="005B75E8" w:rsidRPr="005B75E8">
        <w:rPr>
          <w:noProof/>
        </w:rPr>
        <w:t>[28]</w:t>
      </w:r>
      <w:r w:rsidR="00AD3F6A">
        <w:fldChar w:fldCharType="end"/>
      </w:r>
      <w:r w:rsidR="00E72744">
        <w:t>.</w:t>
      </w:r>
      <w:r w:rsidR="00FE383D">
        <w:t xml:space="preserve"> Spike from </w:t>
      </w:r>
      <w:r w:rsidR="00336E66">
        <w:t xml:space="preserve">several </w:t>
      </w:r>
      <w:r w:rsidR="00FE383D">
        <w:t>coronaviruses can be “pseudotyped” onto safer non-replicative</w:t>
      </w:r>
      <w:r w:rsidR="00365E65">
        <w:t xml:space="preserve"> </w:t>
      </w:r>
      <w:r w:rsidR="00ED18DE">
        <w:t>viral particles</w:t>
      </w:r>
      <w:r w:rsidR="00365E65">
        <w:t xml:space="preserve"> in place of their endogenous entry protein</w:t>
      </w:r>
      <w:r w:rsidR="00D85FFB">
        <w:t xml:space="preserve">, thereby making entry of these </w:t>
      </w:r>
      <w:r w:rsidR="00ED18DE">
        <w:t>particles</w:t>
      </w:r>
      <w:r w:rsidR="00D85FFB">
        <w:t xml:space="preserve"> into cells dependent</w:t>
      </w:r>
      <w:r w:rsidR="00E21748">
        <w:t xml:space="preserve"> on Spike</w:t>
      </w:r>
      <w:r w:rsidR="009537A4">
        <w:t xml:space="preserve"> </w:t>
      </w:r>
      <w:r w:rsidR="003E48E4">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protein","type":"article-journal","volume":"86"},"uris":["http://www.mendeley.com/documents/?uuid=967eed11-67a5-41f9-881b-1b4c88da5aed"]},{"id":"ITEM-3","itemData":{"DOI":"10.3201/eid1103.040906","ISSN":"10806040","abstract":"The severe acute respiratory syndrome-associated coronavirus (SARS-CoV) spike protein (S) is a major target for neutralizing antibodies. Retroviral SARS-CoV S pseudotypes have been constructed and used to develop an in vitro microneutralization assay that is both sensitive and specific for SARS-CoV neutralizing antibodies. Neutralization titers measured by this assay are highly correlated to those measured by an assay using replication-competent SARS-CoV. No cross-neutralization occurred with human sera known to contain antibodies to coronavirus strains OC43 and 229E. The pseudotype assay was used to profile neutralizing antibody responses against SARS-CoV S in sequential serum samples taken from 41 confirmed SARS patients during the 2003 outbreak in Hong Kong and shows long-lasting immunity in most recovered patients. The pseudotype assay does not require handling live SARS virus; it is a useful tool to determine neutralizing titers during natural infection and the preclinical evaluation of candidate vaccines.","author":[{"dropping-particle":"","family":"Temperton","given":"Nigel J.","non-dropping-particle":"","parse-names":false,"suffix":""},{"dropping-particle":"","family":"Chan","given":"Paul K.","non-dropping-particle":"","parse-names":false,"suffix":""},{"dropping-particle":"","family":"Simmons","given":"Graham","non-dropping-particle":"","parse-names":false,"suffix":""},{"dropping-particle":"","family":"Zambon","given":"Maria C.","non-dropping-particle":"","parse-names":false,"suffix":""},{"dropping-particle":"","family":"Tedder","given":"Richard S.","non-dropping-particle":"","parse-names":false,"suffix":""},{"dropping-particle":"","family":"Takeuchi","given":"Yasuhiro","non-dropping-particle":"","parse-names":false,"suffix":""},{"dropping-particle":"","family":"Weiss","given":"Robin A.","non-dropping-particle":"","parse-names":false,"suffix":""}],"container-title":"Emerging Infectious Diseases","id":"ITEM-3","issue":"3","issued":{"date-parts":[["2005"]]},"title":"Longitudinally profiling neutralizing antibody response to SARS coronavirus with pseudotypes","type":"article-journal","volume":"11"},"uris":["http://www.mendeley.com/documents/?uuid=0bab8c0d-88c3-4581-9304-3ffee93efbb7"]},{"id":"ITEM-4","itemData":{"DOI":"10.21769/bioprotoc.2514","ISSN":"2331-8325","abstract":"The protocol outlined represents a cost-effective, rapid and reliable method for the generation of high-titre viral pseudotype particles with the wild-type SARS-CoV spike protein on a lentiviral vector core using the widely available transfection reagent PEI. This protocol is optimized for transfection in 6-well plates; however it can be readily scaled to different production volumes according to application. This protocol has multiple benefits including the use of readily available reagents, consistent, high pseudotype virus production Relative Luminescence Units (RLU) titres and rapid generation of novel coronavirus pseudotypes for research into strain variation, tropism and immunogenicity/sero-prevalence.","author":[{"dropping-particle":"","family":"Carnell","given":"George","non-dropping-particle":"","parse-names":false,"suffix":""},{"dropping-particle":"","family":"Grehan","given":"Keith","non-dropping-particle":"","parse-names":false,"suffix":""},{"dropping-particle":"","family":"Ferrara","given":"Francesca","non-dropping-particle":"","parse-names":false,"suffix":""},{"dropping-particle":"","family":"Molesti","given":"Eleonora","non-dropping-particle":"","parse-names":false,"suffix":""},{"dropping-particle":"","family":"Temperton","given":"Nigel","non-dropping-particle":"","parse-names":false,"suffix":""}],"container-title":"BIO-PROTOCOL","id":"ITEM-4","issue":"16","issued":{"date-parts":[["2017"]]},"title":"An Optimized Method for the Production Using PEI, Titration and Neutralization of SARS-CoV Spike Luciferase Pseudotypes","type":"article-journal","volume":"7"},"uris":["http://www.mendeley.com/documents/?uuid=9403a5db-2f16-4ba5-b196-e55ec558a4f9"]},{"id":"ITEM-5","itemData":{"ISSN":"10008721","abstract":"The severe acute respiratory syndrome-associated coronavirus (SARS-CoV) spike protein (S) is a major target for neutralizing antibody. To develop and apply a safe neutralization assay for SARS-CoV, lentiviral SARS-CoV S pseudotypes had been constructed based on a three plasmid system, which contained pVRC8304 (harboring codon optimized full-length SARS-CoV S protein), pCMV delta 8. 2 (HIV-1 gag/pol construct) and pHR'CMV EGFP (the green fluorescent protein reporter construct). The pseudo-typed lentiviral particles were used to develop an in vitro microneutralization assay that was both sensitive and specific for SARS-CoV neutralizing antibody. We used this assay to determine the titers of the neutralizing antibodies (Nabs) in serum samples from mice immunized with various rVVs expressing different S fragments of SARS-CoV. The serum antibodies derived from S and various segments of S1 region neutralized SARS-CoV in vitro. No cross-neutralization occurred with the goat antiserum prepared with inactivated HCoV-OC43 or HCoV-229E. Neutralization titers measured by this assay were highly parallel with those measured by the assay using live SARS-CoV. Because the pseudotype assay does not require handling live SARS virus, it is a useful tool to determine serum neutralizing titers during natural infection and the preclinical evaluation of candidate vaccines.","author":[{"dropping-particle":"","family":"Yan","given":"Ke Xia","non-dropping-particle":"","parse-names":false,"suffix":""},{"dropping-particle":"","family":"Tan","given":"Wen Jie","non-dropping-particle":"","parse-names":false,"suffix":""},{"dropping-particle":"","family":"Zhang","given":"Xiang Min","non-dropping-particle":"","parse-names":false,"suffix":""},{"dropping-particle":"","family":"Wang","given":"Hui Juan","non-dropping-particle":"","parse-names":false,"suffix":""},{"dropping-particle":"","family":"Li","given":"Yan","non-dropping-particle":"","parse-names":false,"suffix":""},{"dropping-particle":"","family":"Ruan","given":"L.","non-dropping-particle":"","parse-names":false,"suffix":""}],"container-title":"Bing du xue bao = Chinese journal of virology / [bian ji, Bing du xue bao bian ji wei yuan hui]","id":"ITEM-5","issue":"6","issued":{"date-parts":[["2007"]]},"page":"440-446","title":"Development and application of a safe SARS-CoV neutralization assay based on lentiviral vectors pseudotyped with SARS-CoV spike protein","type":"article-journal","volume":"23"},"uris":["http://www.mendeley.com/documents/?uuid=10a26099-8273-426e-a3a4-5b6344a8b3a2"]},{"id":"ITEM-6","itemData":{"DOI":"10.1016/j.mex.2015.09.003","ISSN":"22150161","abstract":"The production and use of pseudotyped viral particles are widely established for many viruses, and applications in the fields of serology and vaccine development are manifold. Viral pseudotypes have proven to be powerful tools to study the effects of viral evolution on serological outcomes, viral tropism and immunogenicity studies. Pseudotyped viruses are chimeric constructs in which the outer (surface) glycoprotein(s) of one virus is combined with the replication-defective viral \"core\" of another virus. Pseudotypes allow for accurate, sequence-directed, sensitive antibody neutralisation assays and antiviral screening to be conducted within a low biosecurity facility and offer a safe and efficient alternative to wildtype virus use. The protocol outlined here represents a rapid and reliable method for the generation of high-titre pseudotype viral particles with the MERS-CoV spike protein on a lentiviral core, and is adapted from previously published protocols. This protocol is optimised for transfection in a 100 mm Petri dish with 7 ml of supernatant harvested, however it can be readily scaled to different production volumes.","author":[{"dropping-particle":"","family":"Grehan","given":"K.","non-dropping-particle":"","parse-names":false,"suffix":""},{"dropping-particle":"","family":"Ferrara","given":"F.","non-dropping-particle":"","parse-names":false,"suffix":""},{"dropping-particle":"","family":"Temperton","given":"N.","non-dropping-particle":"","parse-names":false,"suffix":""}],"container-title":"MethodsX","id":"ITEM-6","issued":{"date-parts":[["2015"]]},"page":"379-384","title":"An optimised method for the production of MERS-CoV spike expressing viral pseudotypes","type":"article-journal","volume":"2"},"uris":["http://www.mendeley.com/documents/?uuid=f6cea1c4-a656-410e-ab80-9b40c1165ebf"]},{"id":"ITEM-7","itemData":{"DOI":"10.1099/acmi.0.000057","abstract":"Middle East respiratory syndrome coronavirus (MERS-CoV) is a novel zoonotic coronavirus that was identified in 2012. MERS-CoV infection in humans can result in an acute, severe respiratory disease and in some cases multi-organ failure; the global mortality rate is approximately 35 %. The MERS-CoV spike (S) protein is a major target for neutralizing antibodies in infected patients. The MERS-CoV microneutralization test (MNt) is the gold standard method for demonstrating prior infection. However, this method requires the use of live MERS-CoV in biosafety level 3 (BSL-3) containment. The present work describes the generation and validation of S protein-bearing vesicular stomatitis virus (VSV) pseudotype particles (VSV-MERS-CoV-S) in which the VSV glycoprotein G gene has been replaced by the luciferase reporter gene, followed by the establishment of a pseudo-particle-based neutralization test to detect MERS-CoV neutralizing antibodies under BSL-2 conditions. Using a panel of human sera from confirmed MERS-CoV patients, the VSV-MERS-CoV particle neutralization assay produced results that were highly comparable to those of the microneutralization test using live MERS-CoV. The results suggest that the VSV-MERS-CoV-S pseu-dotype neutralization assay offers a highly specific, sensitive and safer alternative method to detect MERS-CoV neutralizing antibodies in human sera.","author":[{"dropping-particle":"","family":"Lester","given":"Sandra","non-dropping-particle":"","parse-names":false,"suffix":""},{"dropping-particle":"","family":"Harcourt","given":"Jennifer","non-dropping-particle":"","parse-names":false,"suffix":""},{"dropping-particle":"","family":"Whitt","given":"Michael","non-dropping-particle":"","parse-names":false,"suffix":""},{"dropping-particle":"","family":"Al-Abdely","given":"Hail M.","non-dropping-particle":"","parse-names":false,"suffix":""},{"dropping-particle":"","family":"Midgley","given":"Claire M.","non-dropping-particle":"","parse-names":false,"suffix":""},{"dropping-particle":"","family":"Alkhamis","given":"Abdulrahim M.","non-dropping-particle":"","parse-names":false,"suffix":""},{"dropping-particle":"","family":"Aziz Jokhdar","given":"Hani A.","non-dropping-particle":"","parse-names":false,"suffix":""},{"dropping-particle":"","family":"Assiri","given":"Abdullah M.","non-dropping-particle":"","parse-names":false,"suffix":""},{"dropping-particle":"","family":"Tamin","given":"Azaibi","non-dropping-particle":"","parse-names":false,"suffix":""},{"dropping-particle":"","family":"Thornburg","given":"Natalie","non-dropping-particle":"","parse-names":false,"suffix":""}],"container-title":"Access Microbiology","id":"ITEM-7","issue":"1","issued":{"date-parts":[["2019"]]},"title":"Middle East respiratory coronavirus (MERS-CoV) spike (S) protein vesicular stomatitis virus pseudoparticle neutralization assays offer a reliable alternative to the conventional neutralization assay in human seroepidemiological studies","type":"article-journal","volume":"9"},"uris":["http://www.mendeley.com/documents/?uuid=1bddf2a7-b63e-432e-925b-5eb877851a81"]},{"id":"ITEM-8","itemData":{"DOI":"10.21769/bioprotoc.2035","ISSN":"2331-8325","abstract":"Viral pseudotyped particles (pp) are enveloped virus particles, typically derived from retroviruses or rhabdoviruses, that harbor heterologous envelope glycoproteins on their surface and a genome lacking essential genes. These synthetic viral particles are safer surrogates of native viruses and acquire the tropism and host entry pathway characteristics governed by the heterologous envelope glycoprotein used. They have proven to be very useful tools used in research with many applications, such as enabling the study of entry pathways of enveloped viruses and to generate effective gene-delivery vectors. The basis for their generation lies in the capacity of some viruses, such as murine leukemia virus (MLV), to incorporate envelope glycoproteins of other viruses into a pseudotyped virus particle. These can be engineered to contain reporter genes such as luciferase, enabling quantification of virus entry events upon pseudotyped particle infection with susceptible cells. Here, we detail a protocol enabling generation of MLV-based pseudotyped particles, using the Middle East respiratory syndrome coronavirus (MERS-CoV) spike (S) as an example of a heterologous envelope glycoprotein to be incorporated. We also describe how these particles are used to infect susceptible cells and to perform a quantitative infectivity readout by a luciferase assay.","author":[{"dropping-particle":"","family":"Millet","given":"Jean","non-dropping-particle":"","parse-names":false,"suffix":""},{"dropping-particle":"","family":"Whittaker","given":"Gary","non-dropping-particle":"","parse-names":false,"suffix":""}],"container-title":"BIO-PROTOCOL","id":"ITEM-8","issue":"23","issued":{"date-parts":[["2016"]]},"title":"Murine Leukemia Virus (MLV)-based Coronavirus Spike-pseudotyped Particle Production and Infection","type":"article-journal","volume":"6"},"uris":["http://www.mendeley.com/documents/?uuid=b83d60a4-13e5-4f19-ba56-2a9018bbe207"]}],"mendeley":{"formattedCitation":"[29–36]","plainTextFormattedCitation":"[29–36]","previouslyFormattedCitation":"[29–36]"},"properties":{"noteIndex":0},"schema":"https://github.com/citation-style-language/schema/raw/master/csl-citation.json"}</w:instrText>
      </w:r>
      <w:r w:rsidR="003E48E4">
        <w:fldChar w:fldCharType="separate"/>
      </w:r>
      <w:r w:rsidR="005B75E8" w:rsidRPr="005B75E8">
        <w:rPr>
          <w:noProof/>
        </w:rPr>
        <w:t>[29–36]</w:t>
      </w:r>
      <w:r w:rsidR="003E48E4">
        <w:fldChar w:fldCharType="end"/>
      </w:r>
      <w:r w:rsidR="009537A4">
        <w:t xml:space="preserve">. For SARS-CoV-2, such </w:t>
      </w:r>
      <w:proofErr w:type="spellStart"/>
      <w:r w:rsidR="009537A4">
        <w:t>pseudotyping</w:t>
      </w:r>
      <w:proofErr w:type="spellEnd"/>
      <w:r w:rsidR="009537A4">
        <w:t xml:space="preserve"> has </w:t>
      </w:r>
      <w:r w:rsidR="009675C3">
        <w:t>recently</w:t>
      </w:r>
      <w:r w:rsidR="009537A4">
        <w:t xml:space="preserve"> been reported using</w:t>
      </w:r>
      <w:r w:rsidR="00862C22">
        <w:t xml:space="preserve"> HIV-based lentiviral </w:t>
      </w:r>
      <w:r w:rsidR="00ED18DE">
        <w:t>particles</w:t>
      </w:r>
      <w:r w:rsidR="00862C22">
        <w:t xml:space="preserve"> </w:t>
      </w:r>
      <w:r w:rsidR="003C0B18">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mendeley":{"formattedCitation":"[4,27,37]","plainTextFormattedCitation":"[4,27,37]","previouslyFormattedCitation":"[4,27,37]"},"properties":{"noteIndex":0},"schema":"https://github.com/citation-style-language/schema/raw/master/csl-citation.json"}</w:instrText>
      </w:r>
      <w:r w:rsidR="003C0B18">
        <w:fldChar w:fldCharType="separate"/>
      </w:r>
      <w:r w:rsidR="005B75E8" w:rsidRPr="005B75E8">
        <w:rPr>
          <w:noProof/>
        </w:rPr>
        <w:t>[4,27,37]</w:t>
      </w:r>
      <w:r w:rsidR="003C0B18">
        <w:fldChar w:fldCharType="end"/>
      </w:r>
      <w:r w:rsidR="00862C22">
        <w:t xml:space="preserve">, MLV-based retroviral </w:t>
      </w:r>
      <w:r w:rsidR="00ED18DE">
        <w:t>particles</w:t>
      </w:r>
      <w:r w:rsidR="00862C22">
        <w:t xml:space="preserve"> </w:t>
      </w:r>
      <w:r w:rsidR="002C2BCD">
        <w:fldChar w:fldCharType="begin" w:fldLock="1"/>
      </w:r>
      <w:r w:rsidR="005B75E8">
        <w:instrText>ADDIN CSL_CITATION {"citationItems":[{"id":"ITEM-1","itemData":{"DOI":"10.1101/2020.04.07.023903","abstract":"SARS-CoV-2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-1","issued":{"date-parts":[["2020"]]},"title":"Structural and functional analysis of a potent sarbecovirus neutralizing antibody","type":"article-journal"},"uris":["http://www.mendeley.com/documents/?uuid=bcb35bbe-fa7d-450f-b548-b55ec60f61d5"]},{"id":"ITEM-2","itemData":{"DOI":"10.1101/2020.04.10.036418","abstract":"The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-2","issued":{"date-parts":[["2020","1","1"]]},"page":"2020.04.10.036418","title":"The SARS-CoV-2 receptor-binding domain elicits a potent neutralizing response without antibody-dependent enhancement","type":"article-journal"},"uris":["http://www.mendeley.com/documents/?uuid=b5319170-3f5f-463c-946d-93445b9dc638"]}],"mendeley":{"formattedCitation":"[12,38]","plainTextFormattedCitation":"[12,38]","previouslyFormattedCitation":"[12,38]"},"properties":{"noteIndex":0},"schema":"https://github.com/citation-style-language/schema/raw/master/csl-citation.json"}</w:instrText>
      </w:r>
      <w:r w:rsidR="002C2BCD">
        <w:fldChar w:fldCharType="separate"/>
      </w:r>
      <w:r w:rsidR="005B75E8" w:rsidRPr="005B75E8">
        <w:rPr>
          <w:noProof/>
        </w:rPr>
        <w:t>[12,38]</w:t>
      </w:r>
      <w:r w:rsidR="002C2BCD">
        <w:fldChar w:fldCharType="end"/>
      </w:r>
      <w:r w:rsidR="00862C22">
        <w:t xml:space="preserve">, and VSV </w:t>
      </w:r>
      <w:r w:rsidR="00C4130C">
        <w:fldChar w:fldCharType="begin" w:fldLock="1"/>
      </w:r>
      <w:r w:rsidR="005B75E8">
        <w:instrText>ADDIN CSL_CITATION {"citationItems":[{"id":"ITEM-1","itemData":{"DOI":"10.1101/2020.04.08.026948","abstract":"The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-1","issued":{"date-parts":[["2020","1","1"]]},"page":"2020.04.08.026948","title":"Robust neutralization assay based on SARS-CoV-2 S-bearing vesicular stomatitis virus (VSV) pseudovirus and ACE2-overexpressed BHK21 cells","type":"article-journal"},"uris":["http://www.mendeley.com/documents/?uuid=a06e4ee9-08d6-46ff-9c63-f12a153086bf"]},{"id":"ITEM-2","itemData":{"DOI":"10.1038/s41564-020-0688-y","ISSN":"20585276","abstract":"Over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Microbiology","id":"ITEM-2","issued":{"date-parts":[["2020"]]},"page":"562-569","title":"Functional assessment of cell entry and receptor usage for SARS-CoV-2 and other lineage B betacoronaviruses","type":"article-journal","volume":"5"},"uris":["http://www.mendeley.com/documents/?uuid=8c1212ab-1851-4e3b-884e-0993a9dcd981"]},{"id":"ITEM-3","itemData":{"DOI":"10.1080/22221751.2020.1743767","ISSN":"22221751","PMID":"32207377","abstract":"Pseudoviruses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Infections","id":"ITEM-3","issue":"1","issued":{"date-parts":[["2020"]]},"page":"680-686","title":"Establishment and validation of a pseudovirus neutralization assay for SARS-CoV-2","type":"article-journal","volume":"9"},"uris":["http://www.mendeley.com/documents/?uuid=71653f30-328b-463b-8a21-075bd8637d40"]},{"id":"ITEM-4","itemData":{"DOI":"10.1016/j.cell.2020.02.052","ISSN":"10974172","abstract":"The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-4","issue":"2","issued":{"date-parts":[["2020"]]},"page":"271-280","title":"SARS-CoV-2 Cell Entry Depends on ACE2 and TMPRSS2 and Is Blocked by a Clinically Proven Protease Inhibitor","type":"article-journal","volume":"181"},"uris":["http://www.mendeley.com/documents/?uuid=13ffa7a3-9ed9-4189-8f8e-784010e3f756"]}],"mendeley":{"formattedCitation":"[29,39–41]","plainTextFormattedCitation":"[29,39–41]","previouslyFormattedCitation":"[29,39–41]"},"properties":{"noteIndex":0},"schema":"https://github.com/citation-style-language/schema/raw/master/csl-citation.json"}</w:instrText>
      </w:r>
      <w:r w:rsidR="00C4130C">
        <w:fldChar w:fldCharType="separate"/>
      </w:r>
      <w:r w:rsidR="005B75E8" w:rsidRPr="005B75E8">
        <w:rPr>
          <w:noProof/>
        </w:rPr>
        <w:t>[29,39–41]</w:t>
      </w:r>
      <w:r w:rsidR="00C4130C">
        <w:fldChar w:fldCharType="end"/>
      </w:r>
      <w:r w:rsidR="00862C22">
        <w:t>.</w:t>
      </w:r>
      <w:r w:rsidR="009537A4">
        <w:t xml:space="preserve"> </w:t>
      </w:r>
      <w:r w:rsidR="008250B5">
        <w:t xml:space="preserve">In the data reported to date, results from such </w:t>
      </w:r>
      <w:proofErr w:type="spellStart"/>
      <w:r w:rsidR="008250B5">
        <w:t>pseudovirus</w:t>
      </w:r>
      <w:proofErr w:type="spellEnd"/>
      <w:r w:rsidR="008250B5">
        <w:t xml:space="preserve"> neutralization assays correlate well with </w:t>
      </w:r>
      <w:r w:rsidR="00092982">
        <w:t>measurements made using live SARS-CoV-2</w:t>
      </w:r>
      <w:r w:rsidR="00173E2D">
        <w:t xml:space="preserve"> </w:t>
      </w:r>
      <w:r w:rsidR="00500FF4">
        <w:fldChar w:fldCharType="begin" w:fldLock="1"/>
      </w:r>
      <w:r w:rsidR="005B75E8">
        <w:instrText>ADDIN CSL_CITATION {"citationItems":[{"id":"ITEM-1","itemData":{"DOI":"10.1101/2020.03.21.990770","abstract":"The pandemic caused by emerging coronavirus SARS-CoV-2 presents a serious global public health emergency in urgent need of prophylactic and therapeutic interventions. SARS-CoV-2 cellular entry depends on binding between the viral Spike protein receptor-binding domain (RBD) and the angiotensin converting enzyme 2 (ACE2) target cell receptor. Here, we report on the isolation and characterization of 206 RBD-specific monoclonal antibodies (mAbs) derived from single B cells of eight SARS-CoV-2 infected individuals. These mAbs come from diverse families of antibody heavy and light chains without apparent enrichment for particular families in the repertoire. In samples from one patient selected for further analyses, we found coexistence of germline and germline divergent clones. Both clone types demonstrated impressive binding and neutralizing activity against pseudovirus and live SARS-CoV-2. However, the antibody neutralizing potency is determined by competition with ACE2 receptor for RBD binding. Surprisingly, none of the SARS-CoV-2 antibodies nor the infected plasma cross-reacted with RBDs from either SARS-CoV or MERS-CoV although substantial plasma cross-reactivity to the trimeric Spike proteins from SARS-CoV and MERS-CoV was found. These results suggest that antibody response to RBDs is viral species-specific while that cross-recognition target regions outside the RBD. The specificity and neutralizing characteristics of this plasma cross-reactivity requires further investigation. Nevertheless, the diverse and potent neutralizing antibodies identified here are promising candidates for prophylactic and therapeutic SARS-CoV-2 interventions.","author":[{"dropping-particle":"","family":"Ju","given":"Bin","non-dropping-particle":"","parse-names":false,"suffix":""},{"dropping-particle":"","family":"Zhang","given":"Qi","non-dropping-particle":"","parse-names":false,"suffix":""},{"dropping-particle":"","family":"Ge","given":"Xiangyang","non-dropping-particle":"","parse-names":false,"suffix":""},{"dropping-particle":"","family":"Wang","given":"Ruoke","non-dropping-particle":"","parse-names":false,"suffix":""},{"dropping-particle":"","family":"Yu","given":"Jiazhen","non-dropping-particle":"","parse-names":false,"suffix":""},{"dropping-particle":"","family":"Shan","given":"Sisi","non-dropping-particle":"","parse-names":false,"suffix":""},{"dropping-particle":"","family":"Zhou","given":"Bing","non-dropping-particle":"","parse-names":false,"suffix":""},{"dropping-particle":"","family":"Song","given":"Shuo","non-dropping-particle":"","parse-names":false,"suffix":""},{"dropping-particle":"","family":"Tang","given":"Xian","non-dropping-particle":"","parse-names":false,"suffix":""},{"dropping-particle":"","family":"Yu","given":"Jinfang","non-dropping-particle":"","parse-names":false,"suffix":""},{"dropping-particle":"","family":"Ge","given":"Jiwan","non-dropping-particle":"","parse-names":false,"suffix":""},{"dropping-particle":"","family":"Lan","given":"Jun","non-dropping-particle":"","parse-names":false,"suffix":""},{"dropping-particle":"","family":"Yuan","given":"Jing","non-dropping-particle":"","parse-names":false,"suffix":""},{"dropping-particle":"","family":"Wang","given":"Haiyan","non-dropping-particle":"","parse-names":false,"suffix":""},{"dropping-particle":"","family":"Zhao","given":"Juanjuan","non-dropping-particle":"","parse-names":false,"suffix":""},{"dropping-particle":"","family":"Zhang","given":"Shuye","non-dropping-particle":"","parse-names":false,"suffix":""},{"dropping-particle":"","family":"Wang","given":"Youchun","non-dropping-particle":"","parse-names":false,"suffix":""},{"dropping-particle":"","family":"Shi","given":"Xuanling","non-dropping-particle":"","parse-names":false,"suffix":""},{"dropping-particle":"","family":"Liu","given":"Lei","non-dropping-particle":"","parse-names":false,"suffix":""},{"dropping-particle":"","family":"Wang","given":"Xinquan","non-dropping-particle":"","parse-names":false,"suffix":""},{"dropping-particle":"","family":"Zhang","given":"Zheng","non-dropping-particle":"","parse-names":false,"suffix":""},{"dropping-particle":"","family":"Zhang","given":"Linqi","non-dropping-particle":"","parse-names":false,"suffix":""}],"container-title":"bioRxiv","id":"ITEM-1","issued":{"date-parts":[["2020"]]},"title":"Potent human neutralizing antibodies elicited by SARS-CoV-2 infection","type":"article-journal"},"uris":["http://www.mendeley.com/documents/?uuid=d2c3e79e-8af8-465a-83ad-7f47334b7ab8"]},{"id":"ITEM-2","itemData":{"DOI":"10.1101/2020.04.07.023903","abstract":"SARS-CoV-2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-2","issued":{"date-parts":[["2020"]]},"title":"Structural and functional analysis of a potent sarbecovirus neutralizing antibody","type":"article-journal"},"uris":["http://www.mendeley.com/documents/?uuid=bcb35bbe-fa7d-450f-b548-b55ec60f61d5"]},{"id":"ITEM-3","itemData":{"DOI":"https://doi.org/10.1101/2020.04.06.20055475","author":[{"dropping-particle":"","family":"Chen,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-4","issued":{"date-parts":[["2020","1","1"]]},"page":"2020.04.08.026948","title":"Robust neutralization assay based on SARS-CoV-2 S-bearing vesicular stomatitis virus (VSV) pseudovirus and ACE2-overexpressed BHK21 cells","type":"article-journal"},"uris":["http://www.mendeley.com/documents/?uuid=a06e4ee9-08d6-46ff-9c63-f12a153086bf"]}],"mendeley":{"formattedCitation":"[1,12,27,39]","plainTextFormattedCitation":"[1,12,27,39]","previouslyFormattedCitation":"[1,12,27,39]"},"properties":{"noteIndex":0},"schema":"https://github.com/citation-style-language/schema/raw/master/csl-citation.json"}</w:instrText>
      </w:r>
      <w:r w:rsidR="00500FF4">
        <w:fldChar w:fldCharType="separate"/>
      </w:r>
      <w:r w:rsidR="005B75E8" w:rsidRPr="005B75E8">
        <w:rPr>
          <w:noProof/>
        </w:rPr>
        <w:t>[1,12,27,39]</w:t>
      </w:r>
      <w:r w:rsidR="00500FF4">
        <w:fldChar w:fldCharType="end"/>
      </w:r>
      <w:r w:rsidR="00092982">
        <w:t xml:space="preserve">. </w:t>
      </w:r>
      <w:r w:rsidR="00F3194F">
        <w:t xml:space="preserve">However, </w:t>
      </w:r>
      <w:r w:rsidR="00F3194F" w:rsidRPr="008C572C">
        <w:rPr>
          <w:szCs w:val="20"/>
        </w:rPr>
        <w:t xml:space="preserve">the </w:t>
      </w:r>
      <w:r w:rsidR="007D4845" w:rsidRPr="008C572C">
        <w:rPr>
          <w:szCs w:val="20"/>
        </w:rPr>
        <w:t>detailed protoc</w:t>
      </w:r>
      <w:r w:rsidR="006D0A66" w:rsidRPr="008C572C">
        <w:rPr>
          <w:szCs w:val="20"/>
        </w:rPr>
        <w:t>o</w:t>
      </w:r>
      <w:r w:rsidR="007D4845" w:rsidRPr="008C572C">
        <w:rPr>
          <w:szCs w:val="20"/>
        </w:rPr>
        <w:t xml:space="preserve">ls and reagents to perform such assays are </w:t>
      </w:r>
      <w:r w:rsidR="00D5078F" w:rsidRPr="008C572C">
        <w:rPr>
          <w:szCs w:val="20"/>
        </w:rPr>
        <w:t xml:space="preserve">not yet </w:t>
      </w:r>
      <w:r w:rsidR="00BB0C20" w:rsidRPr="008C572C">
        <w:rPr>
          <w:szCs w:val="20"/>
        </w:rPr>
        <w:t>widely</w:t>
      </w:r>
      <w:r w:rsidR="00D5078F" w:rsidRPr="008C572C">
        <w:rPr>
          <w:szCs w:val="20"/>
        </w:rPr>
        <w:t xml:space="preserve"> available to the scientific community.</w:t>
      </w:r>
    </w:p>
    <w:p w14:paraId="285F9846" w14:textId="356BBB90" w:rsidR="00D5078F" w:rsidRPr="008C572C" w:rsidRDefault="00D5078F" w:rsidP="00EA4893">
      <w:pPr>
        <w:pStyle w:val="MDPI31text"/>
        <w:rPr>
          <w:color w:val="auto"/>
          <w:lang w:eastAsia="en-US"/>
        </w:rPr>
      </w:pPr>
      <w:r w:rsidRPr="008C572C">
        <w:t>Here we fill this gap by providing a detailed description of how</w:t>
      </w:r>
      <w:r w:rsidR="008250B5" w:rsidRPr="008C572C">
        <w:t xml:space="preserve"> to </w:t>
      </w:r>
      <w:proofErr w:type="spellStart"/>
      <w:r w:rsidR="008250B5" w:rsidRPr="008C572C">
        <w:t>pseudotype</w:t>
      </w:r>
      <w:proofErr w:type="spellEnd"/>
      <w:r w:rsidR="008250B5" w:rsidRPr="008C572C">
        <w:t xml:space="preserve"> lentiviral </w:t>
      </w:r>
      <w:r w:rsidR="00A36960">
        <w:t>particles</w:t>
      </w:r>
      <w:r w:rsidR="008250B5" w:rsidRPr="008C572C">
        <w:t xml:space="preserve"> with Spike</w:t>
      </w:r>
      <w:r w:rsidR="00BB0C20" w:rsidRPr="008C572C">
        <w:t xml:space="preserve">. We </w:t>
      </w:r>
      <w:r w:rsidR="00842E21" w:rsidRPr="008C572C">
        <w:t>explain</w:t>
      </w:r>
      <w:r w:rsidR="00C50A66" w:rsidRPr="008C572C">
        <w:t xml:space="preserve"> how these pseudotyped </w:t>
      </w:r>
      <w:r w:rsidR="00ED18DE">
        <w:t>particles</w:t>
      </w:r>
      <w:r w:rsidR="00C50A66" w:rsidRPr="008C572C">
        <w:t xml:space="preserve"> can be used to conveniently measure Spike-mediated cell entry </w:t>
      </w:r>
      <w:r w:rsidR="00034B84" w:rsidRPr="008C572C">
        <w:t>via</w:t>
      </w:r>
      <w:r w:rsidR="00183322" w:rsidRPr="008C572C">
        <w:t xml:space="preserve"> fluorescent or luciferase reporters, and to quantify the neutralizing activity of human </w:t>
      </w:r>
      <w:r w:rsidR="005F333D" w:rsidRPr="008C572C">
        <w:t>plasma</w:t>
      </w:r>
      <w:r w:rsidR="00183322" w:rsidRPr="008C572C">
        <w:t xml:space="preserve">. Finally, we </w:t>
      </w:r>
      <w:r w:rsidR="009D4CBB" w:rsidRPr="008C572C">
        <w:t xml:space="preserve">describe all the necessary experimental reagents </w:t>
      </w:r>
      <w:r w:rsidR="00032B6A" w:rsidRPr="008C572C">
        <w:t>and</w:t>
      </w:r>
      <w:r w:rsidR="00842E21" w:rsidRPr="008C572C">
        <w:t xml:space="preserve"> make them available in </w:t>
      </w:r>
      <w:r w:rsidR="00827475" w:rsidRPr="008C572C">
        <w:t xml:space="preserve">the </w:t>
      </w:r>
      <w:r w:rsidR="00842E21" w:rsidRPr="008C572C">
        <w:t>BEI Resources reagent repository</w:t>
      </w:r>
      <w:r w:rsidR="00F7694F" w:rsidRPr="008C572C">
        <w:t xml:space="preserve"> (</w:t>
      </w:r>
      <w:hyperlink r:id="rId22" w:history="1">
        <w:r w:rsidR="00F7694F" w:rsidRPr="008C572C">
          <w:rPr>
            <w:rStyle w:val="Hyperlink"/>
          </w:rPr>
          <w:t>https://www.beiresources.org/</w:t>
        </w:r>
      </w:hyperlink>
      <w:r w:rsidR="00F7694F" w:rsidRPr="008C572C">
        <w:t>)</w:t>
      </w:r>
      <w:r w:rsidR="00842E21" w:rsidRPr="008C572C">
        <w:t>.</w:t>
      </w:r>
      <w:r w:rsidR="00032B6A" w:rsidRPr="008C572C">
        <w:t xml:space="preserve"> </w:t>
      </w:r>
      <w:r w:rsidR="00C50A66" w:rsidRPr="008C572C">
        <w:t xml:space="preserve"> </w:t>
      </w:r>
      <w:r w:rsidRPr="008C572C">
        <w:t xml:space="preserve"> </w:t>
      </w:r>
    </w:p>
    <w:bookmarkEnd w:id="0"/>
    <w:bookmarkEnd w:id="1"/>
    <w:p w14:paraId="1434DC97" w14:textId="51539BAC" w:rsidR="00181401" w:rsidRPr="00325902" w:rsidRDefault="00EA4893" w:rsidP="00EA4893">
      <w:pPr>
        <w:pStyle w:val="MDPI21heading1"/>
      </w:pPr>
      <w:r>
        <w:t xml:space="preserve">2. </w:t>
      </w:r>
      <w:r w:rsidR="00181401" w:rsidRPr="00325902">
        <w:t>Results</w:t>
      </w:r>
    </w:p>
    <w:p w14:paraId="40DD45D0" w14:textId="5C3A183D" w:rsidR="00181401" w:rsidRPr="00EA4893" w:rsidRDefault="00EA4893" w:rsidP="00EA4893">
      <w:pPr>
        <w:pStyle w:val="MDPI22heading2"/>
      </w:pPr>
      <w:r w:rsidRPr="00EA4893">
        <w:t xml:space="preserve">2.1. </w:t>
      </w:r>
      <w:r w:rsidR="00A0791D" w:rsidRPr="00EA4893">
        <w:t>General approach for pseudotyping lentiviral particles with SARS-CoV-2 Spike</w:t>
      </w:r>
      <w:r w:rsidR="006C5456" w:rsidRPr="00EA4893">
        <w:t>.</w:t>
      </w:r>
    </w:p>
    <w:p w14:paraId="332CA777" w14:textId="39B1AB7A" w:rsidR="00181401" w:rsidRPr="003A4CE1" w:rsidRDefault="004C2ADE" w:rsidP="00EA4893">
      <w:pPr>
        <w:pStyle w:val="MDPI31text"/>
      </w:pPr>
      <w:r>
        <w:t>The</w:t>
      </w:r>
      <w:r w:rsidR="008E0F53">
        <w:t xml:space="preserve"> basic strategy for </w:t>
      </w:r>
      <w:proofErr w:type="spellStart"/>
      <w:r w:rsidR="008E0F53">
        <w:t>pseudotyping</w:t>
      </w:r>
      <w:proofErr w:type="spellEnd"/>
      <w:r w:rsidR="008E0F53">
        <w:t xml:space="preserve"> </w:t>
      </w:r>
      <w:r w:rsidR="003E2FC3">
        <w:t xml:space="preserve">HIV-1-derived </w:t>
      </w:r>
      <w:r w:rsidR="003A4CE1">
        <w:t xml:space="preserve">lentiviral </w:t>
      </w:r>
      <w:r w:rsidR="00ED18DE">
        <w:t>particles</w:t>
      </w:r>
      <w:r w:rsidR="003A4CE1">
        <w:t xml:space="preserve"> is shown in </w:t>
      </w:r>
      <w:r w:rsidR="003A4CE1" w:rsidRPr="001D1AFE">
        <w:rPr>
          <w:b/>
          <w:bCs/>
        </w:rPr>
        <w:t>Figure 1A</w:t>
      </w:r>
      <w:r w:rsidR="003A4CE1">
        <w:t xml:space="preserve">. </w:t>
      </w:r>
      <w:r w:rsidR="006338C4">
        <w:t>It involves transfecting 293T cells with a lentiviral backbone plasmid encoding</w:t>
      </w:r>
      <w:r w:rsidR="00A258AE">
        <w:t xml:space="preserve"> </w:t>
      </w:r>
      <w:r w:rsidR="00642682">
        <w:t xml:space="preserve">a fluorescent or luminescent </w:t>
      </w:r>
      <w:r w:rsidR="00336E66">
        <w:t xml:space="preserve">reporter </w:t>
      </w:r>
      <w:r w:rsidR="00642682">
        <w:t>protein</w:t>
      </w:r>
      <w:r w:rsidR="00A258AE">
        <w:t xml:space="preserve">, </w:t>
      </w:r>
      <w:r w:rsidR="00B146C1">
        <w:t xml:space="preserve">a plasmid expressing Spike, and plasmids expressing the </w:t>
      </w:r>
      <w:r w:rsidR="009252F2">
        <w:t xml:space="preserve">minimal set of </w:t>
      </w:r>
      <w:r w:rsidR="004901E3">
        <w:t>lentiviral</w:t>
      </w:r>
      <w:r w:rsidR="00B146C1">
        <w:t xml:space="preserve"> proteins necessary to assemble </w:t>
      </w:r>
      <w:r w:rsidR="006507AC">
        <w:t>viral particles</w:t>
      </w:r>
      <w:r w:rsidR="00B146C1">
        <w:t>.</w:t>
      </w:r>
      <w:r w:rsidR="00427673">
        <w:t xml:space="preserve"> The transfected cells then produce Spike-pseudotyped lentiviral </w:t>
      </w:r>
      <w:r w:rsidR="006507AC">
        <w:t>particles</w:t>
      </w:r>
      <w:r w:rsidR="00372CF1">
        <w:t xml:space="preserve"> that can</w:t>
      </w:r>
      <w:r w:rsidR="00BA07A1">
        <w:t xml:space="preserve"> be used to </w:t>
      </w:r>
      <w:r w:rsidR="00372CF1">
        <w:t xml:space="preserve">infect permissive cells that express </w:t>
      </w:r>
      <w:r w:rsidR="00D5196F">
        <w:t xml:space="preserve">the SARS-CoV-2 </w:t>
      </w:r>
      <w:r w:rsidR="00372CF1">
        <w:t>receptor protein, ACE2</w:t>
      </w:r>
      <w:r w:rsidR="00404C53">
        <w:t xml:space="preserve"> </w:t>
      </w:r>
      <w:r>
        <w:fldChar w:fldCharType="begin" w:fldLock="1"/>
      </w:r>
      <w:r w:rsidR="005B75E8">
        <w:instrText>ADDIN CSL_CITATION {"citationItems":[{"id":"ITEM-1","itemData":{"DOI":"10.1038/s41564-020-0688-y","ISSN":"20585276","abstract":"Over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Microbiology","id":"ITEM-1","issued":{"date-parts":[["2020"]]},"page":"562-569","title":"Functional assessment of cell entry and receptor usage for SARS-CoV-2 and other lineage B betacoronaviruses","type":"article-journal","volume":"5"},"uris":["http://www.mendeley.com/documents/?uuid=8c1212ab-1851-4e3b-884e-0993a9dcd981"]},{"id":"ITEM-2","itemData":{"DOI":"10.1016/j.cell.2020.02.052","ISSN":"10974172","abstract":"The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-2","issue":"2","issued":{"date-parts":[["2020"]]},"page":"271-280","title":"SARS-CoV-2 Cell Entry Depends on ACE2 and TMPRSS2 and Is Blocked by a Clinically Proven Protease Inhibitor","type":"article-journal","volume":"181"},"uris":["http://www.mendeley.com/documents/?uuid=13ffa7a3-9ed9-4189-8f8e-784010e3f756"]},{"id":"ITEM-3","itemData":{"DOI":"10.1126/science.abb2507","ISSN":"10959203","PMID":"32075877","abstract":"The outbreak of a novel coronavirus (2019-nCoV) represents a pandemic threat that has been declared a public health emergency of international concern. The CoV spike (S) glycoprotein is a key target for vaccines, therapeutic antibodies, and diagnostics. To facilitate medical countermeasure development, we determined a 3.5-angstrom-resolution cryo-electron microscopy structure of the 2019-nCoV S trimer in the prefusion conformation. The predominant state of the trimer has one of the three receptor-binding domains (RBDs) rotated up in a receptor-accessible conformation. We also provide biophysical and structural evidence that the 2019-nCoV S protein binds angiotensin-converting enzyme 2 (ACE2) with higher affinity than does severe acute respiratory syndrome (SARS)-CoV S. Additionally, we tested several published SARS-CoV RBD-specific monoclonal antibodies and found that they do not have appreciable binding to 2019-nCoV S, suggesting that antibody cross-reactivity may be limited between the two RBDs. The structure of 2019-nCoV S should enable the rapid development and evaluation of medical countermeasures to address the ongoing public health crisis.","author":[{"dropping-particle":"","family":"Wrapp","given":"Daniel","non-dropping-particle":"","parse-names":false,"suffix":""},{"dropping-particle":"","family":"Wang","given":"Nianshuang","non-dropping-particle":"","parse-names":false,"suffix":""},{"dropping-particle":"","family":"Corbett","given":"Kizzmekia S.","non-dropping-particle":"","parse-names":false,"suffix":""},{"dropping-particle":"","family":"Goldsmith","given":"Jory A.","non-dropping-particle":"","parse-names":false,"suffix":""},{"dropping-particle":"","family":"Hsieh","given":"Ching Lin","non-dropping-particle":"","parse-names":false,"suffix":""},{"dropping-particle":"","family":"Abiona","given":"Olubukola","non-dropping-particle":"","parse-names":false,"suffix":""},{"dropping-particle":"","family":"Graham","given":"Barney S.","non-dropping-particle":"","parse-names":false,"suffix":""},{"dropping-particle":"","family":"McLellan","given":"Jason S.","non-dropping-particle":"","parse-names":false,"suffix":""}],"container-title":"Science","id":"ITEM-3","issue":"6483","issued":{"date-parts":[["2020"]]},"page":"1260-1263","title":"Cryo-EM structure of the 2019-nCoV spike in the prefusion conformation","type":"article-journal","volume":"367"},"uris":["http://www.mendeley.com/documents/?uuid=84de6526-fe85-4f0b-8f6a-60c279608ba2"]},{"id":"ITEM-4","itemData":{"DOI":"10.1016/j.cell.2020.02.058","ISSN":"10974172","PMID":"32155444","abstract":"The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-4","issue":"2","issued":{"date-parts":[["2020"]]},"page":"281-292","title":"Structure, Function, and Antigenicity of the SARS-CoV-2 Spike Glycoprotein","type":"article-journal","volume":"181"},"uris":["http://www.mendeley.com/documents/?uuid=0d2a4024-10f0-4582-b52c-0d4048f0d8eb"]}],"mendeley":{"formattedCitation":"[28,29,41,42]","plainTextFormattedCitation":"[28,29,41,42]","previouslyFormattedCitation":"[28,29,41,42]"},"properties":{"noteIndex":0},"schema":"https://github.com/citation-style-language/schema/raw/master/csl-citation.json"}</w:instrText>
      </w:r>
      <w:r>
        <w:fldChar w:fldCharType="separate"/>
      </w:r>
      <w:r w:rsidR="005B75E8" w:rsidRPr="005B75E8">
        <w:rPr>
          <w:noProof/>
        </w:rPr>
        <w:t>[28,29,41,42]</w:t>
      </w:r>
      <w:r>
        <w:fldChar w:fldCharType="end"/>
      </w:r>
      <w:r w:rsidR="00404C53" w:rsidRPr="00404C53">
        <w:t>.</w:t>
      </w:r>
    </w:p>
    <w:p w14:paraId="126CDFBD" w14:textId="61D29E38" w:rsidR="002427CB" w:rsidRDefault="004C54FD" w:rsidP="00EA4893">
      <w:pPr>
        <w:pStyle w:val="MDPI52figure"/>
      </w:pPr>
      <w:r>
        <w:rPr>
          <w:noProof/>
        </w:rPr>
        <w:lastRenderedPageBreak/>
        <w:drawing>
          <wp:inline distT="0" distB="0" distL="0" distR="0" wp14:anchorId="680CC0F4" wp14:editId="6811DB49">
            <wp:extent cx="5153353" cy="437221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pdf"/>
                    <pic:cNvPicPr/>
                  </pic:nvPicPr>
                  <pic:blipFill>
                    <a:blip r:embed="rId23">
                      <a:extLst>
                        <a:ext uri="{28A0092B-C50C-407E-A947-70E740481C1C}">
                          <a14:useLocalDpi xmlns:a14="http://schemas.microsoft.com/office/drawing/2010/main" val="0"/>
                        </a:ext>
                      </a:extLst>
                    </a:blip>
                    <a:stretch>
                      <a:fillRect/>
                    </a:stretch>
                  </pic:blipFill>
                  <pic:spPr>
                    <a:xfrm>
                      <a:off x="0" y="0"/>
                      <a:ext cx="5153353" cy="4372214"/>
                    </a:xfrm>
                    <a:prstGeom prst="rect">
                      <a:avLst/>
                    </a:prstGeom>
                  </pic:spPr>
                </pic:pic>
              </a:graphicData>
            </a:graphic>
          </wp:inline>
        </w:drawing>
      </w:r>
    </w:p>
    <w:p w14:paraId="7B1183CE" w14:textId="4D3CAAFC" w:rsidR="003E4834" w:rsidRPr="002427CB" w:rsidRDefault="00EA4893" w:rsidP="00EA4893">
      <w:pPr>
        <w:pStyle w:val="MDPI51figurecaption"/>
      </w:pPr>
      <w:r w:rsidRPr="00EA4893">
        <w:rPr>
          <w:b/>
        </w:rPr>
        <w:t xml:space="preserve">Figure 1. </w:t>
      </w:r>
      <w:r w:rsidR="003C1019">
        <w:t xml:space="preserve">General approach for lentiviral </w:t>
      </w:r>
      <w:proofErr w:type="spellStart"/>
      <w:r w:rsidR="003C1019">
        <w:t>pseudotyping</w:t>
      </w:r>
      <w:proofErr w:type="spellEnd"/>
      <w:r w:rsidR="00181401" w:rsidRPr="00325902">
        <w:t>. (</w:t>
      </w:r>
      <w:r w:rsidR="003C1019">
        <w:rPr>
          <w:b/>
          <w:bCs/>
        </w:rPr>
        <w:t>A</w:t>
      </w:r>
      <w:r w:rsidR="00181401" w:rsidRPr="00325902">
        <w:t xml:space="preserve">) </w:t>
      </w:r>
      <w:r w:rsidR="003C1019">
        <w:t xml:space="preserve">293T cells are transfected with </w:t>
      </w:r>
      <w:r w:rsidR="00996168">
        <w:t xml:space="preserve">a plasmid encoding a lentiviral backbone (genome) expressing a marker protein, </w:t>
      </w:r>
      <w:r w:rsidR="00216F03">
        <w:t>a plasmid expressing Spike, and plasmids expressing the other HIV proteins needed for virion format</w:t>
      </w:r>
      <w:r w:rsidR="00165034">
        <w:t>ion</w:t>
      </w:r>
      <w:r w:rsidR="00216F03">
        <w:t xml:space="preserve"> (Tat, Gag-Pol, and Rev). </w:t>
      </w:r>
      <w:r w:rsidR="00990882">
        <w:t xml:space="preserve">The transfected cells produce </w:t>
      </w:r>
      <w:r w:rsidR="00757AAD">
        <w:t>lenti</w:t>
      </w:r>
      <w:r w:rsidR="006507AC">
        <w:t>viral particles</w:t>
      </w:r>
      <w:r w:rsidR="00990882">
        <w:t xml:space="preserve"> with Spike on their surface. These </w:t>
      </w:r>
      <w:r w:rsidR="006507AC">
        <w:t>viral particles</w:t>
      </w:r>
      <w:r w:rsidR="00990882">
        <w:t xml:space="preserve"> can infect cells that express the ACE2 receptor</w:t>
      </w:r>
      <w:r w:rsidR="00D5196F">
        <w:t>.</w:t>
      </w:r>
      <w:r w:rsidR="00181401" w:rsidRPr="00325902">
        <w:t xml:space="preserve"> (</w:t>
      </w:r>
      <w:r w:rsidR="003C1019">
        <w:rPr>
          <w:b/>
        </w:rPr>
        <w:t>B</w:t>
      </w:r>
      <w:r w:rsidR="00181401" w:rsidRPr="00325902">
        <w:t xml:space="preserve">) </w:t>
      </w:r>
      <w:r w:rsidR="00165034">
        <w:t>We used</w:t>
      </w:r>
      <w:r w:rsidR="003F4DF2">
        <w:t xml:space="preserve"> three variants of Spike: the </w:t>
      </w:r>
      <w:r w:rsidR="00976A00">
        <w:t xml:space="preserve">codon-optimized </w:t>
      </w:r>
      <w:r w:rsidR="003F4DF2">
        <w:t>Spike from SARS-CoV-2 strain Wuhan-Hu-1, a variant containing mutations K1269A and H1271A in the cytoplasmic tail (such that the C-terminal five amino acids are ALAYT)</w:t>
      </w:r>
      <w:r w:rsidR="00CA0554">
        <w:t>, and a variant in which the cytoplasmic tail of Spike has been replaced with that from influenza hemagglutinin (HA)</w:t>
      </w:r>
      <w:r w:rsidR="00181401" w:rsidRPr="00325902">
        <w:t>.</w:t>
      </w:r>
      <w:r w:rsidR="002427CB">
        <w:t xml:space="preserve"> (</w:t>
      </w:r>
      <w:r w:rsidR="002427CB">
        <w:rPr>
          <w:b/>
          <w:bCs/>
        </w:rPr>
        <w:t>C</w:t>
      </w:r>
      <w:r w:rsidR="002427CB">
        <w:t xml:space="preserve">) Spike expression on the surface of </w:t>
      </w:r>
      <w:r w:rsidR="00E252B2">
        <w:t xml:space="preserve">293T </w:t>
      </w:r>
      <w:r w:rsidR="002427CB">
        <w:t xml:space="preserve">cells transfected with the plasmids expressing our three Spike constructs was measured using flow cytometry 24 hours post-transfection. Spike expression was measured by staining with </w:t>
      </w:r>
      <w:r w:rsidR="001F3E85">
        <w:t>in-house produced</w:t>
      </w:r>
      <w:r w:rsidR="002427CB">
        <w:t xml:space="preserve"> CR3022 antibody</w:t>
      </w:r>
      <w:r w:rsidR="007D58E1">
        <w:t xml:space="preserve"> </w:t>
      </w:r>
      <w:r w:rsidR="007D58E1">
        <w:fldChar w:fldCharType="begin" w:fldLock="1"/>
      </w:r>
      <w:r w:rsidR="005B75E8">
        <w:instrText>ADDIN CSL_CITATION {"citationItems":[{"id":"ITEM-1","itemData":{"DOI":"10.1080/22221751.2020.1729069","ISSN":"22221751","PMID":"32065055","abstract":"The newly identified 2019 novel coronavirus (2019-nCoV) has caused more than 11,900 laboratory-confirmed human infections, including 259 deaths, posing a serious threat to human health. Currently, however, there is no specific antiviral treatment or vaccine. Considering the relatively high identity of receptor-binding domain (RBD) in 2019-nCoV and SARS-CoV, it is urgent to assess the cross-reactivity of anti-SARS CoV antibodies with 2019-nCoV spike protein, which could have important implications for rapid development of vaccines and therapeutic antibodies against 2019-nCoV. Here, we report for the first time that a SARS-CoV-specific human monoclonal antibody, CR3022, could bind potently with 2019-nCoV RBD (KD of 6.3 nM). The epitope of CR3022 does not overlap with the ACE2 binding site within 2019-nCoV RBD. These results suggest that CR3022 may have the potential to be developed as candidate therapeutics, alone or in combination with other neutralizing antibodies, for the prevention and treatment of 2019-nCoV infections. Interestingly, some of the most potent SARS-CoV-specific neutralizing antibodies (e.g. m396, CR3014) that target the ACE2 binding site of SARS-CoV failed to bind 2019-nCoV spike protein, implying that the difference in the RBD of SARS-CoV and 2019-nCoV has a critical impact for the cross-reactivity of neutralizing antibodies, and that it is still necessary to develop novel monoclonal antibodies that could bind specifically to 2019-nCoV RBD.","author":[{"dropping-particle":"","family":"Tian","given":"Xiaolong","non-dropping-particle":"","parse-names":false,"suffix":""},{"dropping-particle":"","family":"Li","given":"Cheng","non-dropping-particle":"","parse-names":false,"suffix":""},{"dropping-particle":"","family":"Huang","given":"Ailing","non-dropping-particle":"","parse-names":false,"suffix":""},{"dropping-particle":"","family":"Xia","given":"Shuai","non-dropping-particle":"","parse-names":false,"suffix":""},{"dropping-particle":"","family":"Lu","given":"Sicong","non-dropping-particle":"","parse-names":false,"suffix":""},{"dropping-particle":"","family":"Shi","given":"Zhengli","non-dropping-particle":"","parse-names":false,"suffix":""},{"dropping-particle":"","family":"Lu","given":"Lu","non-dropping-particle":"","parse-names":false,"suffix":""},{"dropping-particle":"","family":"Jiang","given":"Shibo","non-dropping-particle":"","parse-names":false,"suffix":""},{"dropping-particle":"","family":"Yang","given":"Zhenlin","non-dropping-particle":"","parse-names":false,"suffix":""},{"dropping-particle":"","family":"Wu","given":"Yanling","non-dropping-particle":"","parse-names":false,"suffix":""},{"dropping-particle":"","family":"Ying","given":"Tianlei","non-dropping-particle":"","parse-names":false,"suffix":""}],"container-title":"Emerging Microbes and Infections","id":"ITEM-1","issue":"1","issued":{"date-parts":[["2020"]]},"page":"382-385","title":"Potent binding of 2019 novel coronavirus spike protein by a SARS coronavirus-specific human monoclonal antibody","type":"article-journal","volume":"9"},"uris":["http://www.mendeley.com/documents/?uuid=5fce64dd-3b12-4e5d-b6c4-36b24c4f45e4"]},{"id":"ITEM-2","itemData":{"DOI":"10.1126/science.abb7269","ISSN":"0036-8075","PMID":"32245784","abstract":"The outbreak of COVID-19 caused by SARS-CoV-2 virus has now become a pandemic, but there is currently very little understanding of the antigenicity of the virus. We therefore determined the crystal structure of CR3022, a neutralizing antibody previously isolated from a convalescent SARS patient, in complex with the receptor-binding domain (RBD) of the SARS-CoV-2 spike (S) protein to 3.1 Å. CR3022 targets a highly conserved epitope, distal from the receptor-binding site, that enables cross-reactive binding between SARS-CoV-2 and SARS-CoV. Structural modeling further demonstrates that the binding epitope can only be accessed by CR3022 when at least two RBD on the trimeric S protein are in the “up” conformation and slightly rotated. Overall, this study provides molecular insights into antibody recognition of SARS-CoV-2.","author":[{"dropping-particle":"","family":"Yuan","given":"Meng","non-dropping-particle":"","parse-names":false,"suffix":""},{"dropping-particle":"","family":"Wu","given":"Nicholas C.","non-dropping-particle":"","parse-names":false,"suffix":""},{"dropping-particle":"","family":"Zhu","given":"Xueyong","non-dropping-particle":"","parse-names":false,"suffix":""},{"dropping-particle":"","family":"Lee","given":"Chang-Chun D.","non-dropping-particle":"","parse-names":false,"suffix":""},{"dropping-particle":"","family":"So","given":"Ray T. Y.","non-dropping-particle":"","parse-names":false,"suffix":""},{"dropping-particle":"","family":"Lv","given":"Huibin","non-dropping-particle":"","parse-names":false,"suffix":""},{"dropping-particle":"","family":"Mok","given":"Chris K. P.","non-dropping-particle":"","parse-names":false,"suffix":""},{"dropping-particle":"","family":"Wilson","given":"Ian A.","non-dropping-particle":"","parse-names":false,"suffix":""}],"container-title":"Science","id":"ITEM-2","issued":{"date-parts":[["2020"]]},"title":"A highly conserved cryptic epitope in the receptor-binding domains of SARS-CoV-2 and SARS-CoV","type":"article-journal"},"uris":["http://www.mendeley.com/documents/?uuid=b2362b6e-0517-42cb-a7f7-2505334b98b2"]},{"id":"ITEM-3","itemData":{"DOI":"10.1101/2020.03.15.992883","abstract":"SARS-CoV-2 is a zoonotic virus that has caused a pandemic of severe respiratory disease—COVID-19—within several months of its initial identification. Comparable to the first SARS-CoV, this coronaviruses surface Spike (S) glycoprotein mediates cell entry via the human ACE-2 receptor, and, thus, is the principal target for the development of vaccines and immunotherapeutics. Molecular information on the SARS-CoV-2 S glycoprotein remains limited. Here we report the crystal structure of the SARS-CoV-2 S receptor-binding-domain (RBD) at a the highest resolution to date, of 1.95 Å. We identified a set of SARS-reactive monoclonal antibodies with cross-reactivity to SARS-CoV-2 RBD and other betacoronavirus S glycoproteins. One of these antibodies, CR3022, was previously shown to synergize with antibodies that target the ACE-2 binding site on the SARS-CoV RBD and reduce viral escape capacity. We determined the structure of CR3022, in complex with the SARS-CoV-2 RBD, and defined a broadly reactive epitope that is highly conserved across betacoronaviruses. This epitope is inaccessible in the closed prefusion S structure, but is accessible in open conformations. This first-ever resolution of a human antibody in complex with SARS-CoV-2 and the broad reactivity of this set of antibodies to a conserved betacoronavirus epitope will allow antigenic assessment of vaccine candidates, and provide a framework for accelerated vaccine, immunotherapeutic and diagnostic strategies against SARS-CoV-2 and related betacoronaviruses.","author":[{"dropping-particle":"","family":"Joyce","given":"M. Gordon","non-dropping-particle":"","parse-names":false,"suffix":""},{"dropping-particle":"","family":"Sankhala","given":"Rajeshwer S","non-dropping-particle":"","parse-names":false,"suffix":""},{"dropping-particle":"","family":"Chen","given":"Wei-Hung","non-dropping-particle":"","parse-names":false,"suffix":""},{"dropping-particle":"","family":"Choe","given":"Misook","non-dropping-particle":"","parse-names":false,"suffix":""},{"dropping-particle":"","family":"Bai","given":"Hongjun","non-dropping-particle":"","parse-names":false,"suffix":""},{"dropping-particle":"","family":"Hajduczki","given":"Agnes","non-dropping-particle":"","parse-names":false,"suffix":""},{"dropping-particle":"","family":"Yan","given":"Lianying","non-dropping-particle":"","parse-names":false,"suffix":""},{"dropping-particle":"","family":"Sterling","given":"Spencer L","non-dropping-particle":"","parse-names":false,"suffix":""},{"dropping-particle":"","family":"Peterson","given":"Caroline","non-dropping-particle":"","parse-names":false,"suffix":""},{"dropping-particle":"","family":"Green","given":"Ethan C","non-dropping-particle":"","parse-names":false,"suffix":""},{"dropping-particle":"","family":"Smith","given":"Clayton","non-dropping-particle":"","parse-names":false,"suffix":""},{"dropping-particle":"de","family":"Val","given":"Natalia","non-dropping-particle":"","parse-names":false,"suffix":""},{"dropping-particle":"","family":"Amare","given":"Mihret","non-dropping-particle":"","parse-names":false,"suffix":""},{"dropping-particle":"","family":"Scott","given":"Paul","non-dropping-particle":"","parse-names":false,"suffix":""},{"dropping-particle":"","family":"Laing","given":"Eric D","non-dropping-particle":"","parse-names":false,"suffix":""},{"dropping-particle":"","family":"Broder","given":"Christopher C","non-dropping-particle":"","parse-names":false,"suffix":""},{"dropping-particle":"","family":"Rolland","given":"Morgane","non-dropping-particle":"","parse-names":false,"suffix":""},{"dropping-particle":"","family":"Michael","given":"Nelson L","non-dropping-particle":"","parse-names":false,"suffix":""},{"dropping-particle":"","family":"Modjarrad","given":"Kayvon","non-dropping-particle":"","parse-names":false,"suffix":""}],"container-title":"bioRxiv","id":"ITEM-3","issued":{"date-parts":[["2020"]]},"title":"A Cryptic Site of Vulnerability on the Receptor Binding Domain of the SARS-CoV-2 Spike Glycoprotein","type":"article-journal"},"uris":["http://www.mendeley.com/documents/?uuid=5a9bdc98-bd7f-4710-ac88-c2919a666e12"]}],"mendeley":{"formattedCitation":"[43–45]","plainTextFormattedCitation":"[43–45]","previouslyFormattedCitation":"[43–45]"},"properties":{"noteIndex":0},"schema":"https://github.com/citation-style-language/schema/raw/master/csl-citation.json"}</w:instrText>
      </w:r>
      <w:r w:rsidR="007D58E1">
        <w:fldChar w:fldCharType="separate"/>
      </w:r>
      <w:r w:rsidR="005B75E8" w:rsidRPr="005B75E8">
        <w:rPr>
          <w:noProof/>
        </w:rPr>
        <w:t>[43–45]</w:t>
      </w:r>
      <w:r w:rsidR="007D58E1">
        <w:fldChar w:fldCharType="end"/>
      </w:r>
      <w:r w:rsidR="002427CB">
        <w:t xml:space="preserve"> at</w:t>
      </w:r>
      <w:r w:rsidR="00DA2CBB">
        <w:t xml:space="preserve"> a concentration of </w:t>
      </w:r>
      <w:r w:rsidR="002427CB">
        <w:t>1</w:t>
      </w:r>
      <w:r w:rsidR="00DA2CBB">
        <w:t xml:space="preserve">0 </w:t>
      </w:r>
      <w:proofErr w:type="spellStart"/>
      <w:r w:rsidR="00336E66" w:rsidRPr="00A16ED9">
        <w:t>μ</w:t>
      </w:r>
      <w:r w:rsidR="002427CB">
        <w:t>g</w:t>
      </w:r>
      <w:proofErr w:type="spellEnd"/>
      <w:r w:rsidR="002427CB">
        <w:t>/</w:t>
      </w:r>
      <w:r w:rsidR="00DA2CBB">
        <w:t>m</w:t>
      </w:r>
      <w:r w:rsidR="002427CB">
        <w:t xml:space="preserve">L followed by staining with an anti-human Fc </w:t>
      </w:r>
      <w:r w:rsidR="0058380E">
        <w:t>antibody conjugated to APC (</w:t>
      </w:r>
      <w:r w:rsidR="0058380E" w:rsidRPr="0058380E">
        <w:t>Jackson Labs</w:t>
      </w:r>
      <w:r w:rsidR="0058380E">
        <w:t xml:space="preserve">, </w:t>
      </w:r>
      <w:r w:rsidR="0058380E" w:rsidRPr="0058380E">
        <w:t>109-135-098</w:t>
      </w:r>
      <w:r w:rsidR="0058380E">
        <w:t xml:space="preserve">) </w:t>
      </w:r>
      <w:r w:rsidR="002427CB">
        <w:t>at</w:t>
      </w:r>
      <w:r w:rsidR="00AA006F">
        <w:t xml:space="preserve"> a 1:100 dilution</w:t>
      </w:r>
      <w:r w:rsidR="002427CB">
        <w:t xml:space="preserve">. </w:t>
      </w:r>
      <w:r>
        <w:t>.</w:t>
      </w:r>
    </w:p>
    <w:p w14:paraId="4598E0CD" w14:textId="0A28B286" w:rsidR="00372CF1" w:rsidRDefault="004901E3" w:rsidP="00EA4893">
      <w:pPr>
        <w:pStyle w:val="MDPI31text"/>
        <w:rPr>
          <w:i/>
        </w:rPr>
      </w:pPr>
      <w:r>
        <w:t>We used a</w:t>
      </w:r>
      <w:r w:rsidR="00336E66">
        <w:t>n</w:t>
      </w:r>
      <w:r w:rsidR="00836E45">
        <w:t xml:space="preserve"> HIV-based</w:t>
      </w:r>
      <w:r>
        <w:t xml:space="preserve"> lentiviral system</w:t>
      </w:r>
      <w:r w:rsidR="008E0979">
        <w:t xml:space="preserve"> </w:t>
      </w:r>
      <w:r w:rsidR="00C22F51">
        <w:t xml:space="preserve">to produce viral particles pseudotyped with Spike. </w:t>
      </w:r>
      <w:r w:rsidR="00676F19">
        <w:t xml:space="preserve">As shown in </w:t>
      </w:r>
      <w:r w:rsidR="00676F19">
        <w:rPr>
          <w:b/>
          <w:bCs/>
        </w:rPr>
        <w:t>Figure 1A</w:t>
      </w:r>
      <w:r w:rsidR="00676F19">
        <w:t xml:space="preserve">, </w:t>
      </w:r>
      <w:ins w:id="2" w:author="Kate D Crawford" w:date="2020-04-30T18:37:00Z">
        <w:r w:rsidR="00AB24D0">
          <w:t>t</w:t>
        </w:r>
      </w:ins>
      <w:r w:rsidR="00C22F51" w:rsidRPr="00676F19">
        <w:t>his</w:t>
      </w:r>
      <w:r w:rsidR="00C22F51">
        <w:t xml:space="preserve"> system requires co-transfecting cells with a lentiviral backbone encoding the reporter protein(s)</w:t>
      </w:r>
      <w:r w:rsidR="00884619">
        <w:t>, a plasmid expessing Spike, and plasmids encoding the other HIV proteins necessary for virion formation (Tat, Gag-Pol, and Rev).</w:t>
      </w:r>
      <w:r w:rsidR="00C22F51">
        <w:t xml:space="preserve"> </w:t>
      </w:r>
      <w:r w:rsidR="003E7660">
        <w:t>We</w:t>
      </w:r>
      <w:r w:rsidR="00377F82">
        <w:t xml:space="preserve"> used </w:t>
      </w:r>
      <w:r w:rsidR="00784B97">
        <w:t xml:space="preserve">two different </w:t>
      </w:r>
      <w:r w:rsidR="00377F82">
        <w:t>lentiviral backbones: one that</w:t>
      </w:r>
      <w:r w:rsidR="008D72CC">
        <w:t xml:space="preserve"> uses a CMV promoter to drive expression of</w:t>
      </w:r>
      <w:r w:rsidR="00377F82">
        <w:t xml:space="preserve"> just ZsGreen, and another that </w:t>
      </w:r>
      <w:r w:rsidR="008D72CC">
        <w:t>uses a CMV promoter to drive expr</w:t>
      </w:r>
      <w:ins w:id="3" w:author="Kate D Crawford" w:date="2020-04-30T21:18:00Z">
        <w:r w:rsidR="00F0232A">
          <w:t>e</w:t>
        </w:r>
      </w:ins>
      <w:r w:rsidR="008D72CC">
        <w:t>ssion of</w:t>
      </w:r>
      <w:r w:rsidR="00377F82">
        <w:t xml:space="preserve"> luciferase followed by an internal ribosome entry site (IRES)</w:t>
      </w:r>
      <w:r w:rsidR="00035075">
        <w:t xml:space="preserve"> </w:t>
      </w:r>
      <w:r w:rsidR="00CF50E7">
        <w:t>and</w:t>
      </w:r>
      <w:r w:rsidR="00035075">
        <w:t xml:space="preserve"> ZsGreen (hereafter referred to as the </w:t>
      </w:r>
      <w:r w:rsidR="00035075" w:rsidRPr="0073704B">
        <w:t>ZsGreen</w:t>
      </w:r>
      <w:r w:rsidR="00035075">
        <w:t xml:space="preserve"> and </w:t>
      </w:r>
      <w:r w:rsidR="00035075" w:rsidRPr="0073704B">
        <w:t>Luciferase-IRES-ZsGreen</w:t>
      </w:r>
      <w:r w:rsidR="00035075">
        <w:t xml:space="preserve"> backbones).</w:t>
      </w:r>
    </w:p>
    <w:p w14:paraId="5EC39C4A" w14:textId="6C163CA7" w:rsidR="002D0666" w:rsidRDefault="00DB5E7E" w:rsidP="00EA4893">
      <w:pPr>
        <w:pStyle w:val="MDPI31text"/>
        <w:rPr>
          <w:i/>
        </w:rPr>
      </w:pPr>
      <w:r>
        <w:t xml:space="preserve">The Spike protein </w:t>
      </w:r>
      <w:r w:rsidR="00DB2DC5">
        <w:t>was</w:t>
      </w:r>
      <w:r>
        <w:t xml:space="preserve"> </w:t>
      </w:r>
      <w:r w:rsidR="00DB2DC5">
        <w:t xml:space="preserve">from </w:t>
      </w:r>
      <w:r w:rsidR="005F63B1">
        <w:t>SARS-CoV-2 strain Wuhan-Hu-1</w:t>
      </w:r>
      <w:r w:rsidR="000D0C85">
        <w:t xml:space="preserve"> using the NCBI-annotated start site </w:t>
      </w:r>
      <w:r w:rsidR="00865550">
        <w:rPr>
          <w:i/>
        </w:rPr>
        <w:fldChar w:fldCharType="begin" w:fldLock="1"/>
      </w:r>
      <w:r w:rsidR="005B75E8">
        <w:instrText>ADDIN CSL_CITATION {"citationItems":[{"id":"ITEM-1","itemData":{"DOI":"10.1038/s41586-020-2008-3","ISSN":"14764687","PMID":"32015508","abstract":"Emerging infectious diseases, such as severe acute respiratory syndrome (SARS) and Zika virus disease, present a major threat to public health1–3. Despite intense research efforts, how, when and where new diseases appear are still a source of considerable uncertainty. A severe respiratory disease was recently reported in Wuhan, Hubei province, China. As of 25 January 2020, at least 1,975 cases had been reported since the first patient was hospitalized on 12 December 2019. Epidemiological investigations have suggested that the outbreak was associated with a seafood market in Wuhan. Here we study a single patient who was a worker at the market and who was admitted to the Central Hospital of Wuhan on 26 December 2019 while experiencing a severe respiratory syndrome that included fever, dizziness and a cough. Metagenomic RNA sequencing4 of a sample of bronchoalveolar lavage fluid from the patient identified a new RNA virus strain from the family Coronaviridae, which is designated here ‘WH-Human 1’ coronavirus (and has also been referred to as ‘2019-nCoV’). Phylogenetic analysis of the complete viral genome (29,903 nucleotides) revealed that the virus was most closely related (89.1% nucleotide similarity) to a group of SARS-like coronaviruses (genus Betacoronavirus, subgenus Sarbecovirus) that had previously been found in bats in China5. This outbreak highlights the ongoing ability of viral spill-over from animals to cause severe disease in humans.","author":[{"dropping-particle":"","family":"Wu","given":"Fan","non-dropping-particle":"","parse-names":false,"suffix":""},{"dropping-particle":"","family":"Zhao","given":"Su","non-dropping-particle":"","parse-names":false,"suffix":""},{"dropping-particle":"","family":"Yu","given":"Bin","non-dropping-particle":"","parse-names":false,"suffix":""},{"dropping-particle":"","family":"Chen","given":"Yan Mei","non-dropping-particle":"","parse-names":false,"suffix":""},{"dropping-particle":"","family":"Wang","given":"Wen","non-dropping-particle":"","parse-names":false,"suffix":""},{"dropping-particle":"","family":"Song","given":"Zhi Gang","non-dropping-particle":"","parse-names":false,"suffix":""},{"dropping-particle":"","family":"Hu","given":"Yi","non-dropping-particle":"","parse-names":false,"suffix":""},{"dropping-particle":"","family":"Tao","given":"Zhao Wu","non-dropping-particle":"","parse-names":false,"suffix":""},{"dropping-particle":"","family":"Tian","given":"Jun Hua","non-dropping-particle":"","parse-names":false,"suffix":""},{"dropping-particle":"","family":"Pei","given":"Yuan Yuan","non-dropping-particle":"","parse-names":false,"suffix":""},{"dropping-particle":"","family":"Yuan","given":"Ming Li","non-dropping-particle":"","parse-names":false,"suffix":""},{"dropping-particle":"","family":"Zhang","given":"Yu Ling","non-dropping-particle":"","parse-names":false,"suffix":""},{"dropping-particle":"","family":"Dai","given":"Fa Hui","non-dropping-particle":"","parse-names":false,"suffix":""},{"dropping-particle":"","family":"Liu","given":"Yi","non-dropping-particle":"","parse-names":false,"suffix":""},{"dropping-particle":"","family":"Wang","given":"Qi Min","non-dropping-particle":"","parse-names":false,"suffix":""},{"dropping-particle":"","family":"Zheng","given":"Jiao Jiao","non-dropping-particle":"","parse-names":false,"suffix":""},{"dropping-particle":"","family":"Xu","given":"Lin","non-dropping-particle":"","parse-names":false,"suffix":""},{"dropping-particle":"","family":"Holmes","given":"Edward C.","non-dropping-particle":"","parse-names":false,"suffix":""},{"dropping-particle":"","family":"Zhang","given":"Yong Zhen","non-dropping-particle":"","parse-names":false,"suffix":""}],"container-title":"Nature","id":"ITEM-1","issued":{"date-parts":[["2020"]]},"page":"265-269","title":"A new coronavirus associated with human respiratory disease in China","type":"article-journal","volume":"579"},"uris":["http://www.mendeley.com/documents/?uuid=a4a025ed-561a-425b-a23c-90395d9254a7"]}],"mendeley":{"formattedCitation":"[46]","plainTextFormattedCitation":"[46]","previouslyFormattedCitation":"[46]"},"properties":{"noteIndex":0},"schema":"https://github.com/citation-style-language/schema/raw/master/csl-citation.json"}</w:instrText>
      </w:r>
      <w:r w:rsidR="00865550">
        <w:rPr>
          <w:i/>
        </w:rPr>
        <w:fldChar w:fldCharType="separate"/>
      </w:r>
      <w:r w:rsidR="005B75E8" w:rsidRPr="005B75E8">
        <w:t>[46]</w:t>
      </w:r>
      <w:r w:rsidR="00865550">
        <w:rPr>
          <w:i/>
        </w:rPr>
        <w:fldChar w:fldCharType="end"/>
      </w:r>
      <w:r w:rsidR="005F63B1">
        <w:t xml:space="preserve">, with the nucleotide sequence codon optimized for expression in human cells. </w:t>
      </w:r>
      <w:r w:rsidR="005E2FC2">
        <w:t>We used three variants of Spike (</w:t>
      </w:r>
      <w:r w:rsidR="005E2FC2" w:rsidRPr="001D1AFE">
        <w:rPr>
          <w:b/>
          <w:bCs/>
        </w:rPr>
        <w:t>Figure 1B</w:t>
      </w:r>
      <w:r w:rsidR="005E2FC2">
        <w:t xml:space="preserve">). The first </w:t>
      </w:r>
      <w:r w:rsidR="00576668">
        <w:t xml:space="preserve">variant </w:t>
      </w:r>
      <w:r w:rsidR="005E2FC2">
        <w:t xml:space="preserve">was </w:t>
      </w:r>
      <w:r w:rsidR="000D0C85">
        <w:t xml:space="preserve">simply </w:t>
      </w:r>
      <w:r w:rsidR="005E2FC2">
        <w:t>the codon-optimized Spike</w:t>
      </w:r>
      <w:r w:rsidR="0073704B">
        <w:t>. The second</w:t>
      </w:r>
      <w:r w:rsidR="00576668">
        <w:t xml:space="preserve"> variant</w:t>
      </w:r>
      <w:r w:rsidR="0073704B">
        <w:t xml:space="preserve"> </w:t>
      </w:r>
      <w:r w:rsidR="0090647C">
        <w:t>had</w:t>
      </w:r>
      <w:r w:rsidR="0073704B">
        <w:t xml:space="preserve"> two amino-acid mutations </w:t>
      </w:r>
      <w:r w:rsidR="0090647C">
        <w:t>to</w:t>
      </w:r>
      <w:r w:rsidR="00737042">
        <w:t xml:space="preserve"> basic residues in Spike’s cytoplasmic tail (K1269A and H1271A) that change the sequence of the </w:t>
      </w:r>
      <w:r w:rsidR="00576668">
        <w:t xml:space="preserve">five most C-terminal residues to ALAYT. This variant is </w:t>
      </w:r>
      <w:r w:rsidR="00576668">
        <w:lastRenderedPageBreak/>
        <w:t xml:space="preserve">hereafter referred to as Spike-ALAYT. The rationale for </w:t>
      </w:r>
      <w:r w:rsidR="0090647C">
        <w:t>Spike-ALAYT</w:t>
      </w:r>
      <w:r w:rsidR="000C3EB4">
        <w:t xml:space="preserve"> </w:t>
      </w:r>
      <w:r w:rsidR="0090647C">
        <w:t>was</w:t>
      </w:r>
      <w:r w:rsidR="000C3EB4">
        <w:t xml:space="preserve"> that </w:t>
      </w:r>
      <w:r w:rsidR="00561A37">
        <w:t>for</w:t>
      </w:r>
      <w:r w:rsidR="000C3EB4">
        <w:t xml:space="preserve"> the original SARS-CoV, the two analagous mutations were shown to improve plasma-membrane expression of Spike by eliminating an endoplasmic reticulum retention signal </w:t>
      </w:r>
      <w:r w:rsidR="00DA303C">
        <w:rPr>
          <w:i/>
        </w:rPr>
        <w:fldChar w:fldCharType="begin" w:fldLock="1"/>
      </w:r>
      <w:r w:rsidR="005B75E8">
        <w:instrText>ADDIN CSL_CITATION {"citationItems":[{"id":"ITEM-1","itemData":{"DOI":"10.1128/jvi.02146-06","ISSN":"0022-538X","abstract":"Like other coronaviruses, severe acute respiratory syndrome coronavirus (SARS CoV) assembles at and buds into the lumen of the endoplasmic reticulum (ER)-Golgi intermediate compartment (ERGIC). Accumulation of the viral envelope proteins at this compartment is a prerequisite for virus assembly. Previously, we reported the identification of a dibasic motif (KxHxx) in the cytoplasmic tail of the SARS CoV spike (S) protein that was similar to a canonical dilysine ER retrieval signal. Here we demonstrate that this motif is a novel and functional ER retrieval signal which reduced the rate of traffic of the full-length S protein through the Golgi complex. The KxHxx motif also partially retained two different reporter proteins in the ERGIC region and reduced their rates of trafficking, although the motif was less potent than the canonical dilysine signal. The dibasic motif bound the coatomer complex I (COPI) in an in vitro binding assay, suggesting that ER retrieval may contribute to the accumulation of SARS CoV S protein near the virus assembly site for interaction with other viral structural proteins. In support of this, we found that the dibasic motif on the SARS S protein was required for its localization to the ERGIC/Golgi region when coexpressed with SARS membrane (M) protein. Thus, the cycling of SARS S through the ER-Golgi system may be required for its incorporation into assembling virions in the ERGIC.","author":[{"dropping-particle":"","family":"McBride","given":"C. E.","non-dropping-particle":"","parse-names":false,"suffix":""},{"dropping-particle":"","family":"Li","given":"J.","non-dropping-particle":"","parse-names":false,"suffix":""},{"dropping-particle":"","family":"Machamer","given":"C. E.","non-dropping-particle":"","parse-names":false,"suffix":""}],"container-title":"Journal of Virology","id":"ITEM-1","issue":"5","issued":{"date-parts":[["2007"]]},"page":"2418-2428","title":"The Cytoplasmic Tail of the Severe Acute Respiratory Syndrome Coronavirus Spike Protein Contains a Novel Endoplasmic Reticulum Retrieval Signal That Binds COPI and Promotes Interaction with Membrane Protein","type":"article-journal","volume":"81"},"uris":["http://www.mendeley.com/documents/?uuid=8cf07f1a-2fae-4323-920c-c87567104821"]},{"id":"ITEM-2","itemData":{"DOI":"10.1007/s12038-017-9676-7","ISSN":"09737138","abstract":"Intracellular trafficking and localization studies of spike protein from SARS and OC43 showed that SARS spike protein is localized in the ER or ERGIC compartment and OC43 spike protein is predominantly localized in the lysosome. Differential localization can be explained by signal sequence. The sequence alignment using Clustal W shows that the signal sequence present at the cytoplasmic tail plays an important role in spike protein localization. A unique GYQEL motif is identified at the cytoplasmic terminal of OC43 spike protein which helps in localization in the lysosome, and a novel KLHYT motif is identified in the cytoplasmic tail of SARS spike protein which helps in ER or ERGIC localization. This study sheds some light on the role of cytoplasmic tail of spike protein in cell-to-cell fusion, coronavirus host cell fusion and subsequent pathogenicity.","author":[{"dropping-particle":"","family":"Sadasivan","given":"Jibin","non-dropping-particle":"","parse-names":false,"suffix":""},{"dropping-particle":"","family":"Singh","given":"Manmeet","non-dropping-particle":"","parse-names":false,"suffix":""},{"dropping-particle":"Das","family":"Sarma","given":"Jayasri","non-dropping-particle":"","parse-names":false,"suffix":""}],"container-title":"Journal of Biosciences","id":"ITEM-2","issue":"2","issued":{"date-parts":[["2017"]]},"page":"231-244","title":"Cytoplasmic tail of coronavirus spike protein has intracellular targeting signals","type":"article-journal","volume":"42"},"uris":["http://www.mendeley.com/documents/?uuid=ed69eeb5-1bf4-4195-887d-632ad7764b12"]}],"mendeley":{"formattedCitation":"[47,48]","plainTextFormattedCitation":"[47,48]","previouslyFormattedCitation":"[47,48]"},"properties":{"noteIndex":0},"schema":"https://github.com/citation-style-language/schema/raw/master/csl-citation.json"}</w:instrText>
      </w:r>
      <w:r w:rsidR="00DA303C">
        <w:rPr>
          <w:i/>
        </w:rPr>
        <w:fldChar w:fldCharType="separate"/>
      </w:r>
      <w:r w:rsidR="005B75E8" w:rsidRPr="005B75E8">
        <w:t>[47,48]</w:t>
      </w:r>
      <w:r w:rsidR="00DA303C">
        <w:rPr>
          <w:i/>
        </w:rPr>
        <w:fldChar w:fldCharType="end"/>
      </w:r>
      <w:r w:rsidR="0090647C">
        <w:t xml:space="preserve">. The third variant had the cytoplasmic tail of Spike replaced with that from influenza hemagglutinin (HA); this variant is hereafter referred to as Spike-HAtail. The rationale for Spike-HAtail was that </w:t>
      </w:r>
      <w:r w:rsidR="00561A37">
        <w:t xml:space="preserve">for the original SARS-CoV, </w:t>
      </w:r>
      <w:r w:rsidR="00C71132">
        <w:t>deleting</w:t>
      </w:r>
      <w:r w:rsidR="00561A37">
        <w:t xml:space="preserve"> </w:t>
      </w:r>
      <w:r w:rsidR="009C2FD3">
        <w:t>Spike’s</w:t>
      </w:r>
      <w:r w:rsidR="00561A37">
        <w:t xml:space="preserve"> cytoplasmic tail </w:t>
      </w:r>
      <w:r w:rsidR="00C71132">
        <w:t xml:space="preserve">or replacing it with that from </w:t>
      </w:r>
      <w:r w:rsidR="00561A37">
        <w:t>other viruses</w:t>
      </w:r>
      <w:r w:rsidR="00AA1294">
        <w:t xml:space="preserve"> was shown to improve pseudotyping efficiency </w:t>
      </w:r>
      <w:r w:rsidR="00837DD2">
        <w:rPr>
          <w:i/>
        </w:rPr>
        <w:fldChar w:fldCharType="begin" w:fldLock="1"/>
      </w:r>
      <w:r w:rsidR="005B75E8">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837DD2">
        <w:rPr>
          <w:i/>
        </w:rPr>
        <w:fldChar w:fldCharType="separate"/>
      </w:r>
      <w:r w:rsidR="005B75E8" w:rsidRPr="005B75E8">
        <w:t>[30,49–51]</w:t>
      </w:r>
      <w:r w:rsidR="00837DD2">
        <w:rPr>
          <w:i/>
        </w:rPr>
        <w:fldChar w:fldCharType="end"/>
      </w:r>
      <w:r w:rsidR="00AA1294">
        <w:t xml:space="preserve">. </w:t>
      </w:r>
      <w:r w:rsidR="00E252B2">
        <w:t xml:space="preserve">We validated that </w:t>
      </w:r>
      <w:r w:rsidR="002D0666">
        <w:t xml:space="preserve">there was expression of Spike on the surface of </w:t>
      </w:r>
      <w:r w:rsidR="00E252B2">
        <w:t>293T cells transfected with plasmids expressing</w:t>
      </w:r>
      <w:r w:rsidR="002D0666">
        <w:t xml:space="preserve"> each of these three variants (</w:t>
      </w:r>
      <w:r w:rsidR="002D0666">
        <w:rPr>
          <w:b/>
          <w:bCs/>
        </w:rPr>
        <w:t>Figure 1C</w:t>
      </w:r>
      <w:r w:rsidR="002D0666">
        <w:t>).</w:t>
      </w:r>
    </w:p>
    <w:p w14:paraId="25C986C0" w14:textId="4677033A" w:rsidR="00B16BA9" w:rsidRPr="00035075" w:rsidRDefault="00AA1294" w:rsidP="00EA4893">
      <w:pPr>
        <w:pStyle w:val="MDPI31text"/>
        <w:rPr>
          <w:i/>
        </w:rPr>
      </w:pPr>
      <w:r>
        <w:t>The sequences of all o</w:t>
      </w:r>
      <w:r w:rsidR="001D1AFE">
        <w:t xml:space="preserve">f the Spike and lentiviral plasmids are in </w:t>
      </w:r>
      <w:r w:rsidR="001D1AFE" w:rsidRPr="001D1AFE">
        <w:rPr>
          <w:b/>
          <w:bCs/>
        </w:rPr>
        <w:t>File S1</w:t>
      </w:r>
      <w:r w:rsidR="005D44F7">
        <w:t xml:space="preserve">, and the plasmids are available </w:t>
      </w:r>
      <w:r w:rsidR="00B608C2">
        <w:t>from</w:t>
      </w:r>
      <w:r w:rsidR="005D44F7">
        <w:t xml:space="preserve"> BEI Resources </w:t>
      </w:r>
      <w:r w:rsidR="006118B2">
        <w:t xml:space="preserve">(see </w:t>
      </w:r>
      <w:r w:rsidR="006118B2">
        <w:rPr>
          <w:b/>
          <w:bCs/>
        </w:rPr>
        <w:t>Materials and Methods</w:t>
      </w:r>
      <w:r w:rsidR="006118B2">
        <w:t xml:space="preserve"> for BEI catalog numbers)</w:t>
      </w:r>
      <w:r w:rsidR="005D44F7">
        <w:t>.</w:t>
      </w:r>
      <w:r>
        <w:t xml:space="preserve">  </w:t>
      </w:r>
      <w:r w:rsidR="0090647C">
        <w:t xml:space="preserve"> </w:t>
      </w:r>
    </w:p>
    <w:p w14:paraId="52134D6A" w14:textId="6AAC6DB7" w:rsidR="004C2FDD" w:rsidRPr="00EA4893" w:rsidRDefault="00EA4893" w:rsidP="00EA4893">
      <w:pPr>
        <w:pStyle w:val="MDPI22heading2"/>
        <w:rPr>
          <w:iCs/>
        </w:rPr>
      </w:pPr>
      <w:r w:rsidRPr="00EA4893">
        <w:t xml:space="preserve">2.2. </w:t>
      </w:r>
      <w:r w:rsidR="004C2FDD" w:rsidRPr="00EA4893">
        <w:t>Target 293T cells constititutively expressing Spike’s ACE2 receptor.</w:t>
      </w:r>
    </w:p>
    <w:p w14:paraId="5556E5A4" w14:textId="4195029F" w:rsidR="004F1341" w:rsidRPr="009F781F" w:rsidRDefault="00E834E1" w:rsidP="00EA4893">
      <w:pPr>
        <w:pStyle w:val="MDPI31text"/>
        <w:rPr>
          <w:i/>
        </w:rPr>
      </w:pPr>
      <w:r>
        <w:t>To create a target cell line that is efficiently infected</w:t>
      </w:r>
      <w:r w:rsidR="00674787">
        <w:t xml:space="preserve"> by the </w:t>
      </w:r>
      <w:r w:rsidR="00410E33">
        <w:t xml:space="preserve">SARS-CoV-2 </w:t>
      </w:r>
      <w:r w:rsidR="00674787">
        <w:t>Spike</w:t>
      </w:r>
      <w:r w:rsidR="00336E66">
        <w:t>-</w:t>
      </w:r>
      <w:r w:rsidR="00674787">
        <w:t xml:space="preserve">pseudotyped lentiviral </w:t>
      </w:r>
      <w:r w:rsidR="006507AC">
        <w:t>particles</w:t>
      </w:r>
      <w:r w:rsidR="00674787">
        <w:t xml:space="preserve">, </w:t>
      </w:r>
      <w:r w:rsidR="00DE6E18">
        <w:t xml:space="preserve">we </w:t>
      </w:r>
      <w:r w:rsidR="004B040A">
        <w:t>transduced</w:t>
      </w:r>
      <w:r w:rsidR="00DE6E18">
        <w:t xml:space="preserve"> </w:t>
      </w:r>
      <w:r w:rsidR="005D44F7">
        <w:t>293T cells</w:t>
      </w:r>
      <w:r w:rsidR="006640EE">
        <w:t xml:space="preserve"> </w:t>
      </w:r>
      <w:r w:rsidR="00126A6E">
        <w:t>with a lentiviral vector expressing</w:t>
      </w:r>
      <w:r w:rsidR="00DC3931">
        <w:t xml:space="preserve"> </w:t>
      </w:r>
      <w:r w:rsidR="00C91DF0">
        <w:t>human ACE2 under a</w:t>
      </w:r>
      <w:r w:rsidR="00336E66">
        <w:t>n</w:t>
      </w:r>
      <w:r w:rsidR="00C91DF0">
        <w:t xml:space="preserve"> EF1a promoter (</w:t>
      </w:r>
      <w:r w:rsidR="00AD7BA6">
        <w:t xml:space="preserve">lentiviral backbone </w:t>
      </w:r>
      <w:r w:rsidR="00592678">
        <w:t xml:space="preserve">plasmid sequence is in </w:t>
      </w:r>
      <w:r w:rsidR="00592678">
        <w:rPr>
          <w:b/>
          <w:bCs/>
        </w:rPr>
        <w:t>File S1</w:t>
      </w:r>
      <w:r w:rsidR="00AD7BA6">
        <w:t>, and</w:t>
      </w:r>
      <w:r w:rsidR="00592678">
        <w:t xml:space="preserve"> is available </w:t>
      </w:r>
      <w:r w:rsidR="00B608C2">
        <w:t>from</w:t>
      </w:r>
      <w:r w:rsidR="00592678">
        <w:t xml:space="preserve"> BEI Resources as item </w:t>
      </w:r>
      <w:r w:rsidR="009178C6" w:rsidRPr="009178C6">
        <w:rPr>
          <w:color w:val="000000" w:themeColor="text1"/>
        </w:rPr>
        <w:t>NR-52512</w:t>
      </w:r>
      <w:r w:rsidR="00592678">
        <w:t xml:space="preserve">). To create a clonal cell line from the bulk transduction, we sorted single transduced cells by flow cytometry and re-expanded </w:t>
      </w:r>
      <w:r w:rsidR="009F781F">
        <w:t>into large populations</w:t>
      </w:r>
      <w:r w:rsidR="00B608C2">
        <w:t xml:space="preserve"> (note that there is not a selectable marker in these cells)</w:t>
      </w:r>
      <w:r w:rsidR="009F781F">
        <w:t>. We identified an expanded clone that expressed high levels of ACE2 (</w:t>
      </w:r>
      <w:r w:rsidR="009F781F">
        <w:rPr>
          <w:b/>
          <w:bCs/>
        </w:rPr>
        <w:t>Figure 2A</w:t>
      </w:r>
      <w:r w:rsidR="009F781F">
        <w:t>).</w:t>
      </w:r>
      <w:r w:rsidR="0039496D">
        <w:t xml:space="preserve"> This ACE2 expression appears stable overtime and has not noticeably decreased through </w:t>
      </w:r>
      <w:r w:rsidR="00DD7CBA">
        <w:t>twelve</w:t>
      </w:r>
      <w:r w:rsidR="0039496D">
        <w:t xml:space="preserve"> passages at the time of writing.</w:t>
      </w:r>
      <w:r w:rsidR="009F781F">
        <w:t xml:space="preserve"> </w:t>
      </w:r>
      <w:r w:rsidR="00020AC4">
        <w:t xml:space="preserve">This clone is hereafter referred to as 293T-ACE2, and is available </w:t>
      </w:r>
      <w:r w:rsidR="00B608C2">
        <w:t>from</w:t>
      </w:r>
      <w:r w:rsidR="00020AC4">
        <w:t xml:space="preserve"> BEI Resources as item </w:t>
      </w:r>
      <w:r w:rsidR="009178C6" w:rsidRPr="009178C6">
        <w:rPr>
          <w:color w:val="000000" w:themeColor="text1"/>
        </w:rPr>
        <w:t>NR-52511</w:t>
      </w:r>
      <w:r w:rsidR="00020AC4" w:rsidRPr="009178C6">
        <w:rPr>
          <w:color w:val="000000" w:themeColor="text1"/>
        </w:rPr>
        <w:t>.</w:t>
      </w:r>
    </w:p>
    <w:p w14:paraId="60ADE1A0" w14:textId="55A0DDD2" w:rsidR="00EA4893" w:rsidRDefault="00EA4893" w:rsidP="00EA4893">
      <w:pPr>
        <w:pStyle w:val="MDPI52figure"/>
      </w:pPr>
      <w:r w:rsidRPr="00EA4893">
        <w:rPr>
          <w:noProof/>
          <w:snapToGrid/>
        </w:rPr>
        <w:drawing>
          <wp:inline distT="0" distB="0" distL="0" distR="0" wp14:anchorId="176AAED6" wp14:editId="72C210A5">
            <wp:extent cx="5420208" cy="17309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E2_figure2.png"/>
                    <pic:cNvPicPr/>
                  </pic:nvPicPr>
                  <pic:blipFill>
                    <a:blip r:embed="rId24">
                      <a:extLst>
                        <a:ext uri="{28A0092B-C50C-407E-A947-70E740481C1C}">
                          <a14:useLocalDpi xmlns:a14="http://schemas.microsoft.com/office/drawing/2010/main" val="0"/>
                        </a:ext>
                      </a:extLst>
                    </a:blip>
                    <a:stretch>
                      <a:fillRect/>
                    </a:stretch>
                  </pic:blipFill>
                  <pic:spPr>
                    <a:xfrm>
                      <a:off x="0" y="0"/>
                      <a:ext cx="5420208" cy="1730915"/>
                    </a:xfrm>
                    <a:prstGeom prst="rect">
                      <a:avLst/>
                    </a:prstGeom>
                  </pic:spPr>
                </pic:pic>
              </a:graphicData>
            </a:graphic>
          </wp:inline>
        </w:drawing>
      </w:r>
    </w:p>
    <w:p w14:paraId="0AC13E09" w14:textId="13738092" w:rsidR="00D85AA0" w:rsidRPr="00097FDB" w:rsidRDefault="00EA4893" w:rsidP="00EA4893">
      <w:pPr>
        <w:pStyle w:val="MDPI51figurecaption"/>
      </w:pPr>
      <w:r w:rsidRPr="00EA4893">
        <w:rPr>
          <w:b/>
        </w:rPr>
        <w:t xml:space="preserve">Figure 2. </w:t>
      </w:r>
      <w:r w:rsidR="005918D0">
        <w:t>293T-ACE2 cells</w:t>
      </w:r>
      <w:r w:rsidR="00AF0D45">
        <w:t xml:space="preserve"> are infectable</w:t>
      </w:r>
      <w:r w:rsidR="003E2FC3">
        <w:t xml:space="preserve"> </w:t>
      </w:r>
      <w:r w:rsidR="00AF0D45">
        <w:t>with</w:t>
      </w:r>
      <w:r w:rsidR="00410E33">
        <w:t xml:space="preserve"> SARS-CoV-2</w:t>
      </w:r>
      <w:r w:rsidR="00AF0D45">
        <w:t xml:space="preserve"> Spike</w:t>
      </w:r>
      <w:r w:rsidR="00037AD7">
        <w:t>-pseudotyped lentivir</w:t>
      </w:r>
      <w:r w:rsidR="00396FA5">
        <w:t>al particles</w:t>
      </w:r>
      <w:r w:rsidR="005918D0">
        <w:t>. (</w:t>
      </w:r>
      <w:r w:rsidR="005918D0">
        <w:rPr>
          <w:b/>
          <w:bCs/>
        </w:rPr>
        <w:t>A</w:t>
      </w:r>
      <w:r w:rsidR="005918D0">
        <w:t xml:space="preserve">) </w:t>
      </w:r>
      <w:r w:rsidR="00037AD7">
        <w:t>F</w:t>
      </w:r>
      <w:r w:rsidR="007C4997">
        <w:t>low cytometry</w:t>
      </w:r>
      <w:r w:rsidR="00455F86">
        <w:t xml:space="preserve"> plot showing expression of </w:t>
      </w:r>
      <w:r w:rsidR="00311741">
        <w:t xml:space="preserve">human </w:t>
      </w:r>
      <w:r w:rsidR="00455F86">
        <w:t>ACE2 by the 293T-ACE2 cells</w:t>
      </w:r>
      <w:r w:rsidR="000C1EE3">
        <w:t xml:space="preserve"> (grey shaded) </w:t>
      </w:r>
      <w:r w:rsidR="007240D3">
        <w:t xml:space="preserve">at passage 12 </w:t>
      </w:r>
      <w:r w:rsidR="000C1EE3">
        <w:t xml:space="preserve">compared to </w:t>
      </w:r>
      <w:r w:rsidR="00037AD7">
        <w:t>parental</w:t>
      </w:r>
      <w:r w:rsidR="000C1EE3">
        <w:t xml:space="preserve"> 293T cells (</w:t>
      </w:r>
      <w:r w:rsidR="003638F7">
        <w:t>white fill</w:t>
      </w:r>
      <w:r w:rsidR="000C1EE3">
        <w:t>)</w:t>
      </w:r>
      <w:r w:rsidR="00455F86">
        <w:t xml:space="preserve"> as quantified by staining with </w:t>
      </w:r>
      <w:r w:rsidR="00857F36">
        <w:t xml:space="preserve">an </w:t>
      </w:r>
      <w:r w:rsidR="003638F7">
        <w:t xml:space="preserve">anti-ACE2 </w:t>
      </w:r>
      <w:r w:rsidR="00455F86">
        <w:t>antibod</w:t>
      </w:r>
      <w:r w:rsidR="00D81189">
        <w:t>y</w:t>
      </w:r>
      <w:r w:rsidR="004814AC">
        <w:t xml:space="preserve"> (see subsection 4.2 for detailed methods)</w:t>
      </w:r>
      <w:r w:rsidR="00455F86">
        <w:t>.</w:t>
      </w:r>
      <w:r w:rsidR="007240D3">
        <w:t xml:space="preserve"> The gate was set so the parental 293T cells are 2% positive.</w:t>
      </w:r>
      <w:r w:rsidR="00455F86">
        <w:t xml:space="preserve"> (</w:t>
      </w:r>
      <w:r w:rsidR="00455F86">
        <w:rPr>
          <w:b/>
          <w:bCs/>
        </w:rPr>
        <w:t>B</w:t>
      </w:r>
      <w:r w:rsidR="00455F86">
        <w:t>) Microscope image</w:t>
      </w:r>
      <w:r w:rsidR="007D3973">
        <w:t>s</w:t>
      </w:r>
      <w:r w:rsidR="005D44F7">
        <w:t xml:space="preserve"> showing </w:t>
      </w:r>
      <w:proofErr w:type="spellStart"/>
      <w:r w:rsidR="005D44F7">
        <w:t>ZsGreen</w:t>
      </w:r>
      <w:proofErr w:type="spellEnd"/>
      <w:r w:rsidR="005D44F7">
        <w:t xml:space="preserve"> expression in 293T-ACE2 or 293T cells at</w:t>
      </w:r>
      <w:r w:rsidR="005D44F7" w:rsidRPr="00523DDF">
        <w:rPr>
          <w:color w:val="000000" w:themeColor="text1"/>
        </w:rPr>
        <w:t xml:space="preserve"> </w:t>
      </w:r>
      <w:r w:rsidR="00097FDB">
        <w:rPr>
          <w:color w:val="000000" w:themeColor="text1"/>
        </w:rPr>
        <w:t>58</w:t>
      </w:r>
      <w:r w:rsidR="007D3973" w:rsidRPr="00523DDF">
        <w:rPr>
          <w:color w:val="000000" w:themeColor="text1"/>
        </w:rPr>
        <w:t xml:space="preserve"> </w:t>
      </w:r>
      <w:r w:rsidR="005D44F7">
        <w:t>hours after incubation with Spike-</w:t>
      </w:r>
      <w:r w:rsidR="00C951F6">
        <w:t xml:space="preserve"> or VSV</w:t>
      </w:r>
      <w:r w:rsidR="00444E0E">
        <w:t xml:space="preserve"> </w:t>
      </w:r>
      <w:r w:rsidR="00C951F6">
        <w:t>G-pseudotyped</w:t>
      </w:r>
      <w:r w:rsidR="005D44F7">
        <w:t xml:space="preserve"> </w:t>
      </w:r>
      <w:r w:rsidR="0092793D">
        <w:t>lentiviral particles</w:t>
      </w:r>
      <w:r w:rsidR="005D44F7">
        <w:t xml:space="preserve"> </w:t>
      </w:r>
      <w:r w:rsidR="0068017D">
        <w:t>with the</w:t>
      </w:r>
      <w:r w:rsidR="005D44F7">
        <w:t xml:space="preserve"> </w:t>
      </w:r>
      <w:proofErr w:type="spellStart"/>
      <w:r w:rsidR="005D44F7">
        <w:t>ZsGreen</w:t>
      </w:r>
      <w:proofErr w:type="spellEnd"/>
      <w:r w:rsidR="0068017D">
        <w:t xml:space="preserve"> backbone</w:t>
      </w:r>
      <w:r w:rsidR="005D44F7">
        <w:t xml:space="preserve">. </w:t>
      </w:r>
      <w:r w:rsidR="00777057">
        <w:t xml:space="preserve">For each viral entry protein, 293T and 293T-ACE2 cells </w:t>
      </w:r>
      <w:r w:rsidR="00C951F6">
        <w:t xml:space="preserve">were </w:t>
      </w:r>
      <w:r w:rsidR="007F7F53">
        <w:t>incubated</w:t>
      </w:r>
      <w:r w:rsidR="00C951F6">
        <w:t xml:space="preserve"> with</w:t>
      </w:r>
      <w:r w:rsidR="000702F9">
        <w:t xml:space="preserve"> equal volumes of </w:t>
      </w:r>
      <w:r w:rsidR="00777057">
        <w:t>virus</w:t>
      </w:r>
      <w:r w:rsidR="000702F9">
        <w:t>.</w:t>
      </w:r>
      <w:r w:rsidR="00777057">
        <w:t xml:space="preserve"> Cells were </w:t>
      </w:r>
      <w:r w:rsidR="007F7F53">
        <w:t>incubated</w:t>
      </w:r>
      <w:r w:rsidR="00777057">
        <w:t xml:space="preserve"> with 1/</w:t>
      </w:r>
      <w:r w:rsidR="00D443D7">
        <w:t>20</w:t>
      </w:r>
      <w:r w:rsidR="00777057" w:rsidRPr="007F7F53">
        <w:rPr>
          <w:vertAlign w:val="superscript"/>
        </w:rPr>
        <w:t>th</w:t>
      </w:r>
      <w:r w:rsidR="00777057">
        <w:t xml:space="preserve"> the volume of VSV G-pseudotyped lentivirus compared to Spike-pseudotyped lentivirus.</w:t>
      </w:r>
      <w:r w:rsidR="00097FDB">
        <w:t xml:space="preserve"> The decrease in infected cells for the Spike</w:t>
      </w:r>
      <w:r w:rsidR="00063D5D">
        <w:t>-</w:t>
      </w:r>
      <w:proofErr w:type="spellStart"/>
      <w:r w:rsidR="00097FDB">
        <w:t>HA</w:t>
      </w:r>
      <w:r w:rsidR="00063D5D">
        <w:t>t</w:t>
      </w:r>
      <w:r w:rsidR="00097FDB">
        <w:t>ail</w:t>
      </w:r>
      <w:proofErr w:type="spellEnd"/>
      <w:r w:rsidR="00097FDB">
        <w:t xml:space="preserve"> virus</w:t>
      </w:r>
      <w:r w:rsidR="009252F2">
        <w:t xml:space="preserve"> compared to the other Spike-pseudotyped lentiviruses</w:t>
      </w:r>
      <w:r w:rsidR="00097FDB">
        <w:t xml:space="preserve"> is consistent with this virus having somewhat lower titers (see </w:t>
      </w:r>
      <w:r w:rsidR="00097FDB">
        <w:rPr>
          <w:b/>
          <w:bCs/>
        </w:rPr>
        <w:t>Fig</w:t>
      </w:r>
      <w:r w:rsidR="00C10B45">
        <w:rPr>
          <w:b/>
          <w:bCs/>
        </w:rPr>
        <w:t>ure</w:t>
      </w:r>
      <w:r w:rsidR="00097FDB">
        <w:rPr>
          <w:b/>
          <w:bCs/>
        </w:rPr>
        <w:t xml:space="preserve"> </w:t>
      </w:r>
      <w:ins w:id="4" w:author="Kate D Crawford" w:date="2020-04-30T21:18:00Z">
        <w:r w:rsidR="00F0232A">
          <w:rPr>
            <w:b/>
            <w:bCs/>
          </w:rPr>
          <w:t>3</w:t>
        </w:r>
      </w:ins>
      <w:del w:id="5" w:author="Kate D Crawford" w:date="2020-04-30T21:18:00Z">
        <w:r w:rsidR="00097FDB" w:rsidDel="00F0232A">
          <w:rPr>
            <w:b/>
            <w:bCs/>
          </w:rPr>
          <w:delText>2</w:delText>
        </w:r>
      </w:del>
      <w:r w:rsidR="00097FDB">
        <w:rPr>
          <w:b/>
          <w:bCs/>
        </w:rPr>
        <w:t>A</w:t>
      </w:r>
      <w:r w:rsidR="00097FDB">
        <w:t>).</w:t>
      </w:r>
    </w:p>
    <w:p w14:paraId="52BECDDF" w14:textId="10201B60" w:rsidR="00D85AA0" w:rsidRPr="00C951F6" w:rsidRDefault="00020AC4" w:rsidP="00EA4893">
      <w:pPr>
        <w:pStyle w:val="MDPI31text"/>
        <w:rPr>
          <w:i/>
        </w:rPr>
      </w:pPr>
      <w:r>
        <w:t>We</w:t>
      </w:r>
      <w:r w:rsidR="00397D54">
        <w:t xml:space="preserve"> validated that the 293T-ACE2 cells were susceptible to infection by </w:t>
      </w:r>
      <w:r w:rsidR="00410E33">
        <w:t xml:space="preserve">SARS-CoV-2 </w:t>
      </w:r>
      <w:r w:rsidR="00397D54">
        <w:t>Spike-pseudotyped lentivir</w:t>
      </w:r>
      <w:r w:rsidR="00564E14">
        <w:t>al particles</w:t>
      </w:r>
      <w:r w:rsidR="00397D54">
        <w:t xml:space="preserve"> by incubating 293T-ACE2 and parental 293T with equivalent amounts </w:t>
      </w:r>
      <w:r w:rsidR="00336E66">
        <w:t xml:space="preserve">of </w:t>
      </w:r>
      <w:r w:rsidR="00564E14">
        <w:t>viral particles</w:t>
      </w:r>
      <w:r w:rsidR="00694DEF">
        <w:t xml:space="preserve"> carrying ZsGreen</w:t>
      </w:r>
      <w:r w:rsidR="00397D54">
        <w:t xml:space="preserve">. As shown in </w:t>
      </w:r>
      <w:r w:rsidR="00397D54">
        <w:rPr>
          <w:b/>
          <w:bCs/>
        </w:rPr>
        <w:t>Figure 2B</w:t>
      </w:r>
      <w:r w:rsidR="00397D54">
        <w:t xml:space="preserve">, </w:t>
      </w:r>
      <w:r w:rsidR="008C44D6">
        <w:t xml:space="preserve">all </w:t>
      </w:r>
      <w:r w:rsidR="0073678B">
        <w:t>Spike-pseudotyped</w:t>
      </w:r>
      <w:r w:rsidR="00397D54">
        <w:t xml:space="preserve"> virus</w:t>
      </w:r>
      <w:r w:rsidR="008C44D6">
        <w:t>es</w:t>
      </w:r>
      <w:r w:rsidR="00397D54">
        <w:t xml:space="preserve"> </w:t>
      </w:r>
      <w:r w:rsidR="00801728">
        <w:t>can</w:t>
      </w:r>
      <w:r w:rsidR="00336E66">
        <w:t xml:space="preserve"> infect</w:t>
      </w:r>
      <w:r w:rsidR="000379D9">
        <w:t xml:space="preserve"> the 293T-ACE2 but not the 293T cells</w:t>
      </w:r>
      <w:r w:rsidR="00D5196F">
        <w:t xml:space="preserve">. </w:t>
      </w:r>
      <w:r w:rsidR="00C951F6">
        <w:t>Virus pseudotyped with VSV G</w:t>
      </w:r>
      <w:r w:rsidR="003909FC">
        <w:t xml:space="preserve">, </w:t>
      </w:r>
      <w:r w:rsidR="00C951F6">
        <w:t>an amphotropic viral entry protein</w:t>
      </w:r>
      <w:r w:rsidR="003909FC">
        <w:t xml:space="preserve"> that is not dependent on ACE2,</w:t>
      </w:r>
      <w:r w:rsidR="000C1EE3">
        <w:t xml:space="preserve"> efficiently </w:t>
      </w:r>
      <w:r w:rsidR="00C951F6">
        <w:t>infects both cell lines (</w:t>
      </w:r>
      <w:r w:rsidR="00C951F6">
        <w:rPr>
          <w:b/>
          <w:bCs/>
        </w:rPr>
        <w:t>Fig</w:t>
      </w:r>
      <w:r w:rsidR="0051533C">
        <w:rPr>
          <w:b/>
          <w:bCs/>
        </w:rPr>
        <w:t>ure</w:t>
      </w:r>
      <w:r w:rsidR="00C951F6">
        <w:rPr>
          <w:b/>
          <w:bCs/>
        </w:rPr>
        <w:t xml:space="preserve"> 2B</w:t>
      </w:r>
      <w:r w:rsidR="00C951F6" w:rsidRPr="003909FC">
        <w:t>)</w:t>
      </w:r>
      <w:r w:rsidR="00C951F6">
        <w:rPr>
          <w:b/>
          <w:bCs/>
        </w:rPr>
        <w:t>.</w:t>
      </w:r>
    </w:p>
    <w:p w14:paraId="498DC78E" w14:textId="1A6E8F36" w:rsidR="004C2FDD" w:rsidRPr="00EA4893" w:rsidRDefault="00EA4893" w:rsidP="00EA4893">
      <w:pPr>
        <w:pStyle w:val="MDPI22heading2"/>
      </w:pPr>
      <w:r w:rsidRPr="00EA4893">
        <w:t xml:space="preserve">2.3. </w:t>
      </w:r>
      <w:r w:rsidR="004C2FDD" w:rsidRPr="00EA4893">
        <w:t>Titers of pseudotyped lentiviral particles with different Spike cytoplasmic tail variants.</w:t>
      </w:r>
    </w:p>
    <w:p w14:paraId="6492A50B" w14:textId="13D5C922" w:rsidR="00D90B27" w:rsidRPr="007A571F" w:rsidRDefault="00DE70D7" w:rsidP="00EA4893">
      <w:pPr>
        <w:pStyle w:val="MDPI31text"/>
        <w:rPr>
          <w:i/>
        </w:rPr>
      </w:pPr>
      <w:r>
        <w:lastRenderedPageBreak/>
        <w:t xml:space="preserve">To quantify the titers of lentiviral </w:t>
      </w:r>
      <w:r w:rsidR="00B557DE">
        <w:t>particles</w:t>
      </w:r>
      <w:r>
        <w:t xml:space="preserve"> pseudotyped with each of the Spike variants, we</w:t>
      </w:r>
      <w:r w:rsidR="00E120B6">
        <w:t xml:space="preserve"> produced </w:t>
      </w:r>
      <w:r w:rsidR="00B557DE">
        <w:t>particles</w:t>
      </w:r>
      <w:r w:rsidR="00E120B6">
        <w:t xml:space="preserve"> with each of these Spikes, as well as a positive control using VSV</w:t>
      </w:r>
      <w:r w:rsidR="0051533C">
        <w:t xml:space="preserve"> </w:t>
      </w:r>
      <w:r w:rsidR="00E120B6">
        <w:t xml:space="preserve">G and a negative control </w:t>
      </w:r>
      <w:r w:rsidR="009443E8">
        <w:t>without</w:t>
      </w:r>
      <w:r w:rsidR="00E120B6">
        <w:t xml:space="preserve"> a viral entry protein.</w:t>
      </w:r>
      <w:r w:rsidR="003F6F5E">
        <w:t xml:space="preserve"> We first produced </w:t>
      </w:r>
      <w:r w:rsidR="00B557DE">
        <w:t>viral particles</w:t>
      </w:r>
      <w:r w:rsidR="003F6F5E">
        <w:t xml:space="preserve"> using the ZsGreen backbone, and titered</w:t>
      </w:r>
      <w:r w:rsidR="005A0404">
        <w:t xml:space="preserve"> by flow cytometry to determine the number of transducing particles per ml. As shown in </w:t>
      </w:r>
      <w:r w:rsidR="005A0404">
        <w:rPr>
          <w:b/>
          <w:bCs/>
        </w:rPr>
        <w:t xml:space="preserve">Figure </w:t>
      </w:r>
      <w:r w:rsidR="006A0D93">
        <w:rPr>
          <w:b/>
          <w:bCs/>
        </w:rPr>
        <w:t>3</w:t>
      </w:r>
      <w:r w:rsidR="005A0404">
        <w:rPr>
          <w:b/>
          <w:bCs/>
        </w:rPr>
        <w:t>A</w:t>
      </w:r>
      <w:r w:rsidR="005A0404">
        <w:t xml:space="preserve">, all Spike variants produced titers </w:t>
      </w:r>
      <w:r w:rsidR="004F49A4">
        <w:sym w:font="Symbol" w:char="F0BB"/>
      </w:r>
      <w:r w:rsidR="004F49A4">
        <w:t>10</w:t>
      </w:r>
      <w:r w:rsidR="004F49A4">
        <w:rPr>
          <w:vertAlign w:val="superscript"/>
        </w:rPr>
        <w:t>4</w:t>
      </w:r>
      <w:r w:rsidR="004F49A4">
        <w:t xml:space="preserve"> transduction units per ml</w:t>
      </w:r>
      <w:r w:rsidR="000D014A">
        <w:t>. These titers were about two orders of magnitude lower than those achieved with VSV</w:t>
      </w:r>
      <w:r w:rsidR="006A0D93">
        <w:t xml:space="preserve"> </w:t>
      </w:r>
      <w:r w:rsidR="000D014A">
        <w:t>G</w:t>
      </w:r>
      <w:r w:rsidR="00E7412A">
        <w:t xml:space="preserve">, but we considered them to be encouragingly high given that lentiviral </w:t>
      </w:r>
      <w:r w:rsidR="00B557DE">
        <w:t>particles</w:t>
      </w:r>
      <w:r w:rsidR="00E7412A">
        <w:t xml:space="preserve"> can be further concentrated by </w:t>
      </w:r>
      <w:r w:rsidR="00E96875">
        <w:t xml:space="preserve">a variety of methods </w:t>
      </w:r>
      <w:r w:rsidR="00C50DDF">
        <w:rPr>
          <w:i/>
        </w:rPr>
        <w:fldChar w:fldCharType="begin" w:fldLock="1"/>
      </w:r>
      <w:r w:rsidR="005B75E8">
        <w:instrText xml:space="preserve">ADDIN CSL_CITATION {"citationItems":[{"id":"ITEM-1","itemData":{"DOI":"10.1038/srep13875","ISSN":"20452322","abstract":"Lentiviral technology has proven to be a powerful tool to express exogenous genes in dividing and non-dividing cells. Currently, most protocols for generating high-titer lentivirus require ultracentrifugation, which can be an instrumental barrier for routine operations in a laboratory. In this study, the effect of relative centrifugal force (RCF) on the concentration efficiency of the lentivirus was systematically explored, and it was found that sucrose gradient centrifugation with a relatively low speed (≤10,000 g) robustly produces a high-titer virus (up to 2 × 108 TU/ml). The optimal sucrose concentration is 10%, and the recovery rate of the functional virus is greater than 80%. The infection efficiency of both concentrated and un-concentrated lentivirus decreases rapidly when the viruses are stored at 4 °C (T </w:instrText>
      </w:r>
      <w:r w:rsidR="005B75E8">
        <w:rPr>
          <w:rFonts w:ascii="Cambria Math" w:hAnsi="Cambria Math" w:cs="Cambria Math"/>
        </w:rPr>
        <w:instrText>≊</w:instrText>
      </w:r>
      <w:r w:rsidR="005B75E8">
        <w:instrText xml:space="preserve"> 1.3 days) or subjected to multiple freeze-thaw cycles (T = 1.1 rounds). In summary, we describe an efficient and easy-to-handle protocol for high-titer lentivirus purification.","author":[{"dropping-particle":"","family":"Jiang","given":"Wei","non-dropping-particle":"","parse-names":false,"suffix":""},{"dropping-particle":"","family":"Hua","given":"Rui","non-dropping-particle":"","parse-names":false,"suffix":""},{"dropping-particle":"","family":"Wei","given":"Mengping","non-dropping-particle":"","parse-names":false,"suffix":""},{"dropping-particle":"","family":"Li","given":"Chenhong","non-dropping-particle":"","parse-names":false,"suffix":""},{"dropping-particle":"","family":"Qiu","given":"Zilong","non-dropping-particle":"","parse-names":false,"suffix":""},{"dropping-particle":"","family":"Yang","given":"Xiaofei","non-dropping-particle":"","parse-names":false,"suffix":""},{"dropping-particle":"","family":"Zhang","given":"Chen","non-dropping-particle":"","parse-names":false,"suffix":""}],"container-title":"Scientific Reports","id":"ITEM-1","issue":"13875","issued":{"date-parts":[["2015"]]},"title":"An optimized method for high-titer lentivirus preparations without ultracentrifugation","type":"article-journal","volume":"5"},"uris":["http://www.mendeley.com/documents/?uuid=4d9b2fbf-0e51-46c1-8984-4fef36517176"]},{"id":"ITEM-2","itemData":{"DOI":"10.1186/1472-6750-13-98","ISSN":"14726750","abstract":"Background: Lentiviral vectors have emerged as efficient vehicles for transgene delivery in both dividing and non-dividing cells. A number of different modifications in vector design have increased biosafety and transgene expression. However, despite these advances, the transduction of primary human T cells is still challenging and methods to achieve efficient gene transfer are often expensive and time-consuming.Results: Here we present a simple optimised protocol for the generation and transduction of lentivirus in primary human CD45RA+ T cells. We show that generation of high-titre lentivirus with improved primary T cell transduction is dependent upon optimised ultracentrifuge speed during viral concentration. Moreover, we demonstrate that transduction efficiency can be increased with simple modifications to the culturing conditions. Overall, a transduction efficiency of up to 89% in primary human CD45RA+ cells is achievable when these modifications are used in conjunction.Conclusion: The optimised protocol described here is easy to implement and should facilitate the production of high-titre lentivirus with superior transduction efficiency in primary human T cells without the need for further purification methods. © 2013 Cribbs et al.; licensee BioMed Central Ltd.","author":[{"dropping-particle":"","family":"Cribbs","given":"Adam P.","non-dropping-particle":"","parse-names":false,"suffix":""},{"dropping-particle":"","family":"Kennedy","given":"Alan","non-dropping-particle":"","parse-names":false,"suffix":""},{"dropping-particle":"","family":"Gregory","given":"Bernard","non-dropping-particle":"","parse-names":false,"suffix":""},{"dropping-particle":"","family":"Brennan","given":"Fionula M.","non-dropping-particle":"","parse-names":false,"suffix":""}],"container-title":"BMC Biotechnology","id":"ITEM-2","issue":"98","issued":{"date-parts":[["2013"]]},"title":"Simplified production and concentration of lentiviral vectors to achieve high transduction in primary human T cells","type":"article-journal","volume":"13"},"uris":["http://www.mendeley.com/documents/?uuid=2aea1fc0-32ac-4856-a29b-0de12d73edd7"]}],"mendeley":{"formattedCitation":"[52,53]","plainTextFormattedCitation":"[52,53]","previouslyFormattedCitation":"[52,53]"},"properties":{"noteIndex":0},"schema":"https://github.com/citation-style-language/schema/raw/master/csl-citation.json"}</w:instrText>
      </w:r>
      <w:r w:rsidR="00C50DDF">
        <w:rPr>
          <w:i/>
        </w:rPr>
        <w:fldChar w:fldCharType="separate"/>
      </w:r>
      <w:r w:rsidR="005B75E8" w:rsidRPr="005B75E8">
        <w:t>[52,53]</w:t>
      </w:r>
      <w:r w:rsidR="00C50DDF">
        <w:rPr>
          <w:i/>
        </w:rPr>
        <w:fldChar w:fldCharType="end"/>
      </w:r>
      <w:r w:rsidR="00E96875">
        <w:t>.</w:t>
      </w:r>
      <w:r w:rsidR="00E120B6">
        <w:t xml:space="preserve"> </w:t>
      </w:r>
      <w:r w:rsidR="00E96875">
        <w:t xml:space="preserve">We then produced </w:t>
      </w:r>
      <w:r w:rsidR="00B557DE">
        <w:t>viral particles</w:t>
      </w:r>
      <w:r w:rsidR="00DC668E">
        <w:t xml:space="preserve"> using the Luciferase-IRES-ZsGreen </w:t>
      </w:r>
      <w:proofErr w:type="gramStart"/>
      <w:r w:rsidR="00DC668E">
        <w:t>backbone, and</w:t>
      </w:r>
      <w:proofErr w:type="gramEnd"/>
      <w:r w:rsidR="00DC668E">
        <w:t xml:space="preserve"> found that we could achieve titers of &gt;10</w:t>
      </w:r>
      <w:r w:rsidR="00DC668E">
        <w:rPr>
          <w:vertAlign w:val="superscript"/>
        </w:rPr>
        <w:t>6</w:t>
      </w:r>
      <w:r w:rsidR="00DC668E">
        <w:t xml:space="preserve"> relative luciferase units (RLUs) per ml</w:t>
      </w:r>
      <w:r w:rsidR="004D1F8F">
        <w:t xml:space="preserve"> in 96-well plate infections</w:t>
      </w:r>
      <w:r w:rsidR="00E37EB1">
        <w:t xml:space="preserve"> (</w:t>
      </w:r>
      <w:r w:rsidR="00E37EB1">
        <w:rPr>
          <w:b/>
          <w:bCs/>
        </w:rPr>
        <w:t xml:space="preserve">Figure </w:t>
      </w:r>
      <w:ins w:id="6" w:author="Kate D Crawford" w:date="2020-04-30T22:22:00Z">
        <w:r w:rsidR="00550390">
          <w:rPr>
            <w:b/>
            <w:bCs/>
          </w:rPr>
          <w:t>3</w:t>
        </w:r>
      </w:ins>
      <w:del w:id="7" w:author="Kate D Crawford" w:date="2020-04-30T22:22:00Z">
        <w:r w:rsidR="00E37EB1" w:rsidDel="00550390">
          <w:rPr>
            <w:b/>
            <w:bCs/>
          </w:rPr>
          <w:delText>1</w:delText>
        </w:r>
      </w:del>
      <w:r w:rsidR="00E37EB1">
        <w:rPr>
          <w:b/>
          <w:bCs/>
        </w:rPr>
        <w:t>B</w:t>
      </w:r>
      <w:r w:rsidR="00E37EB1">
        <w:t>)</w:t>
      </w:r>
      <w:r w:rsidR="004D1F8F">
        <w:t>. This titer was agai</w:t>
      </w:r>
      <w:r w:rsidR="00E37EB1">
        <w:t>n about two orders of magnitude lower than that achieved using VSV</w:t>
      </w:r>
      <w:r w:rsidR="00883042">
        <w:t xml:space="preserve"> </w:t>
      </w:r>
      <w:r w:rsidR="00E37EB1">
        <w:t xml:space="preserve">G. </w:t>
      </w:r>
      <w:r w:rsidR="00463165">
        <w:t>As expected</w:t>
      </w:r>
      <w:r w:rsidR="00E37EB1">
        <w:t>, the magnitude of the fluorescent signal from ZsGreen is lower for the Luciferase-IRES-ZsGreen backbone</w:t>
      </w:r>
      <w:r w:rsidR="00B753DB">
        <w:t xml:space="preserve"> than for the </w:t>
      </w:r>
      <w:proofErr w:type="spellStart"/>
      <w:r w:rsidR="00B753DB">
        <w:t>ZsGree</w:t>
      </w:r>
      <w:r w:rsidR="00C951F6">
        <w:t>n</w:t>
      </w:r>
      <w:proofErr w:type="spellEnd"/>
      <w:r w:rsidR="00B753DB">
        <w:t>-only backbone</w:t>
      </w:r>
      <w:r w:rsidR="00E37EB1">
        <w:t xml:space="preserve"> (</w:t>
      </w:r>
      <w:r w:rsidR="00E37EB1">
        <w:rPr>
          <w:b/>
          <w:bCs/>
        </w:rPr>
        <w:t xml:space="preserve">Figure </w:t>
      </w:r>
      <w:ins w:id="8" w:author="Kate D Crawford" w:date="2020-04-30T22:22:00Z">
        <w:r w:rsidR="00550390">
          <w:rPr>
            <w:b/>
            <w:bCs/>
          </w:rPr>
          <w:t>3</w:t>
        </w:r>
      </w:ins>
      <w:del w:id="9" w:author="Kate D Crawford" w:date="2020-04-30T22:22:00Z">
        <w:r w:rsidR="00E37EB1" w:rsidDel="00550390">
          <w:rPr>
            <w:b/>
            <w:bCs/>
          </w:rPr>
          <w:delText>1</w:delText>
        </w:r>
      </w:del>
      <w:r w:rsidR="00E37EB1">
        <w:rPr>
          <w:b/>
          <w:bCs/>
        </w:rPr>
        <w:t>C</w:t>
      </w:r>
      <w:r w:rsidR="00E37EB1">
        <w:t>)</w:t>
      </w:r>
      <w:r w:rsidR="007A571F">
        <w:t xml:space="preserve">, since the </w:t>
      </w:r>
      <w:proofErr w:type="spellStart"/>
      <w:r w:rsidR="007A571F">
        <w:t>ZsGreen</w:t>
      </w:r>
      <w:proofErr w:type="spellEnd"/>
      <w:r w:rsidR="007A571F">
        <w:t xml:space="preserve"> in the former construct is driven by an IRES rather than the primary promoter</w:t>
      </w:r>
      <w:r w:rsidR="00B753DB">
        <w:t>.</w:t>
      </w:r>
      <w:r w:rsidR="00E37EB1">
        <w:t xml:space="preserve"> </w:t>
      </w:r>
    </w:p>
    <w:p w14:paraId="7CAD2361" w14:textId="4646AB8F" w:rsidR="00EA4893" w:rsidRDefault="00EA4893" w:rsidP="00EA4893">
      <w:pPr>
        <w:pStyle w:val="MDPI52figure"/>
      </w:pPr>
      <w:r>
        <w:rPr>
          <w:noProof/>
          <w:snapToGrid/>
        </w:rPr>
        <w:drawing>
          <wp:inline distT="0" distB="0" distL="0" distR="0" wp14:anchorId="2030704E" wp14:editId="47AEA721">
            <wp:extent cx="5615940" cy="38347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ers.pdf"/>
                    <pic:cNvPicPr/>
                  </pic:nvPicPr>
                  <pic:blipFill>
                    <a:blip r:embed="rId25">
                      <a:extLst>
                        <a:ext uri="{28A0092B-C50C-407E-A947-70E740481C1C}">
                          <a14:useLocalDpi xmlns:a14="http://schemas.microsoft.com/office/drawing/2010/main" val="0"/>
                        </a:ext>
                      </a:extLst>
                    </a:blip>
                    <a:stretch>
                      <a:fillRect/>
                    </a:stretch>
                  </pic:blipFill>
                  <pic:spPr>
                    <a:xfrm>
                      <a:off x="0" y="0"/>
                      <a:ext cx="5615940" cy="3834765"/>
                    </a:xfrm>
                    <a:prstGeom prst="rect">
                      <a:avLst/>
                    </a:prstGeom>
                  </pic:spPr>
                </pic:pic>
              </a:graphicData>
            </a:graphic>
          </wp:inline>
        </w:drawing>
      </w:r>
    </w:p>
    <w:p w14:paraId="05B578B2" w14:textId="26F88C86" w:rsidR="00D90B27" w:rsidRPr="00672CA6" w:rsidRDefault="00EA4893" w:rsidP="00EA4893">
      <w:pPr>
        <w:pStyle w:val="MDPI51figurecaption"/>
        <w:rPr>
          <w:color w:val="000000" w:themeColor="text1"/>
        </w:rPr>
      </w:pPr>
      <w:r w:rsidRPr="00EA4893">
        <w:rPr>
          <w:b/>
        </w:rPr>
        <w:t xml:space="preserve">Figure 3. </w:t>
      </w:r>
      <w:r w:rsidR="00DC3DD0">
        <w:t xml:space="preserve">Titers of </w:t>
      </w:r>
      <w:r w:rsidR="002905B1">
        <w:t>Spike</w:t>
      </w:r>
      <w:r w:rsidR="003174E1">
        <w:t>-</w:t>
      </w:r>
      <w:r w:rsidR="002905B1">
        <w:t xml:space="preserve">pseudotyped </w:t>
      </w:r>
      <w:r w:rsidR="00B557DE">
        <w:t>lentiviral particles</w:t>
      </w:r>
      <w:r w:rsidR="007F6277">
        <w:t xml:space="preserve"> in 293T-ACE2 cells</w:t>
      </w:r>
      <w:r w:rsidR="00DC3DD0">
        <w:t>.</w:t>
      </w:r>
      <w:r w:rsidR="002905B1">
        <w:t xml:space="preserve"> (</w:t>
      </w:r>
      <w:r w:rsidR="002905B1">
        <w:rPr>
          <w:b/>
          <w:bCs/>
        </w:rPr>
        <w:t>A</w:t>
      </w:r>
      <w:r w:rsidR="002905B1">
        <w:t>) Titers of the</w:t>
      </w:r>
      <w:r w:rsidR="00F642BE">
        <w:t xml:space="preserve"> </w:t>
      </w:r>
      <w:proofErr w:type="spellStart"/>
      <w:r w:rsidR="00F642BE">
        <w:t>ZsGreen</w:t>
      </w:r>
      <w:proofErr w:type="spellEnd"/>
      <w:r w:rsidR="00F642BE">
        <w:t xml:space="preserve"> backbone pseudotyped with the three Spike variants or VSV</w:t>
      </w:r>
      <w:r w:rsidR="00883042">
        <w:t xml:space="preserve"> </w:t>
      </w:r>
      <w:r w:rsidR="00F642BE">
        <w:t xml:space="preserve">G, as determined by </w:t>
      </w:r>
      <w:r w:rsidR="00843683">
        <w:t xml:space="preserve">counting green cells via </w:t>
      </w:r>
      <w:r w:rsidR="00F642BE">
        <w:t>flow cytometry analysis</w:t>
      </w:r>
      <w:r w:rsidR="000C66B5">
        <w:t xml:space="preserve"> at </w:t>
      </w:r>
      <w:r w:rsidR="00C951F6" w:rsidRPr="00E63874">
        <w:rPr>
          <w:color w:val="000000" w:themeColor="text1"/>
        </w:rPr>
        <w:t>48</w:t>
      </w:r>
      <w:r w:rsidR="00C951F6">
        <w:t xml:space="preserve"> </w:t>
      </w:r>
      <w:r w:rsidR="000C66B5">
        <w:t>hours post-infection</w:t>
      </w:r>
      <w:r w:rsidR="00843683">
        <w:t xml:space="preserve">, and then calculating transduction-competent </w:t>
      </w:r>
      <w:r w:rsidR="00B557DE">
        <w:t>viral particles</w:t>
      </w:r>
      <w:r w:rsidR="00843683">
        <w:t xml:space="preserve"> per ml</w:t>
      </w:r>
      <w:r w:rsidR="004524E5">
        <w:t xml:space="preserve"> from the percentage of green cells. The “n.d.” indicates that the titer was not detectable.</w:t>
      </w:r>
      <w:ins w:id="10" w:author="Kate D Crawford" w:date="2020-04-30T18:38:00Z">
        <w:r w:rsidR="00AB24D0">
          <w:t xml:space="preserve"> Data shown are from a single representative example.</w:t>
        </w:r>
      </w:ins>
      <w:r w:rsidR="004524E5">
        <w:t xml:space="preserve"> (</w:t>
      </w:r>
      <w:r w:rsidR="004524E5">
        <w:rPr>
          <w:b/>
          <w:bCs/>
        </w:rPr>
        <w:t>B</w:t>
      </w:r>
      <w:r w:rsidR="004524E5">
        <w:t>) Titers of the Luciferase-IRES-</w:t>
      </w:r>
      <w:proofErr w:type="spellStart"/>
      <w:r w:rsidR="004524E5">
        <w:t>ZsGreen</w:t>
      </w:r>
      <w:proofErr w:type="spellEnd"/>
      <w:r w:rsidR="004524E5">
        <w:t xml:space="preserve"> backbone </w:t>
      </w:r>
      <w:r w:rsidR="007F6277">
        <w:t>as determined by measuring relative luciferase units (RLUs)</w:t>
      </w:r>
      <w:r w:rsidR="00A9274F">
        <w:t xml:space="preserve">. </w:t>
      </w:r>
      <w:r w:rsidR="00E83706">
        <w:t>RLUs were determined</w:t>
      </w:r>
      <w:r w:rsidR="007C41FC">
        <w:t xml:space="preserve"> at</w:t>
      </w:r>
      <w:r w:rsidR="004B3754">
        <w:t xml:space="preserve"> 48</w:t>
      </w:r>
      <w:r w:rsidR="007C41FC">
        <w:t xml:space="preserve"> hours </w:t>
      </w:r>
      <w:r w:rsidR="00483BF4">
        <w:t>after</w:t>
      </w:r>
      <w:r w:rsidR="00E83706">
        <w:t xml:space="preserve"> </w:t>
      </w:r>
      <w:r w:rsidR="004B3754">
        <w:t>infecting ~2.3</w:t>
      </w:r>
      <w:r w:rsidR="001251B9">
        <w:t>x10</w:t>
      </w:r>
      <w:r w:rsidR="001251B9" w:rsidRPr="00F9385F">
        <w:rPr>
          <w:vertAlign w:val="superscript"/>
        </w:rPr>
        <w:t>4</w:t>
      </w:r>
      <w:r w:rsidR="001251B9">
        <w:t xml:space="preserve"> </w:t>
      </w:r>
      <w:r w:rsidR="004B3754">
        <w:t xml:space="preserve">293T-ACE2 </w:t>
      </w:r>
      <w:r w:rsidR="00E83706">
        <w:t>cells per well in 96-well plates</w:t>
      </w:r>
      <w:r w:rsidR="004B3754">
        <w:t xml:space="preserve">. The RLUs per mL for the Spike-pseudotyped viruses are the average of three 3-fold serial dilutions of virus starting at 50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4B3754">
        <w:t xml:space="preserve">. For the VSV G-pseudotyped virus, RLUs per mL were averaged from two 3-fold dilutions starting at 3 </w:t>
      </w:r>
      <w:proofErr w:type="spellStart"/>
      <w:r w:rsidR="00336E66" w:rsidRPr="00324D9A">
        <w:t>μ</w:t>
      </w:r>
      <w:r w:rsidR="004B3754">
        <w:t>L</w:t>
      </w:r>
      <w:proofErr w:type="spellEnd"/>
      <w:r w:rsidR="004B3754">
        <w:t xml:space="preserve"> virus in a total volume of 150 </w:t>
      </w:r>
      <w:proofErr w:type="spellStart"/>
      <w:r w:rsidR="00336E66" w:rsidRPr="00324D9A">
        <w:t>μ</w:t>
      </w:r>
      <w:r w:rsidR="004B3754">
        <w:t>L</w:t>
      </w:r>
      <w:proofErr w:type="spellEnd"/>
      <w:r w:rsidR="003C46D0">
        <w:t>.</w:t>
      </w:r>
      <w:r w:rsidR="00214E4B">
        <w:t xml:space="preserve"> </w:t>
      </w:r>
      <w:r w:rsidR="004B3754">
        <w:rPr>
          <w:color w:val="000000" w:themeColor="text1"/>
        </w:rPr>
        <w:t>(</w:t>
      </w:r>
      <w:r w:rsidR="004B3754">
        <w:rPr>
          <w:b/>
          <w:bCs/>
          <w:color w:val="000000" w:themeColor="text1"/>
        </w:rPr>
        <w:t>C</w:t>
      </w:r>
      <w:r w:rsidR="00214E4B" w:rsidRPr="00672CA6">
        <w:rPr>
          <w:color w:val="000000" w:themeColor="text1"/>
        </w:rPr>
        <w:t>) Microscope images showing</w:t>
      </w:r>
      <w:r w:rsidR="00592016" w:rsidRPr="00672CA6">
        <w:rPr>
          <w:color w:val="000000" w:themeColor="text1"/>
        </w:rPr>
        <w:t xml:space="preserve"> 293T-ACE2 cells </w:t>
      </w:r>
      <w:r w:rsidR="004E4555">
        <w:rPr>
          <w:color w:val="000000" w:themeColor="text1"/>
        </w:rPr>
        <w:t>transduced</w:t>
      </w:r>
      <w:r w:rsidR="004E4555" w:rsidRPr="00672CA6">
        <w:rPr>
          <w:color w:val="000000" w:themeColor="text1"/>
        </w:rPr>
        <w:t xml:space="preserve"> </w:t>
      </w:r>
      <w:r w:rsidR="00592016" w:rsidRPr="00672CA6">
        <w:rPr>
          <w:color w:val="000000" w:themeColor="text1"/>
        </w:rPr>
        <w:t xml:space="preserve">with </w:t>
      </w:r>
      <w:r w:rsidR="00D0735F" w:rsidRPr="00672CA6">
        <w:rPr>
          <w:color w:val="000000" w:themeColor="text1"/>
        </w:rPr>
        <w:t xml:space="preserve">Spike pseudotyped virus with either the </w:t>
      </w:r>
      <w:proofErr w:type="spellStart"/>
      <w:r w:rsidR="00D0735F" w:rsidRPr="00672CA6">
        <w:rPr>
          <w:color w:val="000000" w:themeColor="text1"/>
        </w:rPr>
        <w:t>ZsGreen</w:t>
      </w:r>
      <w:proofErr w:type="spellEnd"/>
      <w:r w:rsidR="00D0735F" w:rsidRPr="00672CA6">
        <w:rPr>
          <w:color w:val="000000" w:themeColor="text1"/>
        </w:rPr>
        <w:t xml:space="preserve"> or Luciferase-IRES-</w:t>
      </w:r>
      <w:proofErr w:type="spellStart"/>
      <w:r w:rsidR="00D0735F" w:rsidRPr="00672CA6">
        <w:rPr>
          <w:color w:val="000000" w:themeColor="text1"/>
        </w:rPr>
        <w:t>ZsGreen</w:t>
      </w:r>
      <w:proofErr w:type="spellEnd"/>
      <w:r w:rsidR="00D0735F" w:rsidRPr="00672CA6">
        <w:rPr>
          <w:color w:val="000000" w:themeColor="text1"/>
        </w:rPr>
        <w:t xml:space="preserve"> backbone at </w:t>
      </w:r>
      <w:r w:rsidR="004B3754" w:rsidRPr="004B3754">
        <w:rPr>
          <w:color w:val="000000" w:themeColor="text1"/>
        </w:rPr>
        <w:t>60</w:t>
      </w:r>
      <w:r w:rsidR="00D0735F" w:rsidRPr="00672CA6">
        <w:rPr>
          <w:color w:val="000000" w:themeColor="text1"/>
        </w:rPr>
        <w:t xml:space="preserve"> hours post-infection. As can be seen from the images, the </w:t>
      </w:r>
      <w:proofErr w:type="spellStart"/>
      <w:r w:rsidR="00D0735F" w:rsidRPr="00672CA6">
        <w:rPr>
          <w:color w:val="000000" w:themeColor="text1"/>
        </w:rPr>
        <w:t>ZsGreen</w:t>
      </w:r>
      <w:proofErr w:type="spellEnd"/>
      <w:r w:rsidR="00D0735F" w:rsidRPr="00672CA6">
        <w:rPr>
          <w:color w:val="000000" w:themeColor="text1"/>
        </w:rPr>
        <w:t xml:space="preserve"> backbone gives a stronger fluorescent signal than the Luciferase-IRES-</w:t>
      </w:r>
      <w:proofErr w:type="spellStart"/>
      <w:r w:rsidR="00D0735F" w:rsidRPr="00672CA6">
        <w:rPr>
          <w:color w:val="000000" w:themeColor="text1"/>
        </w:rPr>
        <w:t>ZsGreen</w:t>
      </w:r>
      <w:proofErr w:type="spellEnd"/>
      <w:r w:rsidR="00D0735F" w:rsidRPr="00672CA6">
        <w:rPr>
          <w:color w:val="000000" w:themeColor="text1"/>
        </w:rPr>
        <w:t xml:space="preserve"> backbone, presumably because this protein is expressed more </w:t>
      </w:r>
      <w:r w:rsidR="00463165">
        <w:rPr>
          <w:color w:val="000000" w:themeColor="text1"/>
        </w:rPr>
        <w:t>strongly</w:t>
      </w:r>
      <w:r w:rsidR="00463165" w:rsidRPr="00672CA6">
        <w:rPr>
          <w:color w:val="000000" w:themeColor="text1"/>
        </w:rPr>
        <w:t xml:space="preserve"> </w:t>
      </w:r>
      <w:r w:rsidR="004A73D6">
        <w:rPr>
          <w:color w:val="000000" w:themeColor="text1"/>
        </w:rPr>
        <w:t>a</w:t>
      </w:r>
      <w:r w:rsidR="00D0735F" w:rsidRPr="00672CA6">
        <w:rPr>
          <w:color w:val="000000" w:themeColor="text1"/>
        </w:rPr>
        <w:t xml:space="preserve">s the sole CMV-promoter driven transcript than </w:t>
      </w:r>
      <w:r w:rsidR="004A73D6">
        <w:rPr>
          <w:color w:val="000000" w:themeColor="text1"/>
        </w:rPr>
        <w:t>as</w:t>
      </w:r>
      <w:r w:rsidR="00D0735F" w:rsidRPr="00672CA6">
        <w:rPr>
          <w:color w:val="000000" w:themeColor="text1"/>
        </w:rPr>
        <w:t xml:space="preserve"> the second transcript driven by an IRES.</w:t>
      </w:r>
    </w:p>
    <w:p w14:paraId="5F2D6993" w14:textId="5B78A273" w:rsidR="004C2FDD" w:rsidRPr="00EA4893" w:rsidRDefault="00EA4893" w:rsidP="00EA4893">
      <w:pPr>
        <w:pStyle w:val="MDPI22heading2"/>
        <w:rPr>
          <w:iCs/>
        </w:rPr>
      </w:pPr>
      <w:r w:rsidRPr="00EA4893">
        <w:t xml:space="preserve">2.4. </w:t>
      </w:r>
      <w:r w:rsidR="004C2FDD" w:rsidRPr="00EA4893">
        <w:t>Neutralization assays with Spike-pseudotyped lentiviral particles.</w:t>
      </w:r>
    </w:p>
    <w:p w14:paraId="066ED523" w14:textId="680029F2" w:rsidR="007E7880" w:rsidRDefault="0084229B" w:rsidP="00EA4893">
      <w:pPr>
        <w:pStyle w:val="MDPI31text"/>
        <w:rPr>
          <w:i/>
        </w:rPr>
      </w:pPr>
      <w:r>
        <w:lastRenderedPageBreak/>
        <w:t xml:space="preserve">We next </w:t>
      </w:r>
      <w:r w:rsidR="0058703A">
        <w:t>use</w:t>
      </w:r>
      <w:r w:rsidR="00AA58B6">
        <w:t>d</w:t>
      </w:r>
      <w:r w:rsidR="0058703A">
        <w:t xml:space="preserve"> the Luciferase-IRES-ZsGreen viruses to perform neutralization assays in 96-well plates. Because </w:t>
      </w:r>
      <w:r w:rsidR="009579A4" w:rsidRPr="009579A4">
        <w:t>&lt;</w:t>
      </w:r>
      <w:r w:rsidR="009B185B" w:rsidRPr="009579A4">
        <w:t>10</w:t>
      </w:r>
      <w:r w:rsidR="009B185B" w:rsidRPr="009579A4">
        <w:rPr>
          <w:vertAlign w:val="superscript"/>
        </w:rPr>
        <w:t>5</w:t>
      </w:r>
      <w:r w:rsidR="009B185B" w:rsidRPr="009579A4">
        <w:t xml:space="preserve"> RLUs </w:t>
      </w:r>
      <w:r w:rsidR="000C44E0">
        <w:t>per well of a 96-well plate are necessary to achieve a signal &gt;1,000-fold above the background luciferase activity of virus-only controls</w:t>
      </w:r>
      <w:r w:rsidR="009B185B" w:rsidRPr="009579A4">
        <w:t>,</w:t>
      </w:r>
      <w:r w:rsidR="000C44E0">
        <w:t xml:space="preserve"> this assay requires</w:t>
      </w:r>
      <w:r w:rsidR="009B185B" w:rsidRPr="009579A4">
        <w:t xml:space="preserve"> </w:t>
      </w:r>
      <w:r w:rsidR="00D86F00">
        <w:t xml:space="preserve">only </w:t>
      </w:r>
      <w:r w:rsidR="009B185B" w:rsidRPr="009579A4">
        <w:t>a relatively modest volume of virus</w:t>
      </w:r>
      <w:del w:id="11" w:author="Kate D Crawford" w:date="2020-04-30T18:38:00Z">
        <w:r w:rsidR="009B185B" w:rsidRPr="009579A4" w:rsidDel="00AB24D0">
          <w:delText xml:space="preserve"> is</w:delText>
        </w:r>
      </w:del>
      <w:r w:rsidR="009B185B" w:rsidRPr="009579A4">
        <w:t xml:space="preserve"> </w:t>
      </w:r>
      <w:r w:rsidR="005C10AF">
        <w:t>for</w:t>
      </w:r>
      <w:r w:rsidR="005D2C50" w:rsidRPr="009579A4">
        <w:t xml:space="preserve"> a full </w:t>
      </w:r>
      <w:r w:rsidR="005D2C50">
        <w:t>96-well plate neutralization assay.</w:t>
      </w:r>
    </w:p>
    <w:p w14:paraId="3D7ECFAD" w14:textId="429B36D1" w:rsidR="005D2C50" w:rsidRPr="00A07B01" w:rsidRDefault="005D2C50" w:rsidP="00EA4893">
      <w:pPr>
        <w:pStyle w:val="MDPI31text"/>
        <w:rPr>
          <w:i/>
        </w:rPr>
      </w:pPr>
      <w:r>
        <w:t>We performed</w:t>
      </w:r>
      <w:r w:rsidR="00D75DA4">
        <w:t xml:space="preserve"> neutralization assays using </w:t>
      </w:r>
      <w:r w:rsidR="00534C9E">
        <w:t>plasma</w:t>
      </w:r>
      <w:r w:rsidR="00D75DA4">
        <w:t xml:space="preserve"> from a confirmed SARS-CoV-2 infected patient collected at 19 days post-symptom onset</w:t>
      </w:r>
      <w:r w:rsidR="008607F7">
        <w:t>, and with soluble ACE2 protein</w:t>
      </w:r>
      <w:r w:rsidR="000E6111">
        <w:t xml:space="preserve"> fused to an IgG Fc domain</w:t>
      </w:r>
      <w:r w:rsidR="008607F7">
        <w:t xml:space="preserve"> (which neutralize</w:t>
      </w:r>
      <w:r w:rsidR="00AA58B6">
        <w:t>s</w:t>
      </w:r>
      <w:r w:rsidR="008607F7">
        <w:t xml:space="preserve"> SARS-CoV-2 by acting as a decoy receptor </w:t>
      </w:r>
      <w:r w:rsidR="00C94E4B">
        <w:rPr>
          <w:i/>
        </w:rPr>
        <w:fldChar w:fldCharType="begin" w:fldLock="1"/>
      </w:r>
      <w:r w:rsidR="005B75E8">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C94E4B">
        <w:rPr>
          <w:i/>
        </w:rPr>
        <w:fldChar w:fldCharType="separate"/>
      </w:r>
      <w:r w:rsidR="005B75E8" w:rsidRPr="005B75E8">
        <w:t>[54]</w:t>
      </w:r>
      <w:r w:rsidR="00C94E4B">
        <w:rPr>
          <w:i/>
        </w:rPr>
        <w:fldChar w:fldCharType="end"/>
      </w:r>
      <w:r w:rsidR="008607F7">
        <w:t>).</w:t>
      </w:r>
      <w:r w:rsidR="00A07B01">
        <w:t xml:space="preserve"> </w:t>
      </w:r>
      <w:r w:rsidR="00B27FE4">
        <w:t>As</w:t>
      </w:r>
      <w:r w:rsidR="00D13E5E">
        <w:t xml:space="preserve"> negative </w:t>
      </w:r>
      <w:r w:rsidR="00B27FE4">
        <w:t>controls (not expected to neutralize</w:t>
      </w:r>
      <w:del w:id="12" w:author="Kate D Crawford" w:date="2020-04-30T18:38:00Z">
        <w:r w:rsidR="00B27FE4" w:rsidDel="00AB24D0">
          <w:delText>d</w:delText>
        </w:r>
      </w:del>
      <w:r w:rsidR="00B27FE4">
        <w:t xml:space="preserve">) we used sera collected prior to the emergence of SARS-CoV-2 in late 2019. </w:t>
      </w:r>
      <w:r w:rsidR="00A07B01">
        <w:t xml:space="preserve">For these assays, we first made serial dilutions of </w:t>
      </w:r>
      <w:r w:rsidR="00BD3841">
        <w:t xml:space="preserve">the </w:t>
      </w:r>
      <w:r w:rsidR="00A655D5">
        <w:t>plasma</w:t>
      </w:r>
      <w:r w:rsidR="00BD3841">
        <w:t>, sera,</w:t>
      </w:r>
      <w:r w:rsidR="00A07B01">
        <w:t xml:space="preserve"> or soluble ACE2</w:t>
      </w:r>
      <w:r w:rsidR="003B6F4D">
        <w:t>-Fc</w:t>
      </w:r>
      <w:r w:rsidR="00A07B01">
        <w:t xml:space="preserve"> in a 96-well plate</w:t>
      </w:r>
      <w:r w:rsidR="00BD3841">
        <w:t>. We</w:t>
      </w:r>
      <w:r w:rsidR="00A07B01">
        <w:t xml:space="preserve"> then incubated</w:t>
      </w:r>
      <w:r w:rsidR="00BD3841">
        <w:t xml:space="preserve"> these dilutions for 60 minutes</w:t>
      </w:r>
      <w:r w:rsidR="00A07B01">
        <w:t xml:space="preserve"> with</w:t>
      </w:r>
      <w:r w:rsidR="00BD3841">
        <w:t xml:space="preserve"> a volume of pseudotyped lentiviral particles sufficient to achieve</w:t>
      </w:r>
      <w:r w:rsidR="00A07B01">
        <w:t xml:space="preserve"> </w:t>
      </w:r>
      <w:r w:rsidR="00D84084" w:rsidRPr="00D84084">
        <w:t>2</w:t>
      </w:r>
      <w:r w:rsidR="00D84084">
        <w:t>x10</w:t>
      </w:r>
      <w:r w:rsidR="00D84084">
        <w:rPr>
          <w:vertAlign w:val="superscript"/>
        </w:rPr>
        <w:t>5</w:t>
      </w:r>
      <w:r w:rsidR="00A07B01" w:rsidRPr="00D84084">
        <w:t xml:space="preserve"> </w:t>
      </w:r>
      <w:r w:rsidR="00A07B01">
        <w:t xml:space="preserve">RLUs </w:t>
      </w:r>
      <w:r w:rsidR="00D84084">
        <w:t xml:space="preserve">of </w:t>
      </w:r>
      <w:r w:rsidR="00BD3841">
        <w:t>luciferase sig</w:t>
      </w:r>
      <w:r w:rsidR="00085205">
        <w:t>na</w:t>
      </w:r>
      <w:r w:rsidR="00BD3841">
        <w:t>l</w:t>
      </w:r>
      <w:r w:rsidR="00085205">
        <w:t xml:space="preserve"> per well. Finally, we added </w:t>
      </w:r>
      <w:r w:rsidR="00BE6EE6">
        <w:t xml:space="preserve">the mix to </w:t>
      </w:r>
      <w:r w:rsidR="00C951F6" w:rsidRPr="009579A4">
        <w:t>a pre-seeded plate of</w:t>
      </w:r>
      <w:r w:rsidR="00A07B01" w:rsidRPr="009579A4">
        <w:t xml:space="preserve"> </w:t>
      </w:r>
      <w:r w:rsidR="00A07B01">
        <w:t xml:space="preserve">293T-ACE2 cells. We measured the luciferase signal at </w:t>
      </w:r>
      <w:r w:rsidR="00520B27" w:rsidRPr="00CE4119">
        <w:t>60</w:t>
      </w:r>
      <w:r w:rsidR="00A07B01" w:rsidRPr="00CE4119">
        <w:t xml:space="preserve"> </w:t>
      </w:r>
      <w:r w:rsidR="00A07B01">
        <w:t xml:space="preserve">hours post-infection (see </w:t>
      </w:r>
      <w:r w:rsidR="00A07B01">
        <w:rPr>
          <w:b/>
          <w:bCs/>
        </w:rPr>
        <w:t>Materials and Methods</w:t>
      </w:r>
      <w:r w:rsidR="00A07B01">
        <w:t xml:space="preserve"> for a more detailed protocol).</w:t>
      </w:r>
    </w:p>
    <w:p w14:paraId="739F408F" w14:textId="7D63EAB4" w:rsidR="00EA4893" w:rsidRDefault="00EA4893" w:rsidP="00EA4893">
      <w:pPr>
        <w:pStyle w:val="MDPI52figure"/>
      </w:pPr>
      <w:r>
        <w:rPr>
          <w:noProof/>
          <w:snapToGrid/>
        </w:rPr>
        <w:drawing>
          <wp:inline distT="0" distB="0" distL="0" distR="0" wp14:anchorId="7D2FFC44" wp14:editId="34EDA6BA">
            <wp:extent cx="5588355" cy="30321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_neu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355" cy="3032124"/>
                    </a:xfrm>
                    <a:prstGeom prst="rect">
                      <a:avLst/>
                    </a:prstGeom>
                  </pic:spPr>
                </pic:pic>
              </a:graphicData>
            </a:graphic>
          </wp:inline>
        </w:drawing>
      </w:r>
    </w:p>
    <w:p w14:paraId="577FFA3D" w14:textId="076CD298" w:rsidR="00D90B27" w:rsidRPr="005918D0" w:rsidRDefault="00EA4893" w:rsidP="00EA4893">
      <w:pPr>
        <w:pStyle w:val="MDPI51figurecaption"/>
      </w:pPr>
      <w:r w:rsidRPr="00EA4893">
        <w:rPr>
          <w:b/>
        </w:rPr>
        <w:t xml:space="preserve">Figure 4. </w:t>
      </w:r>
      <w:r w:rsidR="00D90B27">
        <w:t>Neutralization assays.</w:t>
      </w:r>
      <w:r w:rsidR="003E2FC3">
        <w:t xml:space="preserve"> </w:t>
      </w:r>
      <w:r w:rsidR="005D2C50">
        <w:t>(</w:t>
      </w:r>
      <w:r w:rsidR="005D2C50">
        <w:rPr>
          <w:b/>
          <w:bCs/>
        </w:rPr>
        <w:t>A</w:t>
      </w:r>
      <w:r w:rsidR="005D2C50">
        <w:t xml:space="preserve">) Neutralization assay using </w:t>
      </w:r>
      <w:r w:rsidR="007D6273">
        <w:t>plasma</w:t>
      </w:r>
      <w:r w:rsidR="009425DC">
        <w:t xml:space="preserve"> collected from a confirmed SARS-CoV-2 infected patient at</w:t>
      </w:r>
      <w:r w:rsidR="00B54AD6">
        <w:t xml:space="preserve"> 19</w:t>
      </w:r>
      <w:r w:rsidR="00D75DA4">
        <w:t xml:space="preserve"> </w:t>
      </w:r>
      <w:r w:rsidR="00B54AD6">
        <w:t>days post-symptom onset</w:t>
      </w:r>
      <w:r w:rsidR="00797136">
        <w:t xml:space="preserve"> </w:t>
      </w:r>
      <w:r w:rsidR="00797136" w:rsidRPr="001C2AFA">
        <w:rPr>
          <w:color w:val="000000" w:themeColor="text1"/>
        </w:rPr>
        <w:t>(“</w:t>
      </w:r>
      <w:proofErr w:type="spellStart"/>
      <w:r w:rsidR="00797136" w:rsidRPr="001C2AFA">
        <w:rPr>
          <w:color w:val="000000" w:themeColor="text1"/>
        </w:rPr>
        <w:t>p.s.o</w:t>
      </w:r>
      <w:proofErr w:type="spellEnd"/>
      <w:r w:rsidR="00797136" w:rsidRPr="001C2AFA">
        <w:rPr>
          <w:color w:val="000000" w:themeColor="text1"/>
        </w:rPr>
        <w:t>.”)</w:t>
      </w:r>
      <w:r w:rsidR="00B54AD6" w:rsidRPr="001C2AFA">
        <w:rPr>
          <w:color w:val="000000" w:themeColor="text1"/>
        </w:rPr>
        <w:t>.</w:t>
      </w:r>
      <w:r w:rsidR="00797136">
        <w:t xml:space="preserve"> The IC50 for this plasma was </w:t>
      </w:r>
      <w:r w:rsidR="00797136">
        <w:rPr>
          <w:bCs/>
        </w:rPr>
        <w:t>1:20</w:t>
      </w:r>
      <w:r w:rsidR="007945A3">
        <w:rPr>
          <w:bCs/>
        </w:rPr>
        <w:t>76</w:t>
      </w:r>
      <w:r w:rsidR="00797136">
        <w:rPr>
          <w:bCs/>
        </w:rPr>
        <w:t xml:space="preserve"> for </w:t>
      </w:r>
      <w:r w:rsidR="007945A3">
        <w:rPr>
          <w:bCs/>
        </w:rPr>
        <w:t xml:space="preserve">the </w:t>
      </w:r>
      <w:r w:rsidR="00797136">
        <w:rPr>
          <w:bCs/>
        </w:rPr>
        <w:t>Spike-</w:t>
      </w:r>
      <w:proofErr w:type="spellStart"/>
      <w:r w:rsidR="00797136">
        <w:rPr>
          <w:bCs/>
        </w:rPr>
        <w:t>pseudotype</w:t>
      </w:r>
      <w:proofErr w:type="spellEnd"/>
      <w:r w:rsidR="007945A3">
        <w:rPr>
          <w:bCs/>
        </w:rPr>
        <w:t>, 1:1334 for the Spike-ALAYT-</w:t>
      </w:r>
      <w:proofErr w:type="spellStart"/>
      <w:r w:rsidR="007945A3">
        <w:rPr>
          <w:bCs/>
        </w:rPr>
        <w:t>pseudotype</w:t>
      </w:r>
      <w:proofErr w:type="spellEnd"/>
      <w:r w:rsidR="007945A3">
        <w:rPr>
          <w:bCs/>
        </w:rPr>
        <w:t xml:space="preserve">, and 1:1605 for the Spike, </w:t>
      </w:r>
      <w:proofErr w:type="spellStart"/>
      <w:r w:rsidR="007945A3">
        <w:rPr>
          <w:bCs/>
        </w:rPr>
        <w:t>HA</w:t>
      </w:r>
      <w:r w:rsidR="00E968BA">
        <w:rPr>
          <w:bCs/>
        </w:rPr>
        <w:t>t</w:t>
      </w:r>
      <w:r w:rsidR="007945A3">
        <w:rPr>
          <w:bCs/>
        </w:rPr>
        <w:t>ail-pseudotype</w:t>
      </w:r>
      <w:proofErr w:type="spellEnd"/>
      <w:r w:rsidR="007945A3">
        <w:rPr>
          <w:bCs/>
        </w:rPr>
        <w:t>.</w:t>
      </w:r>
      <w:r w:rsidR="00797136">
        <w:t xml:space="preserve"> </w:t>
      </w:r>
      <w:r w:rsidR="00B54AD6">
        <w:t>(</w:t>
      </w:r>
      <w:r w:rsidR="00B54AD6">
        <w:rPr>
          <w:b/>
          <w:bCs/>
        </w:rPr>
        <w:t>B</w:t>
      </w:r>
      <w:r w:rsidR="00B54AD6">
        <w:t>) Neutralization assay using soluble ACE2 protein</w:t>
      </w:r>
      <w:r w:rsidR="000E6111">
        <w:t xml:space="preserve"> fused to the Fc domain from IgG</w:t>
      </w:r>
      <w:r w:rsidR="00797136">
        <w:t xml:space="preserve"> (ACE2-Fc)</w:t>
      </w:r>
      <w:r w:rsidR="007945A3">
        <w:t>.</w:t>
      </w:r>
      <w:r w:rsidR="00797136">
        <w:t xml:space="preserve"> The IC50 for ACE2-Fc was </w:t>
      </w:r>
      <w:r w:rsidR="00797136">
        <w:rPr>
          <w:bCs/>
        </w:rPr>
        <w:t>2</w:t>
      </w:r>
      <w:r w:rsidR="007945A3">
        <w:rPr>
          <w:bCs/>
        </w:rPr>
        <w:t>.49</w:t>
      </w:r>
      <w:r w:rsidR="00797136">
        <w:rPr>
          <w:bCs/>
        </w:rPr>
        <w:t xml:space="preserve"> </w:t>
      </w:r>
      <w:proofErr w:type="spellStart"/>
      <w:r w:rsidR="00797136" w:rsidRPr="00324D9A">
        <w:rPr>
          <w:bCs/>
          <w:color w:val="000000" w:themeColor="text1"/>
        </w:rPr>
        <w:t>μ</w:t>
      </w:r>
      <w:r w:rsidR="00797136">
        <w:rPr>
          <w:bCs/>
          <w:color w:val="000000" w:themeColor="text1"/>
        </w:rPr>
        <w:t>g</w:t>
      </w:r>
      <w:proofErr w:type="spellEnd"/>
      <w:r w:rsidR="00797136">
        <w:rPr>
          <w:bCs/>
          <w:color w:val="000000" w:themeColor="text1"/>
        </w:rPr>
        <w:t>/mL for the Spi</w:t>
      </w:r>
      <w:r w:rsidR="007945A3">
        <w:rPr>
          <w:bCs/>
          <w:color w:val="000000" w:themeColor="text1"/>
        </w:rPr>
        <w:t>ke-</w:t>
      </w:r>
      <w:proofErr w:type="spellStart"/>
      <w:r w:rsidR="007945A3">
        <w:rPr>
          <w:bCs/>
          <w:color w:val="000000" w:themeColor="text1"/>
        </w:rPr>
        <w:t>psdeudotype</w:t>
      </w:r>
      <w:proofErr w:type="spellEnd"/>
      <w:r w:rsidR="007945A3">
        <w:rPr>
          <w:bCs/>
          <w:color w:val="000000" w:themeColor="text1"/>
        </w:rPr>
        <w:t xml:space="preserve">, 1.75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r w:rsidR="007945A3">
        <w:rPr>
          <w:bCs/>
          <w:color w:val="000000" w:themeColor="text1"/>
        </w:rPr>
        <w:t>ALAYT</w:t>
      </w:r>
      <w:r w:rsidR="00797136">
        <w:rPr>
          <w:bCs/>
          <w:color w:val="000000" w:themeColor="text1"/>
        </w:rPr>
        <w:t>-</w:t>
      </w:r>
      <w:proofErr w:type="spellStart"/>
      <w:r w:rsidR="00797136">
        <w:rPr>
          <w:bCs/>
          <w:color w:val="000000" w:themeColor="text1"/>
        </w:rPr>
        <w:t>pseudotype</w:t>
      </w:r>
      <w:proofErr w:type="spellEnd"/>
      <w:r w:rsidR="007945A3">
        <w:rPr>
          <w:bCs/>
          <w:color w:val="000000" w:themeColor="text1"/>
        </w:rPr>
        <w:t xml:space="preserve">, and </w:t>
      </w:r>
      <w:r w:rsidR="007945A3">
        <w:rPr>
          <w:bCs/>
        </w:rPr>
        <w:t xml:space="preserve">0.25 </w:t>
      </w:r>
      <w:proofErr w:type="spellStart"/>
      <w:r w:rsidR="007945A3" w:rsidRPr="00324D9A">
        <w:rPr>
          <w:bCs/>
          <w:color w:val="000000" w:themeColor="text1"/>
        </w:rPr>
        <w:t>μ</w:t>
      </w:r>
      <w:r w:rsidR="007945A3">
        <w:rPr>
          <w:bCs/>
          <w:color w:val="000000" w:themeColor="text1"/>
        </w:rPr>
        <w:t>g</w:t>
      </w:r>
      <w:proofErr w:type="spellEnd"/>
      <w:r w:rsidR="007945A3">
        <w:rPr>
          <w:bCs/>
          <w:color w:val="000000" w:themeColor="text1"/>
        </w:rPr>
        <w:t>/mL for the Spike</w:t>
      </w:r>
      <w:r w:rsidR="00E968BA">
        <w:rPr>
          <w:bCs/>
          <w:color w:val="000000" w:themeColor="text1"/>
        </w:rPr>
        <w:t>-</w:t>
      </w:r>
      <w:proofErr w:type="spellStart"/>
      <w:r w:rsidR="007945A3">
        <w:rPr>
          <w:bCs/>
          <w:color w:val="000000" w:themeColor="text1"/>
        </w:rPr>
        <w:t>HA</w:t>
      </w:r>
      <w:r w:rsidR="00E968BA">
        <w:rPr>
          <w:bCs/>
          <w:color w:val="000000" w:themeColor="text1"/>
        </w:rPr>
        <w:t>t</w:t>
      </w:r>
      <w:r w:rsidR="007945A3">
        <w:rPr>
          <w:bCs/>
          <w:color w:val="000000" w:themeColor="text1"/>
        </w:rPr>
        <w:t>ail</w:t>
      </w:r>
      <w:proofErr w:type="spellEnd"/>
      <w:r w:rsidR="007945A3">
        <w:rPr>
          <w:bCs/>
          <w:color w:val="000000" w:themeColor="text1"/>
        </w:rPr>
        <w:t xml:space="preserve"> </w:t>
      </w:r>
      <w:proofErr w:type="spellStart"/>
      <w:r w:rsidR="00E968BA">
        <w:rPr>
          <w:bCs/>
          <w:color w:val="000000" w:themeColor="text1"/>
        </w:rPr>
        <w:t>pseudotype</w:t>
      </w:r>
      <w:proofErr w:type="spellEnd"/>
      <w:r w:rsidR="00B54AD6">
        <w:t>.</w:t>
      </w:r>
      <w:r w:rsidR="00BE3DC1">
        <w:t xml:space="preserve"> (</w:t>
      </w:r>
      <w:r w:rsidR="00BE3DC1">
        <w:rPr>
          <w:b/>
          <w:bCs/>
        </w:rPr>
        <w:t>C</w:t>
      </w:r>
      <w:r w:rsidR="00BE3DC1">
        <w:t>) Ne</w:t>
      </w:r>
      <w:r w:rsidR="0042744A">
        <w:t xml:space="preserve">gative control </w:t>
      </w:r>
      <w:r w:rsidR="00BE3DC1">
        <w:t>ser</w:t>
      </w:r>
      <w:r w:rsidR="00EC6297">
        <w:t>a</w:t>
      </w:r>
      <w:r w:rsidR="00BE3DC1">
        <w:t xml:space="preserve"> collected prior to the emergence of SARS-CoV-2</w:t>
      </w:r>
      <w:r w:rsidR="0042744A">
        <w:t xml:space="preserve"> does not neutralize the Spike-pseudotyped lentiviral particles</w:t>
      </w:r>
      <w:r w:rsidR="00BE3DC1">
        <w:t xml:space="preserve">. The serum </w:t>
      </w:r>
      <w:r w:rsidR="00A40129">
        <w:t>from</w:t>
      </w:r>
      <w:r w:rsidR="00BE3DC1">
        <w:t xml:space="preserve"> 1989 was </w:t>
      </w:r>
      <w:r w:rsidR="00EC6297">
        <w:t>from a person o</w:t>
      </w:r>
      <w:r w:rsidR="00BE3DC1">
        <w:t>f a similar age</w:t>
      </w:r>
      <w:r w:rsidR="00726A26">
        <w:t xml:space="preserve"> at the time of serum collection</w:t>
      </w:r>
      <w:r w:rsidR="00BE3DC1">
        <w:t xml:space="preserve"> </w:t>
      </w:r>
      <w:r w:rsidR="007945A3">
        <w:t xml:space="preserve">as </w:t>
      </w:r>
      <w:r w:rsidR="00BE3DC1">
        <w:t>the confirmed SARS-CoV-2 infected patient</w:t>
      </w:r>
      <w:r w:rsidR="007945A3">
        <w:t xml:space="preserve"> whose </w:t>
      </w:r>
      <w:r w:rsidR="00A40129">
        <w:t>plasma</w:t>
      </w:r>
      <w:r w:rsidR="007945A3">
        <w:t xml:space="preserve"> was tested in </w:t>
      </w:r>
      <w:r w:rsidR="007945A3">
        <w:rPr>
          <w:b/>
          <w:bCs/>
        </w:rPr>
        <w:t>A</w:t>
      </w:r>
      <w:r w:rsidR="00BE3DC1">
        <w:t>.</w:t>
      </w:r>
      <w:r w:rsidR="007945A3">
        <w:t xml:space="preserve"> High concentrations of naïve serum do seem to </w:t>
      </w:r>
      <w:r w:rsidR="00317CFE">
        <w:t>enhance luciferase signal</w:t>
      </w:r>
      <w:r w:rsidR="007945A3">
        <w:t xml:space="preserve">, perhaps </w:t>
      </w:r>
      <w:r w:rsidR="001869E3">
        <w:t>because of</w:t>
      </w:r>
      <w:r w:rsidR="007945A3">
        <w:t xml:space="preserve"> components </w:t>
      </w:r>
      <w:r w:rsidR="001869E3">
        <w:t>that improve</w:t>
      </w:r>
      <w:r w:rsidR="007945A3">
        <w:t xml:space="preserve"> cell-growth</w:t>
      </w:r>
      <w:r w:rsidR="0045082F">
        <w:t>. Each point shows the average of duplicate values with error bars showing standard error.</w:t>
      </w:r>
    </w:p>
    <w:p w14:paraId="6E0F6193" w14:textId="5FA0E212" w:rsidR="004C2FDD" w:rsidRDefault="00F85C43" w:rsidP="00EA4893">
      <w:pPr>
        <w:pStyle w:val="MDPI31text"/>
        <w:rPr>
          <w:b/>
          <w:color w:val="000000" w:themeColor="text1"/>
        </w:rPr>
      </w:pPr>
      <w:r>
        <w:t xml:space="preserve">Both the </w:t>
      </w:r>
      <w:r w:rsidR="00A3651E">
        <w:t>plasma</w:t>
      </w:r>
      <w:r w:rsidR="0027559C">
        <w:t xml:space="preserve"> from the confirmed SARS-CoV-2-infected patient</w:t>
      </w:r>
      <w:r>
        <w:t xml:space="preserve"> and the soluble ACE2</w:t>
      </w:r>
      <w:r w:rsidR="008B62C7">
        <w:t>-Fc</w:t>
      </w:r>
      <w:r>
        <w:t xml:space="preserve"> effectively neutralized the virus (</w:t>
      </w:r>
      <w:r w:rsidRPr="00063AF1">
        <w:rPr>
          <w:b/>
          <w:bCs/>
          <w:rPrChange w:id="13" w:author="Kate D Crawford" w:date="2020-04-30T22:49:00Z">
            <w:rPr/>
          </w:rPrChange>
        </w:rPr>
        <w:t>Figure 4</w:t>
      </w:r>
      <w:proofErr w:type="gramStart"/>
      <w:r w:rsidR="0027559C" w:rsidRPr="00063AF1">
        <w:rPr>
          <w:b/>
          <w:bCs/>
          <w:rPrChange w:id="14" w:author="Kate D Crawford" w:date="2020-04-30T22:49:00Z">
            <w:rPr/>
          </w:rPrChange>
        </w:rPr>
        <w:t>A,B</w:t>
      </w:r>
      <w:proofErr w:type="gramEnd"/>
      <w:r>
        <w:t xml:space="preserve">). For the </w:t>
      </w:r>
      <w:r w:rsidR="00E07CB4">
        <w:t>plasma</w:t>
      </w:r>
      <w:r>
        <w:t>, the inhibitory concentration</w:t>
      </w:r>
      <w:r w:rsidR="00B76ED9">
        <w:t>s</w:t>
      </w:r>
      <w:r>
        <w:t xml:space="preserve"> 50% (IC50</w:t>
      </w:r>
      <w:r w:rsidR="00B76ED9">
        <w:t>s</w:t>
      </w:r>
      <w:r>
        <w:t>)</w:t>
      </w:r>
      <w:r w:rsidR="001E09C2">
        <w:t xml:space="preserve"> </w:t>
      </w:r>
      <w:r w:rsidR="00B76ED9">
        <w:t>were</w:t>
      </w:r>
      <w:r w:rsidR="001E09C2">
        <w:t xml:space="preserve"> </w:t>
      </w:r>
      <w:r w:rsidR="00BA7F78">
        <w:sym w:font="Symbol" w:char="F0BB"/>
      </w:r>
      <w:r w:rsidR="001E09C2">
        <w:t>1</w:t>
      </w:r>
      <w:r w:rsidR="00AA20EC">
        <w:t>:1600 (</w:t>
      </w:r>
      <w:r w:rsidR="00D21179">
        <w:sym w:font="Symbol" w:char="F0B1"/>
      </w:r>
      <w:r w:rsidR="00D21179">
        <w:t xml:space="preserve"> 25%</w:t>
      </w:r>
      <w:r w:rsidR="00AA20EC">
        <w:t xml:space="preserve">) </w:t>
      </w:r>
      <w:r w:rsidR="00493037">
        <w:t>for</w:t>
      </w:r>
      <w:r w:rsidR="001E09C2">
        <w:t xml:space="preserve"> </w:t>
      </w:r>
      <w:r w:rsidR="00CC66D1">
        <w:t xml:space="preserve">all </w:t>
      </w:r>
      <w:r w:rsidR="00493037">
        <w:t>three Spike variants</w:t>
      </w:r>
      <w:r>
        <w:t xml:space="preserve">, which is in the range of values </w:t>
      </w:r>
      <w:r w:rsidR="00965DAC">
        <w:t xml:space="preserve">that have been </w:t>
      </w:r>
      <w:r>
        <w:t>reported for sera</w:t>
      </w:r>
      <w:r w:rsidR="00A3651E">
        <w:t xml:space="preserve"> and plasma</w:t>
      </w:r>
      <w:r>
        <w:t xml:space="preserve"> from other </w:t>
      </w:r>
      <w:r w:rsidR="00965DAC">
        <w:t xml:space="preserve">SARS-CoV-2 </w:t>
      </w:r>
      <w:r>
        <w:t>patients at a similar time post-</w:t>
      </w:r>
      <w:r w:rsidRPr="00F85C43">
        <w:t xml:space="preserve">infection </w:t>
      </w:r>
      <w:r w:rsidR="00C5599B" w:rsidRPr="00BF15CA">
        <w:rPr>
          <w:bCs/>
        </w:rPr>
        <w:fldChar w:fldCharType="begin" w:fldLock="1"/>
      </w:r>
      <w:r w:rsidR="001F1F62" w:rsidRPr="00BF15CA">
        <w:rPr>
          <w:bCs/>
        </w:rPr>
        <w:instrText>ADDIN CSL_CITATION {"citationItems":[{"id":"ITEM-1","itemData":{"DOI":"10.1101/2020.03.30.20047365","abstract":"Background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-1","issued":{"date-parts":[["2020"]]},"title":"Neutralizing antibody responses to SARS-CoV-2 in a COVID-19 recovered patient cohort and their implications","type":"article-journal"},"uris":["http://www.mendeley.com/documents/?uuid=7209c28a-c75f-46db-8b7d-f910f4eb207c"]}],"mendeley":{"formattedCitation":"[4]","plainTextFormattedCitation":"[4]","previouslyFormattedCitation":"[4]"},"properties":{"noteIndex":0},"schema":"https://github.com/citation-style-language/schema/raw/master/csl-citation.json"}</w:instrText>
      </w:r>
      <w:r w:rsidR="00C5599B" w:rsidRPr="00BF15CA">
        <w:rPr>
          <w:bCs/>
        </w:rPr>
        <w:fldChar w:fldCharType="separate"/>
      </w:r>
      <w:r w:rsidR="00C5599B" w:rsidRPr="00BF15CA">
        <w:rPr>
          <w:bCs/>
          <w:noProof/>
        </w:rPr>
        <w:t>[4]</w:t>
      </w:r>
      <w:r w:rsidR="00C5599B" w:rsidRPr="00BF15CA">
        <w:rPr>
          <w:bCs/>
        </w:rPr>
        <w:fldChar w:fldCharType="end"/>
      </w:r>
      <w:r w:rsidRPr="00F85C43">
        <w:rPr>
          <w:color w:val="000000" w:themeColor="text1"/>
        </w:rPr>
        <w:t>. For soluble ACE2</w:t>
      </w:r>
      <w:r w:rsidR="000E6111">
        <w:rPr>
          <w:color w:val="000000" w:themeColor="text1"/>
        </w:rPr>
        <w:t>-Fc</w:t>
      </w:r>
      <w:r w:rsidRPr="00F85C43">
        <w:rPr>
          <w:color w:val="000000" w:themeColor="text1"/>
        </w:rPr>
        <w:t>, the IC50 was</w:t>
      </w:r>
      <w:r w:rsidR="001E09C2">
        <w:rPr>
          <w:color w:val="000000" w:themeColor="text1"/>
        </w:rPr>
        <w:t xml:space="preserve"> </w:t>
      </w:r>
      <w:r w:rsidR="00CC66D1">
        <w:sym w:font="Symbol" w:char="F0BB"/>
      </w:r>
      <w:r w:rsidR="001E09C2">
        <w:rPr>
          <w:color w:val="000000" w:themeColor="text1"/>
        </w:rPr>
        <w:t xml:space="preserve">2 </w:t>
      </w:r>
      <w:proofErr w:type="spellStart"/>
      <w:r w:rsidR="00336E66" w:rsidRPr="00324D9A">
        <w:rPr>
          <w:color w:val="000000" w:themeColor="text1"/>
        </w:rPr>
        <w:t>μ</w:t>
      </w:r>
      <w:r w:rsidR="001E09C2">
        <w:rPr>
          <w:color w:val="000000" w:themeColor="text1"/>
        </w:rPr>
        <w:t>g</w:t>
      </w:r>
      <w:proofErr w:type="spellEnd"/>
      <w:r w:rsidR="001E09C2">
        <w:rPr>
          <w:color w:val="000000" w:themeColor="text1"/>
        </w:rPr>
        <w:t>/mL with the Spike</w:t>
      </w:r>
      <w:r w:rsidR="007945A3">
        <w:rPr>
          <w:color w:val="000000" w:themeColor="text1"/>
        </w:rPr>
        <w:t xml:space="preserve"> and Spike</w:t>
      </w:r>
      <w:r w:rsidR="004C66A9">
        <w:rPr>
          <w:color w:val="000000" w:themeColor="text1"/>
        </w:rPr>
        <w:t>-</w:t>
      </w:r>
      <w:r w:rsidR="007945A3">
        <w:rPr>
          <w:color w:val="000000" w:themeColor="text1"/>
        </w:rPr>
        <w:t>ALAYT</w:t>
      </w:r>
      <w:r w:rsidR="00336E66">
        <w:rPr>
          <w:color w:val="000000" w:themeColor="text1"/>
        </w:rPr>
        <w:t xml:space="preserve">-pseudotyped </w:t>
      </w:r>
      <w:r w:rsidR="00A273B4">
        <w:rPr>
          <w:color w:val="000000" w:themeColor="text1"/>
        </w:rPr>
        <w:t xml:space="preserve">lentiviral </w:t>
      </w:r>
      <w:proofErr w:type="gramStart"/>
      <w:r w:rsidR="004C66A9">
        <w:rPr>
          <w:color w:val="000000" w:themeColor="text1"/>
        </w:rPr>
        <w:t>particles</w:t>
      </w:r>
      <w:r w:rsidR="00A273B4">
        <w:rPr>
          <w:color w:val="000000" w:themeColor="text1"/>
        </w:rPr>
        <w:t>, but</w:t>
      </w:r>
      <w:proofErr w:type="gramEnd"/>
      <w:r w:rsidR="00A273B4">
        <w:rPr>
          <w:color w:val="000000" w:themeColor="text1"/>
        </w:rPr>
        <w:t xml:space="preserve"> was notably lower for the Spike-</w:t>
      </w:r>
      <w:proofErr w:type="spellStart"/>
      <w:r w:rsidR="00A273B4">
        <w:rPr>
          <w:color w:val="000000" w:themeColor="text1"/>
        </w:rPr>
        <w:t>HAtail</w:t>
      </w:r>
      <w:proofErr w:type="spellEnd"/>
      <w:r w:rsidR="00A273B4">
        <w:rPr>
          <w:color w:val="000000" w:themeColor="text1"/>
        </w:rPr>
        <w:t xml:space="preserve"> pseudotyped lentiviral particles</w:t>
      </w:r>
      <w:r w:rsidR="00340F84">
        <w:rPr>
          <w:color w:val="000000" w:themeColor="text1"/>
        </w:rPr>
        <w:t xml:space="preserve"> (</w:t>
      </w:r>
      <w:r w:rsidR="00340F84" w:rsidRPr="00063AF1">
        <w:rPr>
          <w:b/>
          <w:bCs/>
          <w:color w:val="000000" w:themeColor="text1"/>
          <w:rPrChange w:id="15" w:author="Kate D Crawford" w:date="2020-04-30T22:49:00Z">
            <w:rPr>
              <w:color w:val="000000" w:themeColor="text1"/>
            </w:rPr>
          </w:rPrChange>
        </w:rPr>
        <w:t>Figure 4B</w:t>
      </w:r>
      <w:r w:rsidR="00340F84">
        <w:rPr>
          <w:color w:val="000000" w:themeColor="text1"/>
        </w:rPr>
        <w:t>)</w:t>
      </w:r>
      <w:r w:rsidR="001E09C2">
        <w:rPr>
          <w:color w:val="000000" w:themeColor="text1"/>
        </w:rPr>
        <w:t xml:space="preserve">. </w:t>
      </w:r>
      <w:r w:rsidR="00A273B4">
        <w:rPr>
          <w:color w:val="000000" w:themeColor="text1"/>
        </w:rPr>
        <w:t xml:space="preserve">Our measurement of </w:t>
      </w:r>
      <w:r w:rsidR="00A273B4">
        <w:sym w:font="Symbol" w:char="F0BB"/>
      </w:r>
      <w:r w:rsidR="00A273B4">
        <w:rPr>
          <w:color w:val="000000" w:themeColor="text1"/>
        </w:rPr>
        <w:t xml:space="preserve">2 </w:t>
      </w:r>
      <w:proofErr w:type="spellStart"/>
      <w:r w:rsidR="00A273B4" w:rsidRPr="00324D9A">
        <w:rPr>
          <w:color w:val="000000" w:themeColor="text1"/>
        </w:rPr>
        <w:t>μ</w:t>
      </w:r>
      <w:r w:rsidR="00A273B4">
        <w:rPr>
          <w:color w:val="000000" w:themeColor="text1"/>
        </w:rPr>
        <w:t>g</w:t>
      </w:r>
      <w:proofErr w:type="spellEnd"/>
      <w:r w:rsidR="00A273B4">
        <w:rPr>
          <w:color w:val="000000" w:themeColor="text1"/>
        </w:rPr>
        <w:t>/mL for the unmodified Spike</w:t>
      </w:r>
      <w:r w:rsidR="001E09C2">
        <w:rPr>
          <w:color w:val="000000" w:themeColor="text1"/>
        </w:rPr>
        <w:t xml:space="preserve"> </w:t>
      </w:r>
      <w:r w:rsidR="00181102">
        <w:rPr>
          <w:color w:val="000000" w:themeColor="text1"/>
        </w:rPr>
        <w:t xml:space="preserve">is </w:t>
      </w:r>
      <w:r w:rsidR="001E09C2">
        <w:rPr>
          <w:color w:val="000000" w:themeColor="text1"/>
        </w:rPr>
        <w:t>higher than</w:t>
      </w:r>
      <w:r w:rsidR="003B52CF">
        <w:rPr>
          <w:color w:val="000000" w:themeColor="text1"/>
        </w:rPr>
        <w:t xml:space="preserve"> a previously reported IC50 of 0.1 </w:t>
      </w:r>
      <w:proofErr w:type="spellStart"/>
      <w:r w:rsidR="00336E66" w:rsidRPr="00324D9A">
        <w:rPr>
          <w:color w:val="000000" w:themeColor="text1"/>
        </w:rPr>
        <w:t>μ</w:t>
      </w:r>
      <w:r w:rsidR="003B52CF">
        <w:rPr>
          <w:color w:val="000000" w:themeColor="text1"/>
        </w:rPr>
        <w:t>g</w:t>
      </w:r>
      <w:proofErr w:type="spellEnd"/>
      <w:r w:rsidR="003B52CF">
        <w:rPr>
          <w:color w:val="000000" w:themeColor="text1"/>
        </w:rPr>
        <w:t>/ml for soluble ACE2</w:t>
      </w:r>
      <w:r w:rsidR="005C1DE0">
        <w:rPr>
          <w:color w:val="000000" w:themeColor="text1"/>
        </w:rPr>
        <w:t>-IgG</w:t>
      </w:r>
      <w:r w:rsidR="001E09C2">
        <w:rPr>
          <w:color w:val="000000" w:themeColor="text1"/>
        </w:rPr>
        <w:t xml:space="preserve"> </w:t>
      </w:r>
      <w:r w:rsidR="009573FA">
        <w:rPr>
          <w:b/>
          <w:color w:val="000000" w:themeColor="text1"/>
        </w:rPr>
        <w:fldChar w:fldCharType="begin" w:fldLock="1"/>
      </w:r>
      <w:r w:rsidR="005B75E8">
        <w:rPr>
          <w:color w:val="000000" w:themeColor="text1"/>
        </w:rPr>
        <w:instrText>ADDIN CSL_CITATION {"citationItems":[{"id":"ITEM-1","itemData":{"DOI":"10.1101/2020.02.01.929976","abstract":"A novel coronavirus, designated as 2019-nCoV, emerged in Wuhan, China, at the end of 2019. As of Feb 1, 2020, at least 11,844 cases had been diagnosed in China, however, there is no specific antiviral treatment or vaccine currently. Very recently report have suggest that novel CoV uses the same cell entry receptor, ACE2, as SARS-CoV. In this report, we generated a new recombinant protein by connecting the extracellular domain of human ACE2 to the Fc region of the human immunoglobulin IgG1. An ACE2 mutant with low catalytic activity was also used in the study. The fusion proteins were then characterized. Both fusion proteins has high affinity binding to the receptor-binding domain (RBD) of SARS-CoV and 2019-nCoV and exerted desired pharmacological properties. Moreover, fusion proteins potently neutralized SARS-CoV and 2019-nCoV in vitro. As these fusion proteins exhibit cross-reactivity against coronavirus and could have potential applications for diagnosis, prophylaxis, and treatment of 2019-nCoV.","author":[{"dropping-particle":"","family":"Lei","given":"Changhai","non-dropping-particle":"","parse-names":false,"suffix":""},{"dropping-particle":"","family":"Fu","given":"Wenyan","non-dropping-particle":"","parse-names":false,"suffix":""},{"dropping-particle":"","family":"Qian","given":"Kewen","non-dropping-particle":"","parse-names":false,"suffix":""},{"dropping-particle":"","family":"Li","given":"Tian","non-dropping-particle":"","parse-names":false,"suffix":""},{"dropping-particle":"","family":"Zhang","given":"Sheng","non-dropping-particle":"","parse-names":false,"suffix":""},{"dropping-particle":"","family":"Ding","given":"Min","non-dropping-particle":"","parse-names":false,"suffix":""},{"dropping-particle":"","family":"Hu","given":"Shi","non-dropping-particle":"","parse-names":false,"suffix":""}],"container-title":"bioRxiv","id":"ITEM-1","issued":{"date-parts":[["2020"]]},"title":"Potent neutralization of 2019 novel coronavirus by recombinant ACE2-Ig","type":"article-journal"},"uris":["http://www.mendeley.com/documents/?uuid=1a7991a9-72c4-4c80-aa41-4fe9b5c53da7"]}],"mendeley":{"formattedCitation":"[54]","plainTextFormattedCitation":"[54]","previouslyFormattedCitation":"[54]"},"properties":{"noteIndex":0},"schema":"https://github.com/citation-style-language/schema/raw/master/csl-citation.json"}</w:instrText>
      </w:r>
      <w:r w:rsidR="009573FA">
        <w:rPr>
          <w:b/>
          <w:color w:val="000000" w:themeColor="text1"/>
        </w:rPr>
        <w:fldChar w:fldCharType="separate"/>
      </w:r>
      <w:r w:rsidR="005B75E8" w:rsidRPr="005B75E8">
        <w:rPr>
          <w:noProof/>
          <w:color w:val="000000" w:themeColor="text1"/>
        </w:rPr>
        <w:t>[54]</w:t>
      </w:r>
      <w:r w:rsidR="009573FA">
        <w:rPr>
          <w:b/>
          <w:color w:val="000000" w:themeColor="text1"/>
        </w:rPr>
        <w:fldChar w:fldCharType="end"/>
      </w:r>
      <w:r w:rsidR="007B2438">
        <w:rPr>
          <w:color w:val="000000" w:themeColor="text1"/>
        </w:rPr>
        <w:t>. W</w:t>
      </w:r>
      <w:r w:rsidR="0025787D">
        <w:rPr>
          <w:color w:val="000000" w:themeColor="text1"/>
        </w:rPr>
        <w:t xml:space="preserve">e suspect that the difference could be because </w:t>
      </w:r>
      <w:r w:rsidR="0025787D">
        <w:rPr>
          <w:color w:val="000000" w:themeColor="text1"/>
        </w:rPr>
        <w:lastRenderedPageBreak/>
        <w:t>our 293T-ACE2 target cells express high levels of ACE2 making them more resistant to neutralization by soluble ACE2</w:t>
      </w:r>
      <w:r w:rsidR="00D80CDD">
        <w:rPr>
          <w:color w:val="000000" w:themeColor="text1"/>
        </w:rPr>
        <w:t xml:space="preserve">. </w:t>
      </w:r>
      <w:r w:rsidR="004D3258">
        <w:rPr>
          <w:color w:val="000000" w:themeColor="text1"/>
        </w:rPr>
        <w:t>As expected</w:t>
      </w:r>
      <w:r w:rsidR="00181102">
        <w:rPr>
          <w:color w:val="000000" w:themeColor="text1"/>
        </w:rPr>
        <w:t xml:space="preserve">, there was no neutralization of the pseudotyped virus by either pooled or individual human sera collected </w:t>
      </w:r>
      <w:r w:rsidR="00990742">
        <w:rPr>
          <w:color w:val="000000" w:themeColor="text1"/>
        </w:rPr>
        <w:t xml:space="preserve">at dates </w:t>
      </w:r>
      <w:r w:rsidR="00181102">
        <w:rPr>
          <w:color w:val="000000" w:themeColor="text1"/>
        </w:rPr>
        <w:t>prior to the emergence of SARS-CoV-2</w:t>
      </w:r>
      <w:r w:rsidR="00990742">
        <w:rPr>
          <w:color w:val="000000" w:themeColor="text1"/>
        </w:rPr>
        <w:t xml:space="preserve"> (</w:t>
      </w:r>
      <w:r w:rsidR="00990742" w:rsidRPr="00063AF1">
        <w:rPr>
          <w:b/>
          <w:bCs/>
          <w:color w:val="000000" w:themeColor="text1"/>
          <w:rPrChange w:id="16" w:author="Kate D Crawford" w:date="2020-04-30T22:49:00Z">
            <w:rPr>
              <w:color w:val="000000" w:themeColor="text1"/>
            </w:rPr>
          </w:rPrChange>
        </w:rPr>
        <w:t>Figure 4C</w:t>
      </w:r>
      <w:r w:rsidR="00990742">
        <w:rPr>
          <w:color w:val="000000" w:themeColor="text1"/>
        </w:rPr>
        <w:t>).</w:t>
      </w:r>
    </w:p>
    <w:p w14:paraId="099E0FB7" w14:textId="15817E32" w:rsidR="004C2FDD" w:rsidRPr="00D67885" w:rsidRDefault="00CA5BF4" w:rsidP="00EA4893">
      <w:pPr>
        <w:pStyle w:val="MDPI31text"/>
        <w:rPr>
          <w:b/>
        </w:rPr>
      </w:pPr>
      <w:r>
        <w:t xml:space="preserve">Our results are equivocal as to whether the cytoplasmic tail modifications </w:t>
      </w:r>
      <w:r w:rsidR="00520ABE">
        <w:t xml:space="preserve">greatly alter neutralization sensitivity. </w:t>
      </w:r>
      <w:r w:rsidR="00E06D24">
        <w:t>For the plasma neutralization, all three Spike variants (Spike, Spike-ALAYT, and Spike-</w:t>
      </w:r>
      <w:proofErr w:type="spellStart"/>
      <w:r w:rsidR="00E06D24">
        <w:t>HAtail</w:t>
      </w:r>
      <w:proofErr w:type="spellEnd"/>
      <w:r w:rsidR="00E06D24">
        <w:t>) exhibited similar neutralization profiles (</w:t>
      </w:r>
      <w:r w:rsidR="00E06D24" w:rsidRPr="00063AF1">
        <w:rPr>
          <w:b/>
          <w:bCs/>
          <w:rPrChange w:id="17" w:author="Kate D Crawford" w:date="2020-04-30T22:49:00Z">
            <w:rPr/>
          </w:rPrChange>
        </w:rPr>
        <w:t>Figure 4A</w:t>
      </w:r>
      <w:r w:rsidR="00E06D24">
        <w:t>). But for the soluble ACE2, the Spike-</w:t>
      </w:r>
      <w:proofErr w:type="spellStart"/>
      <w:r w:rsidR="00E06D24">
        <w:t>HAtail</w:t>
      </w:r>
      <w:proofErr w:type="spellEnd"/>
      <w:r w:rsidR="00E06D24">
        <w:t xml:space="preserve"> virus was notably more neutralization </w:t>
      </w:r>
      <w:r w:rsidR="00493100">
        <w:t>sensitive than the other two Spike variants (</w:t>
      </w:r>
      <w:r w:rsidR="00493100" w:rsidRPr="00063AF1">
        <w:rPr>
          <w:b/>
          <w:bCs/>
          <w:rPrChange w:id="18" w:author="Kate D Crawford" w:date="2020-04-30T22:49:00Z">
            <w:rPr/>
          </w:rPrChange>
        </w:rPr>
        <w:t>Figure 4B</w:t>
      </w:r>
      <w:r w:rsidR="00493100">
        <w:t xml:space="preserve">). </w:t>
      </w:r>
      <w:r w:rsidR="001E516B">
        <w:t xml:space="preserve">While the mechanism </w:t>
      </w:r>
      <w:r w:rsidR="004E4555">
        <w:t>underlying the distinct neutralization sensitivity observed</w:t>
      </w:r>
      <w:r w:rsidR="004E4555" w:rsidRPr="003C48EA">
        <w:t xml:space="preserve"> </w:t>
      </w:r>
      <w:r w:rsidR="004E4555">
        <w:t xml:space="preserve">is unclear, it is possible that modifying the Spike’s cytoplasmic tail may alter opening of the receptor-binding domains </w:t>
      </w:r>
      <w:r w:rsidR="002D2E15">
        <w:rPr>
          <w:b/>
        </w:rPr>
        <w:fldChar w:fldCharType="begin" w:fldLock="1"/>
      </w:r>
      <w:r w:rsidR="00C26D0C">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rsidR="002D2E15">
        <w:rPr>
          <w:b/>
        </w:rPr>
        <w:fldChar w:fldCharType="separate"/>
      </w:r>
      <w:r w:rsidR="002D2E15" w:rsidRPr="002D2E15">
        <w:rPr>
          <w:noProof/>
        </w:rPr>
        <w:t>[28]</w:t>
      </w:r>
      <w:r w:rsidR="002D2E15">
        <w:rPr>
          <w:b/>
        </w:rPr>
        <w:fldChar w:fldCharType="end"/>
      </w:r>
      <w:r w:rsidR="004E4555">
        <w:t xml:space="preserve">. </w:t>
      </w:r>
      <w:r w:rsidR="00AB0241">
        <w:t>Therefore,</w:t>
      </w:r>
      <w:r w:rsidR="009710F2">
        <w:t xml:space="preserve"> we suggest performing the assays using the Spike without any cytoplasmic tail modifications, particularly since none of the modifications tested here </w:t>
      </w:r>
      <w:r w:rsidR="00D67885">
        <w:t>greatly improved</w:t>
      </w:r>
      <w:r w:rsidR="006C5F5E">
        <w:t xml:space="preserve"> pseudotyped</w:t>
      </w:r>
      <w:r w:rsidR="00D67885">
        <w:t xml:space="preserve"> </w:t>
      </w:r>
      <w:r w:rsidR="006C5F5E">
        <w:t>lentivir</w:t>
      </w:r>
      <w:r w:rsidR="002E64E3">
        <w:t>al particle titers</w:t>
      </w:r>
      <w:r w:rsidR="00D67885">
        <w:t>.</w:t>
      </w:r>
      <w:r w:rsidR="009710F2">
        <w:t xml:space="preserve"> </w:t>
      </w:r>
    </w:p>
    <w:p w14:paraId="6C19CCAF" w14:textId="1F6F8160" w:rsidR="00181401" w:rsidRPr="00325902" w:rsidRDefault="00EA4893" w:rsidP="00EA4893">
      <w:pPr>
        <w:pStyle w:val="MDPI21heading1"/>
      </w:pPr>
      <w:r>
        <w:t xml:space="preserve">3. </w:t>
      </w:r>
      <w:r w:rsidR="00181401" w:rsidRPr="00325902">
        <w:t>Discussion</w:t>
      </w:r>
    </w:p>
    <w:p w14:paraId="1F01579F" w14:textId="4D2DED3E" w:rsidR="00662F73" w:rsidRDefault="007C796E" w:rsidP="00EA4893">
      <w:pPr>
        <w:pStyle w:val="MDPI31text"/>
        <w:rPr>
          <w:b/>
          <w:lang w:eastAsia="zh-CN"/>
        </w:rPr>
      </w:pPr>
      <w:r>
        <w:rPr>
          <w:lang w:eastAsia="zh-CN"/>
        </w:rPr>
        <w:t>W</w:t>
      </w:r>
      <w:r w:rsidR="00EF5104">
        <w:rPr>
          <w:lang w:eastAsia="zh-CN"/>
        </w:rPr>
        <w:t xml:space="preserve">e describe a detailed protocol for </w:t>
      </w:r>
      <w:r w:rsidR="00463165">
        <w:rPr>
          <w:lang w:eastAsia="zh-CN"/>
        </w:rPr>
        <w:t xml:space="preserve">producing </w:t>
      </w:r>
      <w:r w:rsidR="00EF5104">
        <w:rPr>
          <w:lang w:eastAsia="zh-CN"/>
        </w:rPr>
        <w:t>SARS-CoV-2 Spike-pseudotyped lentivir</w:t>
      </w:r>
      <w:r w:rsidR="00AB0241">
        <w:rPr>
          <w:lang w:eastAsia="zh-CN"/>
        </w:rPr>
        <w:t>al particles</w:t>
      </w:r>
      <w:r w:rsidR="00EF5104">
        <w:rPr>
          <w:lang w:eastAsia="zh-CN"/>
        </w:rPr>
        <w:t xml:space="preserve"> and </w:t>
      </w:r>
      <w:r>
        <w:rPr>
          <w:lang w:eastAsia="zh-CN"/>
        </w:rPr>
        <w:t>perform</w:t>
      </w:r>
      <w:r w:rsidR="00AB0241">
        <w:rPr>
          <w:lang w:eastAsia="zh-CN"/>
        </w:rPr>
        <w:t>ing</w:t>
      </w:r>
      <w:r>
        <w:rPr>
          <w:lang w:eastAsia="zh-CN"/>
        </w:rPr>
        <w:t xml:space="preserve"> neutralization assays</w:t>
      </w:r>
      <w:r w:rsidR="00D34A8B">
        <w:rPr>
          <w:szCs w:val="20"/>
          <w:lang w:eastAsia="zh-CN"/>
        </w:rPr>
        <w:t>.</w:t>
      </w:r>
      <w:r w:rsidR="007E05E2" w:rsidRPr="00D34A8B">
        <w:rPr>
          <w:szCs w:val="20"/>
          <w:lang w:eastAsia="zh-CN"/>
        </w:rPr>
        <w:t xml:space="preserve"> </w:t>
      </w:r>
      <w:r w:rsidR="008F3DBD">
        <w:rPr>
          <w:lang w:eastAsia="zh-CN"/>
        </w:rPr>
        <w:t xml:space="preserve">Although this </w:t>
      </w:r>
      <w:r w:rsidR="00E45C16">
        <w:rPr>
          <w:lang w:eastAsia="zh-CN"/>
        </w:rPr>
        <w:t xml:space="preserve">basic </w:t>
      </w:r>
      <w:proofErr w:type="spellStart"/>
      <w:r w:rsidR="00E45C16">
        <w:rPr>
          <w:lang w:eastAsia="zh-CN"/>
        </w:rPr>
        <w:t>pseudotyping</w:t>
      </w:r>
      <w:proofErr w:type="spellEnd"/>
      <w:r w:rsidR="00E45C16">
        <w:rPr>
          <w:lang w:eastAsia="zh-CN"/>
        </w:rPr>
        <w:t xml:space="preserve"> </w:t>
      </w:r>
      <w:r w:rsidR="008F3DBD">
        <w:rPr>
          <w:lang w:eastAsia="zh-CN"/>
        </w:rPr>
        <w:t>approach has been described previously</w:t>
      </w:r>
      <w:r w:rsidR="00BB477E">
        <w:rPr>
          <w:lang w:eastAsia="zh-CN"/>
        </w:rPr>
        <w:t xml:space="preserve"> </w:t>
      </w:r>
      <w:r w:rsidR="00BB477E">
        <w:rPr>
          <w:b/>
        </w:rPr>
        <w:fldChar w:fldCharType="begin" w:fldLock="1"/>
      </w:r>
      <w:r w:rsidR="005B75E8">
        <w:instrText>ADDIN CSL_CITATION {"citationItems":[{"id":"ITEM-1","itemData":{"DOI":"10.1038/s41467-020-15562-9","ISSN":"20411723","PMID":"32221306","abstract":"Since 2002, beta coronaviruses (CoV) have caused three zoonotic outbreaks, SARS-CoV in 2002-2003, MERS-CoV in 2012, and the newly emerged SARS-CoV-2 in late 2019. However, little is currently known about the biology of SARS-CoV-2. Here, using SARS-CoV-2 S protein pseudovirus system, we confirm that human angiotensin converting enzyme 2 (hACE2) is the receptor for SARS-CoV-2, find that SARS-CoV-2 enters 293/hACE2 cells mainly through endocytosis, that PIKfyve, TPC2, and cathepsin L are critical for entry, and that SARS-CoV-2 S protein is less stable than SARS-CoV S. Polyclonal anti-SARS S1 antibodies T62 inhibit entry of SARS-CoV S but not SARS-CoV-2 S pseudovirions. Further studies using recovered SARS and COVID-19 patients' sera show limited cross-neutralization, suggesting that recovery from one infection might not protect against the other. Our results present potential targets for development of drugs and vaccines for SARS-CoV-2.","author":[{"dropping-particle":"","family":"Ou","given":"Xiuyuan","non-dropping-particle":"","parse-names":false,"suffix":""},{"dropping-particle":"","family":"Liu","given":"Yan","non-dropping-particle":"","parse-names":false,"suffix":""},{"dropping-particle":"","family":"Lei","given":"Xiaobo","non-dropping-particle":"","parse-names":false,"suffix":""},{"dropping-particle":"","family":"Li","given":"Pei","non-dropping-particle":"","parse-names":false,"suffix":""},{"dropping-particle":"","family":"Mi","given":"Dan","non-dropping-particle":"","parse-names":false,"suffix":""},{"dropping-particle":"","family":"Ren","given":"Lili","non-dropping-particle":"","parse-names":false,"suffix":""},{"dropping-particle":"","family":"Guo","given":"Li","non-dropping-particle":"","parse-names":false,"suffix":""},{"dropping-particle":"","family":"Guo","given":"Ruixuan","non-dropping-particle":"","parse-names":false,"suffix":""},{"dropping-particle":"","family":"Chen","given":"Ting","non-dropping-particle":"","parse-names":false,"suffix":""},{"dropping-particle":"","family":"Hu","given":"Jiaxin","non-dropping-particle":"","parse-names":false,"suffix":""},{"dropping-particle":"","family":"Xiang","given":"Zichun","non-dropping-particle":"","parse-names":false,"suffix":""},{"dropping-particle":"","family":"Mu","given":"Zhixia","non-dropping-particle":"","parse-names":false,"suffix":""},{"dropping-particle":"","family":"Chen","given":"Xing","non-dropping-particle":"","parse-names":false,"suffix":""},{"dropping-particle":"","family":"Chen","given":"Jieyong","non-dropping-particle":"","parse-names":false,"suffix":""},{"dropping-particle":"","family":"Hu","given":"Keping","non-dropping-particle":"","parse-names":false,"suffix":""},{"dropping-particle":"","family":"Jin","given":"Qi","non-dropping-particle":"","parse-names":false,"suffix":""},{"dropping-particle":"","family":"Wang","given":"Jianwei","non-dropping-particle":"","parse-names":false,"suffix":""},{"dropping-particle":"","family":"Qian","given":"Zhaohui","non-dropping-particle":"","parse-names":false,"suffix":""}],"container-title":"Nature communications","id":"ITEM-1","issue":"1620","issued":{"date-parts":[["2020"]]},"title":"Characterization of spike glycoprotein of SARS-CoV-2 on virus entry and its immune cross-reactivity with SARS-CoV","type":"article-journal","volume":"11"},"uris":["http://www.mendeley.com/documents/?uuid=6ca1817f-41e4-4dfe-b088-7e43b2126f38"]},{"id":"ITEM-2","itemData":{"DOI":"10.1101/2020.03.30.20047365","abstract":"Background The COVID-19 pandemic caused by SARS-CoV-2 coronavirus threatens global public health. Currently, neutralizing antibodies (NAbs) versus this virus are expected to correlate with recovery and protection of this disease. However, the characteristics of these antibodies have not been well studied in association with the clinical manifestations in patients. Methods Plasma collected from 175 COVID-19 recovered patients with mild symptoms were screened using a safe and sensitive pseudotyped-lentiviral-vector-based neutralization assay. Spike-binding antibody in plasma were determined by ELISA using RBD, S1, and S2 proteins of SARS-CoV-2. The levels and the time course of SARS-CoV-2-specific NAbs and the spike-binding antibodies were monitored at the same time. Findings SARS-CoV-2 NAbs were unable to cross-reactive with SARS-CoV virus. SARS-CoV-2-specific NAbs were detected in patients from day 10-15 after the onset of the disease and remained thereafter. The titers of NAb among these patients correlated with the spike-binding antibodies targeting S1, RBD, and S2 regions. The titers of NAbs were variable in different patients. Elderly and middle-age patients had significantly higher plasma NAb titers (P&lt;0.0001) and spike-binding antibodies (P=0.0003) than young patients. Notably, among these patients, there were ten patients whose NAb titers were under the detectable level of our assay (ID50: &lt; 40); while in contrast, two patients, showed very high titers of NAb, with ID50 :15989 and 21567 respectively. The NAb titers were positive correlated with plasma CRP levels but negative correlated with the lymphocyte counts of patients at the time of admission, indicating an association between humoral response and cellular immune response. Interpretation The variations of SARS-CoV-2 specific NAbs in recovered COVID-19 patients may raise the concern about the role of NAbs on disease progression. The correlation of NAb titers with age, lymphocyte counts, and blood CRP levels suggested that the interplay between virus and host immune response in coronavirus infections should be further explored for the development of effective vaccine against SARS-CoV-2 virus. Furthermore, titration of NAb is helpful prior to the use of convalescent plasma for prevention or treatment. Funding Ministry of Science and Technology of China, National Natural Science Foundation of China, Shanghai Municipal Health Commission, and Chinese Academy of Medical Sciences\n\n### Competing Int…","author":[{"dropping-particle":"","family":"Wu","given":"Fan","non-dropping-particle":"","parse-names":false,"suffix":""},{"dropping-particle":"","family":"Wang","given":"Aojie","non-dropping-particle":"","parse-names":false,"suffix":""},{"dropping-particle":"","family":"Liu","given":"Mei","non-dropping-particle":"","parse-names":false,"suffix":""},{"dropping-particle":"","family":"Wang","given":"Qimin","non-dropping-particle":"","parse-names":false,"suffix":""},{"dropping-particle":"","family":"Chen","given":"Jun","non-dropping-particle":"","parse-names":false,"suffix":""},{"dropping-particle":"","family":"Xia","given":"Shuai","non-dropping-particle":"","parse-names":false,"suffix":""},{"dropping-particle":"","family":"Ling","given":"Yun","non-dropping-particle":"","parse-names":false,"suffix":""},{"dropping-particle":"","family":"Zhang","given":"Yuling","non-dropping-particle":"","parse-names":false,"suffix":""},{"dropping-particle":"","family":"Xun","given":"Jingna","non-dropping-particle":"","parse-names":false,"suffix":""},{"dropping-particle":"","family":"Lu","given":"Lu","non-dropping-particle":"","parse-names":false,"suffix":""},{"dropping-particle":"","family":"Jiang","given":"Shibo","non-dropping-particle":"","parse-names":false,"suffix":""},{"dropping-particle":"","family":"Lu","given":"Hongzhou","non-dropping-particle":"","parse-names":false,"suffix":""},{"dropping-particle":"","family":"Wen","given":"Yumei","non-dropping-particle":"","parse-names":false,"suffix":""},{"dropping-particle":"","family":"Huang","given":"Jinghe","non-dropping-particle":"","parse-names":false,"suffix":""}],"container-title":"medRxiv","id":"ITEM-2","issued":{"date-parts":[["2020"]]},"title":"Neutralizing antibody responses to SARS-CoV-2 in a COVID-19 recovered patient cohort and their implications","type":"article-journal"},"uris":["http://www.mendeley.com/documents/?uuid=7209c28a-c75f-46db-8b7d-f910f4eb207c"]},{"id":"ITEM-3","itemData":{"DOI":"https://doi.org/10.1101/2020.04.06.20055475","author":[{"dropping-particle":"","family":"Chen, X; Li, R; Pan, Z; Qian, C; Yang, Y; You, R; Zhao, J; Liu, P; Gao, L; Li, Z; Huang, Q, Xu, L; Tang, J; Tian, Q; Yao, W; Hu, L; Yan, X; Zhou, Z; Wu, Y; Deng, K; Zhang, Z; Qian, Z, Chen, Y; Ye","given":"L","non-dropping-particle":"","parse-names":false,"suffix":""}],"container-title":"medRxiv","id":"ITEM-3","issued":{"date-parts":[["2020"]]},"title":"Human monoclonal antibodies block the binding of SARS-CoV-2 Spike protein to angiotensin converting enzyme 2","type":"article-journal"},"uris":["http://www.mendeley.com/documents/?uuid=d3723b5b-3ab9-48f5-8122-14e3351efdee"]},{"id":"ITEM-4","itemData":{"DOI":"10.1101/2020.04.07.023903","abstract":"SARS-CoV-2 is a newly emerged coronavirus responsible for the current COVID-19 pandemic that has resulted in more than one million infections and 73,000 deaths. Vaccine and therapeutic discovery efforts are paramount to curb the pandemic spread of this zoonotic virus. The SARS-CoV-2 spike (S) glycoprotein promotes entry into host cells and is the main target of neutralizing antibodies. Here we describe multiple monoclonal antibodies targeting SARS-CoV-2 S identified from memory B cells of a SARS survivor infected in 2003. One antibody, named S309, potently neutralizes SARS-CoV-2 and SARS-CoV pseudoviruses as well as authentic SARS-CoV-2 by engaging the S receptor-binding domain. Using cryo-electron microscopy and binding assays, we show that S309 recognizes a glycan-containing epitope that is conserved within the sarbecovirus subgenus, without competing with receptor attachment. Antibody cocktails including S309 along with other antibodies identified here further enhanced SARS-CoV-2 neutralization and may limit the emergence of neutralization-escape mutants. These results pave the way for using S309 and S309-containing antibody cocktails for prophylaxis in individuals at high risk of exposure or as a post-exposure therapy to limit or treat severe disease.\n\n### Competing Interest Statement\n\nD.P., S.B., K.C., E.C., C.H-D., G.S., M.B., A.K., K.F., A.P. F.Z., S.J., B.G., A.D.M., A.L., A.T., H.W.V, R.S. and D.C. are employees of Vir Biotechnology Inc. and may hold shares in Vir Biotechnology Inc. M.S.D. is a consultant for Inbios, Eli Lilly, Vir Biotechnology, NGM Biopharmaceuticals, and Emergent BioSolutions and on the Scientific Advisory Board of Moderna. The Diamond laboratory at Washington University School of Medicine has received sponsored research agreements from Moderna. The other authors declare no competing financial interests.","author":[{"dropping-particle":"","family":"Pinto","given":"Dora","non-dropping-particle":"","parse-names":false,"suffix":""},{"dropping-particle":"","family":"Park","given":"Young-Jun","non-dropping-particle":"","parse-names":false,"suffix":""},{"dropping-particle":"","family":"Beltramello","given":"Martina","non-dropping-particle":"","parse-names":false,"suffix":""},{"dropping-particle":"","family":"Walls","given":"Alexandra C.","non-dropping-particle":"","parse-names":false,"suffix":""},{"dropping-particle":"","family":"Tortorici","given":"M. Alejandra","non-dropping-particle":"","parse-names":false,"suffix":""},{"dropping-particle":"","family":"Bianchi","given":"Siro","non-dropping-particle":"","parse-names":false,"suffix":""},{"dropping-particle":"","family":"Jaconi","given":"Stefano","non-dropping-particle":"","parse-names":false,"suffix":""},{"dropping-particle":"","family":"Culap","given":"Katja","non-dropping-particle":"","parse-names":false,"suffix":""},{"dropping-particle":"","family":"Zatta","given":"Fabrizia","non-dropping-particle":"","parse-names":false,"suffix":""},{"dropping-particle":"De","family":"Marco","given":"Anna","non-dropping-particle":"","parse-names":false,"suffix":""},{"dropping-particle":"","family":"Peter","given":"Alessia","non-dropping-particle":"","parse-names":false,"suffix":""},{"dropping-particle":"","family":"Guarino","given":"Barbara","non-dropping-particle":"","parse-names":false,"suffix":""},{"dropping-particle":"","family":"Spreafico","given":"Roberto","non-dropping-particle":"","parse-names":false,"suffix":""},{"dropping-particle":"","family":"Cameroni","given":"Elisabetta","non-dropping-particle":"","parse-names":false,"suffix":""},{"dropping-particle":"","family":"Case","given":"James Brett","non-dropping-particle":"","parse-names":false,"suffix":""},{"dropping-particle":"","family":"Chen","given":"Rita E.","non-dropping-particle":"","parse-names":false,"suffix":""},{"dropping-particle":"","family":"Havenar-Daughton","given":"Colin","non-dropping-particle":"","parse-names":false,"suffix":""},{"dropping-particle":"","family":"Snell","given":"Gyorgy","non-dropping-particle":"","parse-names":false,"suffix":""},{"dropping-particle":"","family":"Telenti","given":"Amalio","non-dropping-particle":"","parse-names":false,"suffix":""},{"dropping-particle":"","family":"Virgin","given":"Herbert W.","non-dropping-particle":"","parse-names":false,"suffix":""},{"dropping-particle":"","family":"Lanzavecchia","given":"Antonio","non-dropping-particle":"","parse-names":false,"suffix":""},{"dropping-particle":"","family":"Diamond","given":"Michael S.","non-dropping-particle":"","parse-names":false,"suffix":""},{"dropping-particle":"","family":"Fink","given":"Katja","non-dropping-particle":"","parse-names":false,"suffix":""},{"dropping-particle":"","family":"Veesler","given":"David","non-dropping-particle":"","parse-names":false,"suffix":""},{"dropping-particle":"","family":"Corti","given":"Davide","non-dropping-particle":"","parse-names":false,"suffix":""}],"container-title":"bioRxiv","id":"ITEM-4","issued":{"date-parts":[["2020"]]},"title":"Structural and functional analysis of a potent sarbecovirus neutralizing antibody","type":"article-journal"},"uris":["http://www.mendeley.com/documents/?uuid=bcb35bbe-fa7d-450f-b548-b55ec60f61d5"]},{"id":"ITEM-5","itemData":{"DOI":"10.1101/2020.04.10.036418","abstract":"The SARS-coronavirus 2 (SARS-CoV-2) spike (S) protein mediates entry of SARS-CoV-2 into cells expressing the angiotensin-converting enzyme 2 (ACE2). The S protein engages ACE2 through its receptor-binding domain (RBD), an independently folded 197-amino acid fragment of the 1273-amino acid S-protein protomer. Antibodies to the RBD domain of SARS-CoV (SARS-CoV-1), a closely related coronavirus which emerged in 2002-2003, have been shown to potently neutralize SARS-CoV-1 S-protein-mediated entry, and the presence of anti-RBD antibodies correlates with neutralization in SARS-CoV-2 convalescent sera. Here we show that immunization with the SARS-CoV-2 RBD elicits a robust neutralizing antibody response in rodents, comparable to 100 µg/ml of ACE2-Ig, a potent SARS-CoV-2 entry inhibitor. Importantly, anti-sera from immunized animals did not mediate antibody-dependent enhancement (ADE) of S-protein-mediated entry under conditions in which Zika virus ADE was readily observed. These data suggest that an RBD-based vaccine for SARS-CoV-2 could be safe and effective.Competing Interest StatementThe authors have declared no competing interest.","author":[{"dropping-particle":"","family":"Quinlan","given":"Brian D","non-dropping-particle":"","parse-names":false,"suffix":""},{"dropping-particle":"","family":"Mou","given":"Huihui","non-dropping-particle":"","parse-names":false,"suffix":""},{"dropping-particle":"","family":"Zhang","given":"Lizhou","non-dropping-particle":"","parse-names":false,"suffix":""},{"dropping-particle":"","family":"Guo","given":"Yan","non-dropping-particle":"","parse-names":false,"suffix":""},{"dropping-particle":"","family":"He","given":"Wenhui","non-dropping-particle":"","parse-names":false,"suffix":""},{"dropping-particle":"","family":"Ojha","given":"Amrita","non-dropping-particle":"","parse-names":false,"suffix":""},{"dropping-particle":"","family":"Parcells","given":"Mark S","non-dropping-particle":"","parse-names":false,"suffix":""},{"dropping-particle":"","family":"Luo","given":"Guangxiang","non-dropping-particle":"","parse-names":false,"suffix":""},{"dropping-particle":"","family":"Li","given":"Wenhui","non-dropping-particle":"","parse-names":false,"suffix":""},{"dropping-particle":"","family":"Zhong","given":"Guocai","non-dropping-particle":"","parse-names":false,"suffix":""},{"dropping-particle":"","family":"Choe","given":"Hyeryun","non-dropping-particle":"","parse-names":false,"suffix":""},{"dropping-particle":"","family":"Farzan","given":"Michael","non-dropping-particle":"","parse-names":false,"suffix":""}],"container-title":"bioRxiv","id":"ITEM-5","issued":{"date-parts":[["2020","1","1"]]},"page":"2020.04.10.036418","title":"The SARS-CoV-2 receptor-binding domain elicits a potent neutralizing response without antibody-dependent enhancement","type":"article-journal"},"uris":["http://www.mendeley.com/documents/?uuid=b5319170-3f5f-463c-946d-93445b9dc638"]},{"id":"ITEM-6","itemData":{"DOI":"10.1101/2020.04.08.026948","abstract":"The global pandemic of Coronavirus disease 2019 (COVID-19) is a disaster for human society. A convenient and reliable in vitro neutralization assay is very important for the development of neutralizing antibodies, vaccines and other inhibitors. In this study, G protein-deficient vesicular stomatitis virus (VSVdG) bearing full-length and truncated spike (S) protein of SARS-CoV-2 were evaluated. The virus packaging efficiency of VSV-SARS-CoV-2-Sdel18 (S with C-terminal 18 amino acid truncation) is much higher than VSV-SARS-CoV-2-S. A neutralization assay for antibody screening and serum neutralizing titer quantification was established based on VSV-SARS-CoV-2-Sdel18 pseudovirus and human angiotensin-converting enzyme 2 (ACE2) overexpressed BHK21 cell (BHK21-hACE2). The experimental results can be obtained by automatically counting EGFP positive cell number at 12 hours after infection, making the assay convenient and high-throughput. The serum neutralizing titer of COVID-19 convalescent patients measured by VSV-SARS-CoV-2-Sdel18 pseudovirus assay has a good correlation with live SARS-CoV-2 assay. Seven neutralizing monoclonal antibodies targeting receptor binding domain (RBD) of SARS-CoV-2-S were obtained. This efficient and reliable pseudovirus assay model could facilitate the development of new drugs and vaccines.Competing Interest StatementThe authors have declared no competing interest.","author":[{"dropping-particle":"","family":"Xiong","given":"Hualong","non-dropping-particle":"","parse-names":false,"suffix":""},{"dropping-particle":"","family":"Wu","given":"Yangtao","non-dropping-particle":"","parse-names":false,"suffix":""},{"dropping-particle":"","family":"Cao","given":"Jiali","non-dropping-particle":"","parse-names":false,"suffix":""},{"dropping-particle":"","family":"Yang","given":"Ren","non-dropping-particle":"","parse-names":false,"suffix":""},{"dropping-particle":"","family":"Ma","given":"Jian","non-dropping-particle":"","parse-names":false,"suffix":""},{"dropping-particle":"","family":"Qiao","given":"Xiaoyang","non-dropping-particle":"","parse-names":false,"suffix":""},{"dropping-particle":"","family":"Yao","given":"Xiangyang","non-dropping-particle":"","parse-names":false,"suffix":""},{"dropping-particle":"","family":"Zhang","given":"Baohui","non-dropping-particle":"","parse-names":false,"suffix":""},{"dropping-particle":"","family":"Zhang","given":"Yali","non-dropping-particle":"","parse-names":false,"suffix":""},{"dropping-particle":"","family":"Hou","given":"Wangheng","non-dropping-particle":"","parse-names":false,"suffix":""},{"dropping-particle":"","family":"Shi","given":"Yang","non-dropping-particle":"","parse-names":false,"suffix":""},{"dropping-particle":"","family":"Xu","given":"Jingjing","non-dropping-particle":"","parse-names":false,"suffix":""},{"dropping-particle":"","family":"Zhang","given":"Liang","non-dropping-particle":"","parse-names":false,"suffix":""},{"dropping-particle":"","family":"Wang","given":"Shaojuan","non-dropping-particle":"","parse-names":false,"suffix":""},{"dropping-particle":"","family":"Fu","given":"Baorong","non-dropping-particle":"","parse-names":false,"suffix":""},{"dropping-particle":"","family":"Yang","given":"Ting","non-dropping-particle":"","parse-names":false,"suffix":""},{"dropping-particle":"","family":"Ge","given":"Shengxiang","non-dropping-particle":"","parse-names":false,"suffix":""},{"dropping-particle":"","family":"Zhang","given":"Jun","non-dropping-particle":"","parse-names":false,"suffix":""},{"dropping-particle":"","family":"Yuan","given":"Quan","non-dropping-particle":"","parse-names":false,"suffix":""},{"dropping-particle":"","family":"Huang","given":"Baoying","non-dropping-particle":"","parse-names":false,"suffix":""},{"dropping-particle":"","family":"Li","given":"Zhiyong","non-dropping-particle":"","parse-names":false,"suffix":""},{"dropping-particle":"","family":"Zhang","given":"Tianying","non-dropping-particle":"","parse-names":false,"suffix":""},{"dropping-particle":"","family":"Xia","given":"Ningshao","non-dropping-particle":"","parse-names":false,"suffix":""}],"container-title":"bioRxiv","id":"ITEM-6","issued":{"date-parts":[["2020","1","1"]]},"page":"2020.04.08.026948","title":"Robust neutralization assay based on SARS-CoV-2 S-bearing vesicular stomatitis virus (VSV) pseudovirus and ACE2-overexpressed BHK21 cells","type":"article-journal"},"uris":["http://www.mendeley.com/documents/?uuid=a06e4ee9-08d6-46ff-9c63-f12a153086bf"]},{"id":"ITEM-7","itemData":{"DOI":"10.1038/s41564-020-0688-y","ISSN":"20585276","abstract":"Over the past 20 years, several coronaviruses have crossed the species barrier into humans, causing outbreaks of severe, and often fatal, respiratory illness. Since SARS-CoV was first identified in animal markets, global viromics projects have discovered thousands of coronavirus sequences in diverse animals and geographic regions. Unfortunately, there are few tools available to functionally test these viruses for their ability to infect humans, which has severely hampered efforts to predict the next zoonotic viral outbreak. Here, we developed an approach to rapidly screen lineage B betacoronaviruses, such as SARS-CoV and the recent SARS-CoV-2, for receptor usage and their ability to infect cell types from different species. We show that host protease processing during viral entry is a significant barrier for several lineage B viruses and that bypassing this barrier allows several lineage B viruses to enter human cells through an unknown receptor. We also demonstrate how different lineage B viruses can recombine to gain entry into human cells, and confirm that human ACE2 is the receptor for the recently emerging SARS-CoV-2.","author":[{"dropping-particle":"","family":"Letko","given":"Michael","non-dropping-particle":"","parse-names":false,"suffix":""},{"dropping-particle":"","family":"Marzi","given":"Andrea","non-dropping-particle":"","parse-names":false,"suffix":""},{"dropping-particle":"","family":"Munster","given":"Vincent","non-dropping-particle":"","parse-names":false,"suffix":""}],"container-title":"Nature Microbiology","id":"ITEM-7","issued":{"date-parts":[["2020"]]},"page":"562-569","title":"Functional assessment of cell entry and receptor usage for SARS-CoV-2 and other lineage B betacoronaviruses","type":"article-journal","volume":"5"},"uris":["http://www.mendeley.com/documents/?uuid=8c1212ab-1851-4e3b-884e-0993a9dcd981"]},{"id":"ITEM-8","itemData":{"DOI":"10.1080/22221751.2020.1743767","ISSN":"22221751","PMID":"32207377","abstract":"Pseudoviruses are useful virological tools because of their safety and versatility, especially for emerging and re-emerging viruses. Due to its high pathogenicity and infectivity and the lack of effective vaccines and therapeutics, live SARS-CoV-2 has to be handled under biosafety level 3 conditions, which has hindered the development of vaccines and therapeutics. Based on a VSV pseudovirus production system, a pseudovirus-based neutralization assay has been developed for evaluating neutralizing antibodies against SARS-CoV-2 in biosafety level 2 facilities. The key parameters for this assay were optimized, including cell types, cell numbers, virus inoculum. When tested against the SARS-CoV-2 pseudovirus, SARS-CoV-2 convalescent patient sera showed high neutralizing potency, which underscore its potential as therapeutics. The limit of detection for this assay was determined as 22.1 and 43.2 for human and mouse serum samples respectively using a panel of 120 negative samples. The cutoff values were set as 30 and 50 for human and mouse serum samples, respectively. This assay showed relatively low coefficient of variations with 15.9% and 16.2% for the intra- and inter-assay analyses respectively. Taken together, we established a robust pseudovirus-based neutralization assay for SARS-CoV-2 and are glad to share pseudoviruses and related protocols with the developers of vaccines or therapeutics to fight against this lethal virus.","author":[{"dropping-particle":"","family":"Nie","given":"Jianhui","non-dropping-particle":"","parse-names":false,"suffix":""},{"dropping-particle":"","family":"Li","given":"Qianqian","non-dropping-particle":"","parse-names":false,"suffix":""},{"dropping-particle":"","family":"Wu","given":"Jiajing","non-dropping-particle":"","parse-names":false,"suffix":""},{"dropping-particle":"","family":"Zhao","given":"Chenyan","non-dropping-particle":"","parse-names":false,"suffix":""},{"dropping-particle":"","family":"Hao","given":"Huan","non-dropping-particle":"","parse-names":false,"suffix":""},{"dropping-particle":"","family":"Liu","given":"Huan","non-dropping-particle":"","parse-names":false,"suffix":""},{"dropping-particle":"","family":"Zhang","given":"Li","non-dropping-particle":"","parse-names":false,"suffix":""},{"dropping-particle":"","family":"Nie","given":"Lingling","non-dropping-particle":"","parse-names":false,"suffix":""},{"dropping-particle":"","family":"Qin","given":"Haiyang","non-dropping-particle":"","parse-names":false,"suffix":""},{"dropping-particle":"","family":"Wang","given":"Meng","non-dropping-particle":"","parse-names":false,"suffix":""},{"dropping-particle":"","family":"Lu","given":"Qiong","non-dropping-particle":"","parse-names":false,"suffix":""},{"dropping-particle":"","family":"Li","given":"Xiaoyu","non-dropping-particle":"","parse-names":false,"suffix":""},{"dropping-particle":"","family":"Sun","given":"Qiyu","non-dropping-particle":"","parse-names":false,"suffix":""},{"dropping-particle":"","family":"Liu","given":"Junkai","non-dropping-particle":"","parse-names":false,"suffix":""},{"dropping-particle":"","family":"Fan","given":"Changfa","non-dropping-particle":"","parse-names":false,"suffix":""},{"dropping-particle":"","family":"Huang","given":"Weijin","non-dropping-particle":"","parse-names":false,"suffix":""},{"dropping-particle":"","family":"Xu","given":"Miao","non-dropping-particle":"","parse-names":false,"suffix":""},{"dropping-particle":"","family":"Wang","given":"Youchun","non-dropping-particle":"","parse-names":false,"suffix":""}],"container-title":"Emerging Microbes and Infections","id":"ITEM-8","issue":"1","issued":{"date-parts":[["2020"]]},"page":"680-686","title":"Establishment and validation of a pseudovirus neutralization assay for SARS-CoV-2","type":"article-journal","volume":"9"},"uris":["http://www.mendeley.com/documents/?uuid=71653f30-328b-463b-8a21-075bd8637d40"]},{"id":"ITEM-9","itemData":{"DOI":"10.1016/j.cell.2020.02.052","ISSN":"10974172","abstract":"The recent emergence of the novel, pathogenic SARS-coronavirus 2 (SARS-CoV-2) in China and its rapid national and international spread pose a global health emergency. Cell entry of coronaviruses depends on binding of the viral spike (S) proteins to cellular receptors and on S protein priming by host cell proteases. Unravelling which cellular factors are used by SARS-CoV-2 for entry might provide insights into viral transmission and reveal therapeutic targets. Here, we demonstrate that SARS-CoV-2 uses the SARS-CoV receptor ACE2 for entry and the serine protease TMPRSS2 for S protein priming. A TMPRSS2 inhibitor approved for clinical use blocked entry and might constitute a treatment option. Finally, we show that the sera from convalescent SARS patients cross-neutralized SARS-2-S-driven entry. Our results reveal important commonalities between SARS-CoV-2 and SARS-CoV infection and identify a potential target for antiviral intervention. The emerging SARS-coronavirus 2 (SARS-CoV-2) threatens public health. Hoffmann and coworkers show that SARS-CoV-2 infection depends on the host cell factors ACE2 and TMPRSS2 and can be blocked by a clinically proven protease inhibitor. These findings might help to establish options for prevention and treatment.","author":[{"dropping-particle":"","family":"Hoffmann","given":"Markus","non-dropping-particle":"","parse-names":false,"suffix":""},{"dropping-particle":"","family":"Kleine-Weber","given":"Hannah","non-dropping-particle":"","parse-names":false,"suffix":""},{"dropping-particle":"","family":"Schroeder","given":"Simon","non-dropping-particle":"","parse-names":false,"suffix":""},{"dropping-particle":"","family":"Krüger","given":"Nadine","non-dropping-particle":"","parse-names":false,"suffix":""},{"dropping-particle":"","family":"Herrler","given":"Tanja","non-dropping-particle":"","parse-names":false,"suffix":""},{"dropping-particle":"","family":"Erichsen","given":"Sandra","non-dropping-particle":"","parse-names":false,"suffix":""},{"dropping-particle":"","family":"Schiergens","given":"Tobias S.","non-dropping-particle":"","parse-names":false,"suffix":""},{"dropping-particle":"","family":"Herrler","given":"Georg","non-dropping-particle":"","parse-names":false,"suffix":""},{"dropping-particle":"","family":"Wu","given":"Nai Huei","non-dropping-particle":"","parse-names":false,"suffix":""},{"dropping-particle":"","family":"Nitsche","given":"Andreas","non-dropping-particle":"","parse-names":false,"suffix":""},{"dropping-particle":"","family":"Müller","given":"Marcel A.","non-dropping-particle":"","parse-names":false,"suffix":""},{"dropping-particle":"","family":"Drosten","given":"Christian","non-dropping-particle":"","parse-names":false,"suffix":""},{"dropping-particle":"","family":"Pöhlmann","given":"Stefan","non-dropping-particle":"","parse-names":false,"suffix":""}],"container-title":"Cell","id":"ITEM-9","issue":"2","issued":{"date-parts":[["2020"]]},"page":"271-280","title":"SARS-CoV-2 Cell Entry Depends on ACE2 and TMPRSS2 and Is Blocked by a Clinically Proven Protease Inhibitor","type":"article-journal","volume":"181"},"uris":["http://www.mendeley.com/documents/?uuid=13ffa7a3-9ed9-4189-8f8e-784010e3f756"]}],"mendeley":{"formattedCitation":"[4,12,27,29,37–41]","plainTextFormattedCitation":"[4,12,27,29,37–41]","previouslyFormattedCitation":"[4,12,27,29,37–41]"},"properties":{"noteIndex":0},"schema":"https://github.com/citation-style-language/schema/raw/master/csl-citation.json"}</w:instrText>
      </w:r>
      <w:r w:rsidR="00BB477E">
        <w:rPr>
          <w:b/>
        </w:rPr>
        <w:fldChar w:fldCharType="separate"/>
      </w:r>
      <w:r w:rsidR="005B75E8" w:rsidRPr="005B75E8">
        <w:rPr>
          <w:noProof/>
        </w:rPr>
        <w:t>[4,12,27,29,37–41]</w:t>
      </w:r>
      <w:r w:rsidR="00BB477E">
        <w:rPr>
          <w:b/>
        </w:rPr>
        <w:fldChar w:fldCharType="end"/>
      </w:r>
      <w:r w:rsidR="006214F7">
        <w:t>,</w:t>
      </w:r>
      <w:r w:rsidR="007E05E2">
        <w:rPr>
          <w:lang w:eastAsia="zh-CN"/>
        </w:rPr>
        <w:t xml:space="preserve"> </w:t>
      </w:r>
      <w:r w:rsidR="008F3DBD">
        <w:rPr>
          <w:lang w:eastAsia="zh-CN"/>
        </w:rPr>
        <w:t xml:space="preserve">we provide </w:t>
      </w:r>
      <w:r w:rsidR="007E05E2">
        <w:rPr>
          <w:lang w:eastAsia="zh-CN"/>
        </w:rPr>
        <w:t>the first detailed protocol that makes all reagents available in a public repository</w:t>
      </w:r>
      <w:r w:rsidR="00C66E4B">
        <w:rPr>
          <w:lang w:eastAsia="zh-CN"/>
        </w:rPr>
        <w:t xml:space="preserve"> </w:t>
      </w:r>
      <w:r w:rsidR="00C66E4B" w:rsidRPr="00D34A8B">
        <w:rPr>
          <w:szCs w:val="20"/>
        </w:rPr>
        <w:t>(</w:t>
      </w:r>
      <w:hyperlink r:id="rId27" w:history="1">
        <w:r w:rsidR="00C66E4B" w:rsidRPr="00D34A8B">
          <w:rPr>
            <w:rStyle w:val="Hyperlink"/>
            <w:bCs/>
            <w:szCs w:val="20"/>
          </w:rPr>
          <w:t>https://www.beiresources.org/</w:t>
        </w:r>
      </w:hyperlink>
      <w:r w:rsidR="00C66E4B">
        <w:rPr>
          <w:szCs w:val="20"/>
          <w:lang w:eastAsia="zh-CN"/>
        </w:rPr>
        <w:t xml:space="preserve">). </w:t>
      </w:r>
      <w:r w:rsidR="00BB1A1D">
        <w:rPr>
          <w:szCs w:val="20"/>
          <w:lang w:eastAsia="zh-CN"/>
        </w:rPr>
        <w:t xml:space="preserve">We hope this protocol and reagents will </w:t>
      </w:r>
      <w:r w:rsidR="00BB1A1D">
        <w:rPr>
          <w:lang w:eastAsia="zh-CN"/>
        </w:rPr>
        <w:t>more easily</w:t>
      </w:r>
      <w:r w:rsidR="008334F2">
        <w:rPr>
          <w:lang w:eastAsia="zh-CN"/>
        </w:rPr>
        <w:t xml:space="preserve"> enable others to assess</w:t>
      </w:r>
      <w:r w:rsidR="00623491">
        <w:rPr>
          <w:lang w:eastAsia="zh-CN"/>
        </w:rPr>
        <w:t xml:space="preserve"> the</w:t>
      </w:r>
      <w:r w:rsidR="008334F2">
        <w:rPr>
          <w:lang w:eastAsia="zh-CN"/>
        </w:rPr>
        <w:t xml:space="preserve"> </w:t>
      </w:r>
      <w:r w:rsidR="00463165">
        <w:rPr>
          <w:lang w:eastAsia="zh-CN"/>
        </w:rPr>
        <w:t>neutraliz</w:t>
      </w:r>
      <w:r w:rsidR="00623491">
        <w:rPr>
          <w:lang w:eastAsia="zh-CN"/>
        </w:rPr>
        <w:t>ing activity of antibodies and sera reactive to</w:t>
      </w:r>
      <w:r w:rsidR="008334F2">
        <w:rPr>
          <w:lang w:eastAsia="zh-CN"/>
        </w:rPr>
        <w:t xml:space="preserve"> SARS-CoV-</w:t>
      </w:r>
      <w:r w:rsidR="00007C7B">
        <w:rPr>
          <w:lang w:eastAsia="zh-CN"/>
        </w:rPr>
        <w:t xml:space="preserve">2. </w:t>
      </w:r>
    </w:p>
    <w:p w14:paraId="7C7A12E2" w14:textId="3447FB90" w:rsidR="00007C7B" w:rsidRDefault="008334F2" w:rsidP="00EA4893">
      <w:pPr>
        <w:pStyle w:val="MDPI31text"/>
        <w:rPr>
          <w:b/>
          <w:lang w:eastAsia="zh-CN"/>
        </w:rPr>
      </w:pPr>
      <w:r>
        <w:rPr>
          <w:lang w:eastAsia="zh-CN"/>
        </w:rPr>
        <w:t>We also</w:t>
      </w:r>
      <w:r w:rsidR="00041425">
        <w:rPr>
          <w:lang w:eastAsia="zh-CN"/>
        </w:rPr>
        <w:t xml:space="preserve"> f</w:t>
      </w:r>
      <w:r w:rsidR="002427CB">
        <w:rPr>
          <w:lang w:eastAsia="zh-CN"/>
        </w:rPr>
        <w:t>oun</w:t>
      </w:r>
      <w:r w:rsidR="00041425">
        <w:rPr>
          <w:lang w:eastAsia="zh-CN"/>
        </w:rPr>
        <w:t xml:space="preserve">d that </w:t>
      </w:r>
      <w:r>
        <w:rPr>
          <w:lang w:eastAsia="zh-CN"/>
        </w:rPr>
        <w:t xml:space="preserve">modifying the </w:t>
      </w:r>
      <w:r w:rsidR="00E45C16">
        <w:rPr>
          <w:lang w:eastAsia="zh-CN"/>
        </w:rPr>
        <w:t xml:space="preserve">cytoplasmic </w:t>
      </w:r>
      <w:r>
        <w:rPr>
          <w:lang w:eastAsia="zh-CN"/>
        </w:rPr>
        <w:t>tail of</w:t>
      </w:r>
      <w:r w:rsidR="00041425">
        <w:rPr>
          <w:lang w:eastAsia="zh-CN"/>
        </w:rPr>
        <w:t xml:space="preserve"> SARS-CoV-2 Spike </w:t>
      </w:r>
      <w:r w:rsidR="00463165">
        <w:rPr>
          <w:lang w:eastAsia="zh-CN"/>
        </w:rPr>
        <w:t xml:space="preserve">did not </w:t>
      </w:r>
      <w:r w:rsidR="00E45C16">
        <w:rPr>
          <w:lang w:eastAsia="zh-CN"/>
        </w:rPr>
        <w:t xml:space="preserve">greatly </w:t>
      </w:r>
      <w:r w:rsidR="00463165">
        <w:rPr>
          <w:lang w:eastAsia="zh-CN"/>
        </w:rPr>
        <w:t>improve</w:t>
      </w:r>
      <w:r w:rsidR="00041425">
        <w:rPr>
          <w:lang w:eastAsia="zh-CN"/>
        </w:rPr>
        <w:t xml:space="preserve"> titers of Spike-pseudotyped lentivir</w:t>
      </w:r>
      <w:r w:rsidR="00E45C16">
        <w:rPr>
          <w:lang w:eastAsia="zh-CN"/>
        </w:rPr>
        <w:t>al particles</w:t>
      </w:r>
      <w:r w:rsidR="00041425">
        <w:rPr>
          <w:lang w:eastAsia="zh-CN"/>
        </w:rPr>
        <w:t xml:space="preserve">. Indeed, </w:t>
      </w:r>
      <w:r w:rsidR="006009CE">
        <w:rPr>
          <w:lang w:eastAsia="zh-CN"/>
        </w:rPr>
        <w:t xml:space="preserve">one </w:t>
      </w:r>
      <w:r w:rsidR="00041425">
        <w:rPr>
          <w:lang w:eastAsia="zh-CN"/>
        </w:rPr>
        <w:t xml:space="preserve">cytoplasmic tail modification </w:t>
      </w:r>
      <w:r w:rsidR="006009CE">
        <w:rPr>
          <w:lang w:eastAsia="zh-CN"/>
        </w:rPr>
        <w:t xml:space="preserve">we tested </w:t>
      </w:r>
      <w:r w:rsidR="00AA006F">
        <w:rPr>
          <w:lang w:eastAsia="zh-CN"/>
        </w:rPr>
        <w:t>potentially</w:t>
      </w:r>
      <w:r w:rsidR="006009CE">
        <w:rPr>
          <w:lang w:eastAsia="zh-CN"/>
        </w:rPr>
        <w:t xml:space="preserve"> altered the neutralization sensitivity of the pseudotyped </w:t>
      </w:r>
      <w:r w:rsidR="00E45C16">
        <w:rPr>
          <w:lang w:eastAsia="zh-CN"/>
        </w:rPr>
        <w:t>lentiviral particles</w:t>
      </w:r>
      <w:r w:rsidR="006009CE">
        <w:rPr>
          <w:lang w:eastAsia="zh-CN"/>
        </w:rPr>
        <w:t xml:space="preserve">, suggesting it may </w:t>
      </w:r>
      <w:r w:rsidR="002E40F9">
        <w:rPr>
          <w:lang w:eastAsia="zh-CN"/>
        </w:rPr>
        <w:t xml:space="preserve">be undesirable. While we did not test the full suite of cytoplasmic tail modifications that have been used for </w:t>
      </w:r>
      <w:proofErr w:type="spellStart"/>
      <w:r w:rsidR="002E40F9">
        <w:rPr>
          <w:lang w:eastAsia="zh-CN"/>
        </w:rPr>
        <w:t>pseudotyping</w:t>
      </w:r>
      <w:proofErr w:type="spellEnd"/>
      <w:r w:rsidR="002E40F9">
        <w:rPr>
          <w:lang w:eastAsia="zh-CN"/>
        </w:rPr>
        <w:t xml:space="preserve"> </w:t>
      </w:r>
      <w:r w:rsidR="007B2438">
        <w:rPr>
          <w:lang w:eastAsia="zh-CN"/>
        </w:rPr>
        <w:t xml:space="preserve">with </w:t>
      </w:r>
      <w:r w:rsidR="002E40F9">
        <w:rPr>
          <w:lang w:eastAsia="zh-CN"/>
        </w:rPr>
        <w:t>Spike from the original SARS-</w:t>
      </w:r>
      <w:proofErr w:type="spellStart"/>
      <w:r w:rsidR="002E40F9">
        <w:rPr>
          <w:lang w:eastAsia="zh-CN"/>
        </w:rPr>
        <w:t>CoV</w:t>
      </w:r>
      <w:proofErr w:type="spellEnd"/>
      <w:r w:rsidR="00AE1D71">
        <w:rPr>
          <w:lang w:eastAsia="zh-CN"/>
        </w:rPr>
        <w:t xml:space="preserve"> </w:t>
      </w:r>
      <w:r w:rsidR="00AE1D71" w:rsidRPr="00C949FF">
        <w:rPr>
          <w:b/>
          <w:i/>
          <w:iCs/>
        </w:rPr>
        <w:fldChar w:fldCharType="begin" w:fldLock="1"/>
      </w:r>
      <w:r w:rsidR="005B75E8">
        <w:rPr>
          <w:iCs/>
        </w:rPr>
        <w:instrText>ADDIN CSL_CITATION {"citationItems":[{"id":"ITEM-1","itemData":{"DOI":"10.1128/jvi.78.17.9007-9015.2004","ISSN":"0022-538X","abstract":"The worldwide outbreak of severe acute respiratory syndrome (SARS) was shown to be associated with a novel coronavirus (CoV) now called SARS CoV. We report here the generation of SARS CoV S protein-pseudotyped murine leukemia virus (MLV) vector particles. The wild-type S protein pseudotyped MLV vectors, although at a low efficiency. Partial deletion of the cytoplasmic tail of S dramatically increased infectivity of pseudotypes, with titers only two- to threefold lower than those of pseudotypes generated in parallel with the vesicular stomatitis virus G protein. S-pseudotyped MLV particles were used to analyze viral tropism. MLV (SARS) pseudotypes and wild-type SARS CoV displayed similar cell types and tissue and host restrictions, indicating that the expression of a functional receptor is the major restraint in permissiveness to SARS CoV infection. Efficient gene transfer could be detected in Vero and CaCo2 cells, whereas the level of gene marking of 293T, HeLa, and HepG2 cells was only slightly above background levels. A cat cell line and a dog cell line were not susceptible. Interestingly, PK-15, a porcine kidney cell line, and primary porcine kidney cells were also highly permissive for SARS S pseudotypes and wild-type SARS CoV. This finding suggests that swine may be susceptible to SARS infection and may be a source for infection of humans. Taken together, these results indicate that MLV(SARS) pseudotypes are highly valuable for functional studies of viral tropism and entry and, in addition, can be a powerful tool for the development of therapeutic entry inhibitors without posing a biohazard to human beings.","author":[{"dropping-particle":"","family":"Giroglou","given":"T.","non-dropping-particle":"","parse-names":false,"suffix":""},{"dropping-particle":"","family":"Cinatl","given":"J.","non-dropping-particle":"","parse-names":false,"suffix":""},{"dropping-particle":"","family":"Rabenau","given":"H.","non-dropping-particle":"","parse-names":false,"suffix":""},{"dropping-particle":"","family":"Drosten","given":"C.","non-dropping-particle":"","parse-names":false,"suffix":""},{"dropping-particle":"","family":"Schwalbe","given":"H.","non-dropping-particle":"","parse-names":false,"suffix":""},{"dropping-particle":"","family":"Doerr","given":"H. W.","non-dropping-particle":"","parse-names":false,"suffix":""},{"dropping-particle":"","family":"Laer","given":"D.","non-dropping-particle":"von","parse-names":false,"suffix":""}],"container-title":"Journal of Virology","id":"ITEM-1","issue":"17","issued":{"date-parts":[["2004"]]},"page":"9007-9015","title":"Retroviral Vectors Pseudotyped with Severe Acute Respiratory Syndrome Coronavirus S Protein","type":"article-journal","volume":"78"},"uris":["http://www.mendeley.com/documents/?uuid=e87b6b1b-6705-45af-b4d2-279883034a63"]},{"id":"ITEM-2","itemData":{"DOI":"10.1099/vir.0.80955-0","ISSN":"00221317","abstract":"Severe acute respiratory syndrome coronavirus (SARS-CoV) contains a single spike (S) protein, which binds to its receptor, angiotensin-converting enzyme 2 (ACE2), induces membrane fusion and serves as a neutralizing antigen. A SARS-CoV-S protein-bearing vesicular stomatitis virus (VSV) pseudotype using the VSVΔG* system was generated. Partial deletion of the SARS-CoV-S protein cytoplasmic domain allowed efficient incorporation into VSV particles and led to the generation of a pseudotype (VSV-SARS-St19) at high titre. Green fluorescent protein expression was demonstrated as early as 7 h after infection of Vero E6 cells with VSV-SARS-St19. VSV-SARS-St19 was neutralized by anti-SARS-CoV antibody and soluble ACE2, and its infection was blocked by treatment of Vero E6 cells with anti-ACE2 antibody. These results indicated that VSV-SARS-St19 infection is mediated by SARS-CoV-S protein in an ACE2-dependent manner. VSV-SARS-St19 will be useful for analysing the function of SARS-CoV-S protein and for developing rapid methods of detecting neutralizing antibodies specific for SARS-CoV infection. © 2005 SGM.","author":[{"dropping-particle":"","family":"Fukushi","given":"Shuetsu","non-dropping-particle":"","parse-names":false,"suffix":""},{"dropping-particle":"","family":"Mizutani","given":"Tetsuya","non-dropping-particle":"","parse-names":false,"suffix":""},{"dropping-particle":"","family":"Saijo","given":"Masayuki","non-dropping-particle":"","parse-names":false,"suffix":""},{"dropping-particle":"","family":"Matsuyama","given":"Shutoku","non-dropping-particle":"","parse-names":false,"suffix":""},{"dropping-particle":"","family":"Miyajima","given":"Naoko","non-dropping-particle":"","parse-names":false,"suffix":""},{"dropping-particle":"","family":"Taguchi","given":"Fumihiro","non-dropping-particle":"","parse-names":false,"suffix":""},{"dropping-particle":"","family":"Itamura","given":"Shigeyuki","non-dropping-particle":"","parse-names":false,"suffix":""},{"dropping-particle":"","family":"Kurane","given":"Ichiro","non-dropping-particle":"","parse-names":false,"suffix":""},{"dropping-particle":"","family":"Morikawa","given":"Shigeru","non-dropping-particle":"","parse-names":false,"suffix":""}],"container-title":"Journal of General Virology","id":"ITEM-2","issue":"8","issued":{"date-parts":[["2005"]]},"page":"2269-2274","title":"Vesicular stomatitis virus pseudotyped with severe acute respiratory syndrome coronavirus spike protein","type":"article-journal","volume":"86"},"uris":["http://www.mendeley.com/documents/?uuid=967eed11-67a5-41f9-881b-1b4c88da5aed"]},{"id":"ITEM-3","itemData":{"DOI":"10.1099/vir.0.009704-0","ISSN":"00221317","abstract":"The surface proteins S of severe acute respiratory syndrome coronavirus (SARS-CoV) and transmissible gastroenteritis virus (TGEV) were compared for their ability to mediate infection of viral pseudotypes based on vesicular stomatitis virus (VSV). The cell tropism of the respective pseudotypes corresponded to the tropism of the viruses from which the S protein was derived. Higher infectivity values were obtained with the SARS-CoV S protein than with the TGEV S protein. Differences were observed with respect to the importance of the cytoplasmic tail and the membrane anchor of the S proteins. In the case of the SARS-CoV S protein, truncation of the cytoplasmic tail resulted in increased infectivity. For the TGEV S protein, the inactivation of an intracellular retention signal in the cytoplasmic tail was required. Exchange of the membrane anchor of the S proteins led to a low infection efficiency. Our results indicate that related glycoproteins may show substantial differences in their ability to mediate pseudotype infection. © 2009 SGM.","author":[{"dropping-particle":"","family":"Schwegmann-Weßels","given":"Christel","non-dropping-particle":"","parse-names":false,"suffix":""},{"dropping-particle":"","family":"Glende","given":"Jörg","non-dropping-particle":"","parse-names":false,"suffix":""},{"dropping-particle":"","family":"Ren","given":"Xiaofeng","non-dropping-particle":"","parse-names":false,"suffix":""},{"dropping-particle":"","family":"Qu","given":"Xiuxia","non-dropping-particle":"","parse-names":false,"suffix":""},{"dropping-particle":"","family":"Deng","given":"Hongkui","non-dropping-particle":"","parse-names":false,"suffix":""},{"dropping-particle":"","family":"Enjuanes","given":"Luis","non-dropping-particle":"","parse-names":false,"suffix":""},{"dropping-particle":"","family":"Herrler","given":"Georg","non-dropping-particle":"","parse-names":false,"suffix":""}],"container-title":"Journal of General Virology","id":"ITEM-3","issue":"7","issued":{"date-parts":[["2009"]]},"page":"1724-1729","title":"Comparison of vesicular stomatitis virus pseudotyped with the S proteins from a porcine and a human coronavirus","type":"article-journal","volume":"90"},"uris":["http://www.mendeley.com/documents/?uuid=bacab9d1-32dc-4bae-91bd-d708298f9c68"]},{"id":"ITEM-4","itemData":{"DOI":"10.1128/JVI.78.19.10628-10635.2004","ISSN":"0022-538X","abstract":"Infection of receptor-bearing cells by coronaviruses is mediated by their spike (S) proteins. The coronavirus (SARS-CoV) that causes severe acute respiratory syndrome (SARS) infects cells expressing the receptor angiotensin-converting enzyme 2 (ACE2). Here we show that codon optimization of the SARS-CoV S-protein gene substantially enhanced S-protein expression. We also found that two retroviruses, simian immunodeficiency virus (SIV) and murine leukemia virus, both expressing green fluorescent protein and pseudotyped with SARS-CoV S protein or S-protein variants, efficiently infected HEK293T cells stably expressing ACE2. Infection mediated by an S-protein variant whose cytoplasmic domain had been truncated and altered to include a fragment of the cytoplasmic tail of the human immunodeficiency virus type 1 envelope glycoprotein was, in both cases, substantially more efficient than that mediated by wild-type S protein. Using S-protein-pseudotyped SIV, we found that the enzymatic activity of ACE2 made no contribution to S-protein-mediated infection. Finally, we show that a soluble and catalytically inactive form of ACE2 potently blocked infection by S-protein-pseudotyped retrovirus and by SARS-CoV. These results permit studies of SARS-CoV entry inhibitors without the use of live virus and suggest a candidate therapy for SARS.","author":[{"dropping-particle":"","family":"Moore","given":"Michael J.","non-dropping-particle":"","parse-names":false,"suffix":""},{"dropping-particle":"","family":"Dorfman","given":"Tatyana","non-dropping-particle":"","parse-names":false,"suffix":""},{"dropping-particle":"","family":"Li","given":"Wenhui","non-dropping-particle":"","parse-names":false,"suffix":""},{"dropping-particle":"","family":"Wong","given":"Swee Kee","non-dropping-particle":"","parse-names":false,"suffix":""},{"dropping-particle":"","family":"Li","given":"Yanhan","non-dropping-particle":"","parse-names":false,"suffix":""},{"dropping-particle":"","family":"Kuhn","given":"Jens H.","non-dropping-particle":"","parse-names":false,"suffix":""},{"dropping-particle":"","family":"Coderre","given":"James","non-dropping-particle":"","parse-names":false,"suffix":""},{"dropping-particle":"","family":"Vasilieva","given":"Natalya","non-dropping-particle":"","parse-names":false,"suffix":""},{"dropping-particle":"","family":"Han","given":"Zhongchao","non-dropping-particle":"","parse-names":false,"suffix":""},{"dropping-particle":"","family":"Greenough","given":"Thomas C.","non-dropping-particle":"","parse-names":false,"suffix":""},{"dropping-particle":"","family":"Farzan","given":"Michael","non-dropping-particle":"","parse-names":false,"suffix":""},{"dropping-particle":"","family":"Choe","given":"Hyeryun","non-dropping-particle":"","parse-names":false,"suffix":""}],"container-title":"Journal of Virology","id":"ITEM-4","issue":"19","issued":{"date-parts":[["2004","10","1"]]},"page":"10628-10635","title":"Retroviruses Pseudotyped with the Severe Acute Respiratory Syndrome Coronavirus Spike Protein Efficiently Infect Cells Expressing Angiotensin-Converting Enzyme 2","type":"article-journal","volume":"78"},"uris":["http://www.mendeley.com/documents/?uuid=ab0f67e5-f5f9-4c12-81f2-f5beb2e5830f"]}],"mendeley":{"formattedCitation":"[30,49–51]","plainTextFormattedCitation":"[30,49–51]","previouslyFormattedCitation":"[30,49–51]"},"properties":{"noteIndex":0},"schema":"https://github.com/citation-style-language/schema/raw/master/csl-citation.json"}</w:instrText>
      </w:r>
      <w:r w:rsidR="00AE1D71" w:rsidRPr="00C949FF">
        <w:rPr>
          <w:b/>
          <w:i/>
          <w:iCs/>
        </w:rPr>
        <w:fldChar w:fldCharType="separate"/>
      </w:r>
      <w:r w:rsidR="005B75E8" w:rsidRPr="005B75E8">
        <w:rPr>
          <w:iCs/>
          <w:noProof/>
        </w:rPr>
        <w:t>[30,49–51]</w:t>
      </w:r>
      <w:r w:rsidR="00AE1D71" w:rsidRPr="00C949FF">
        <w:rPr>
          <w:b/>
          <w:i/>
          <w:iCs/>
        </w:rPr>
        <w:fldChar w:fldCharType="end"/>
      </w:r>
      <w:r w:rsidR="002E40F9" w:rsidRPr="00C949FF">
        <w:rPr>
          <w:lang w:eastAsia="zh-CN"/>
        </w:rPr>
        <w:t>,</w:t>
      </w:r>
      <w:r w:rsidR="002E40F9">
        <w:rPr>
          <w:lang w:eastAsia="zh-CN"/>
        </w:rPr>
        <w:t xml:space="preserve"> our results suggest that modifications to the cytoplasmic tail</w:t>
      </w:r>
      <w:r w:rsidR="007B2438">
        <w:rPr>
          <w:lang w:eastAsia="zh-CN"/>
        </w:rPr>
        <w:t xml:space="preserve"> of</w:t>
      </w:r>
      <w:r w:rsidR="002E40F9">
        <w:rPr>
          <w:lang w:eastAsia="zh-CN"/>
        </w:rPr>
        <w:t xml:space="preserve"> </w:t>
      </w:r>
      <w:r w:rsidR="003900A8">
        <w:rPr>
          <w:lang w:eastAsia="zh-CN"/>
        </w:rPr>
        <w:t>the</w:t>
      </w:r>
      <w:r w:rsidR="00AA006F">
        <w:rPr>
          <w:lang w:eastAsia="zh-CN"/>
        </w:rPr>
        <w:t xml:space="preserve"> SARS-CoV-2 </w:t>
      </w:r>
      <w:r w:rsidR="003900A8">
        <w:rPr>
          <w:lang w:eastAsia="zh-CN"/>
        </w:rPr>
        <w:t xml:space="preserve">Spike </w:t>
      </w:r>
      <w:r w:rsidR="002E40F9">
        <w:rPr>
          <w:lang w:eastAsia="zh-CN"/>
        </w:rPr>
        <w:t>should be tested with caution</w:t>
      </w:r>
      <w:r w:rsidR="00041425">
        <w:rPr>
          <w:lang w:eastAsia="zh-CN"/>
        </w:rPr>
        <w:t xml:space="preserve">. </w:t>
      </w:r>
    </w:p>
    <w:p w14:paraId="2B47CF83" w14:textId="67E2FFF1" w:rsidR="00007C7B" w:rsidRDefault="00007C7B" w:rsidP="00EA4893">
      <w:pPr>
        <w:pStyle w:val="MDPI31text"/>
        <w:rPr>
          <w:b/>
          <w:lang w:eastAsia="zh-CN"/>
        </w:rPr>
      </w:pPr>
      <w:r>
        <w:rPr>
          <w:lang w:eastAsia="zh-CN"/>
        </w:rPr>
        <w:t xml:space="preserve">Overall, we have </w:t>
      </w:r>
      <w:r w:rsidR="00C111F9">
        <w:rPr>
          <w:lang w:eastAsia="zh-CN"/>
        </w:rPr>
        <w:t xml:space="preserve">described an easily accessible assay </w:t>
      </w:r>
      <w:r w:rsidR="008429DC">
        <w:rPr>
          <w:lang w:eastAsia="zh-CN"/>
        </w:rPr>
        <w:t>to study</w:t>
      </w:r>
      <w:r>
        <w:rPr>
          <w:lang w:eastAsia="zh-CN"/>
        </w:rPr>
        <w:t xml:space="preserve"> neutralizing </w:t>
      </w:r>
      <w:r w:rsidR="00C111F9">
        <w:rPr>
          <w:lang w:eastAsia="zh-CN"/>
        </w:rPr>
        <w:t>antibody</w:t>
      </w:r>
      <w:r>
        <w:rPr>
          <w:lang w:eastAsia="zh-CN"/>
        </w:rPr>
        <w:t xml:space="preserve"> response</w:t>
      </w:r>
      <w:r w:rsidR="00C111F9">
        <w:rPr>
          <w:lang w:eastAsia="zh-CN"/>
        </w:rPr>
        <w:t>s</w:t>
      </w:r>
      <w:r>
        <w:rPr>
          <w:lang w:eastAsia="zh-CN"/>
        </w:rPr>
        <w:t xml:space="preserve"> to SARS-CoV-2</w:t>
      </w:r>
      <w:r w:rsidR="008429DC">
        <w:rPr>
          <w:lang w:eastAsia="zh-CN"/>
        </w:rPr>
        <w:t xml:space="preserve"> in a</w:t>
      </w:r>
      <w:r w:rsidR="005515CD">
        <w:rPr>
          <w:lang w:eastAsia="zh-CN"/>
        </w:rPr>
        <w:t xml:space="preserve"> biosafety-level</w:t>
      </w:r>
      <w:r w:rsidR="008429DC">
        <w:rPr>
          <w:lang w:eastAsia="zh-CN"/>
        </w:rPr>
        <w:t>-2 laboratory</w:t>
      </w:r>
      <w:r>
        <w:rPr>
          <w:lang w:eastAsia="zh-CN"/>
        </w:rPr>
        <w:t xml:space="preserve">. </w:t>
      </w:r>
      <w:r w:rsidR="00C111F9">
        <w:rPr>
          <w:lang w:eastAsia="zh-CN"/>
        </w:rPr>
        <w:t>T</w:t>
      </w:r>
      <w:r w:rsidR="008429DC">
        <w:rPr>
          <w:lang w:eastAsia="zh-CN"/>
        </w:rPr>
        <w:t xml:space="preserve">his assay allows </w:t>
      </w:r>
      <w:r>
        <w:rPr>
          <w:lang w:eastAsia="zh-CN"/>
        </w:rPr>
        <w:t>human ser</w:t>
      </w:r>
      <w:r w:rsidR="00C111F9">
        <w:rPr>
          <w:lang w:eastAsia="zh-CN"/>
        </w:rPr>
        <w:t>a</w:t>
      </w:r>
      <w:r>
        <w:rPr>
          <w:lang w:eastAsia="zh-CN"/>
        </w:rPr>
        <w:t xml:space="preserve"> or plasma samples </w:t>
      </w:r>
      <w:r w:rsidR="008429DC">
        <w:rPr>
          <w:lang w:eastAsia="zh-CN"/>
        </w:rPr>
        <w:t xml:space="preserve">to be screened </w:t>
      </w:r>
      <w:r>
        <w:rPr>
          <w:lang w:eastAsia="zh-CN"/>
        </w:rPr>
        <w:t xml:space="preserve">in a convenient 96-well </w:t>
      </w:r>
      <w:r w:rsidR="008429DC">
        <w:rPr>
          <w:lang w:eastAsia="zh-CN"/>
        </w:rPr>
        <w:t xml:space="preserve">format, which </w:t>
      </w:r>
      <w:r>
        <w:rPr>
          <w:lang w:eastAsia="zh-CN"/>
        </w:rPr>
        <w:t xml:space="preserve">will help </w:t>
      </w:r>
      <w:r w:rsidR="008429DC">
        <w:rPr>
          <w:lang w:eastAsia="zh-CN"/>
        </w:rPr>
        <w:t>facilitate the testing of large numbers of patient samples to better understand the development of immunity and to potentially screen donors for passive transfer of convalescent plasma</w:t>
      </w:r>
      <w:r w:rsidR="00C26D0C">
        <w:rPr>
          <w:lang w:eastAsia="zh-CN"/>
        </w:rPr>
        <w:t xml:space="preserve"> </w:t>
      </w:r>
      <w:r w:rsidR="00CC66FD">
        <w:rPr>
          <w:b/>
          <w:lang w:eastAsia="zh-CN"/>
        </w:rPr>
        <w:fldChar w:fldCharType="begin" w:fldLock="1"/>
      </w:r>
      <w:r w:rsidR="00CC66FD">
        <w:rPr>
          <w:lang w:eastAsia="zh-CN"/>
        </w:rPr>
        <w:instrText>ADDIN CSL_CITATION {"citationItems":[{"id":"ITEM-1","itemData":{"DOI":"10.1172/JCI138745","ISSN":"1558-8238","PMID":"32254064","abstract":"Severe Acute Respiratory Syndrome Coronavirus 2 (SARS-CoV-2), the cause of coronavirus disease (COVID-19), has spurred a global health crisis. To date, there are no proven options for prophylaxis for those who have been exposed to SARS-CoV-2, nor therapy for those who develop COVID-19. Immune (i.e. \"convalescent\") plasma refers to plasma that is collected from individuals, following resolution of infection and development of antibodies. Passive antibody administration through transfusion of convalescent plasma may offer the only short-term strategy to confer immediate immunity to susceptible individuals. There are numerous examples, where convalescent plasma has been used successfully as post-exposure prophylaxis and/or treatment of infectious diseases, including other outbreaks of coronaviruses (e.g., SARS-1, Middle East Respiratory Syndrome [MERS]). Convalescent plasma has also been used in the COVID-19 pandemic; limited data from China suggest clinical benefit, including radiological resolution, reduction in viral loads and improved survival. Globally, blood centers have robust infrastructure to undertake collections and construct inventories of convalescent plasma to meet the growing demand. Nonetheless, there are nuanced challenges, both regulatory and logistical, spanning donor eligibility, donor recruitment, collections and transfusion itself. Data from rigorously controlled clinical trials of convalescent plasma are also few, underscoring the need to evaluate its use objectively for a range of indications (e.g., prevention vs treatment) and patient populations (e.g., age, comorbid disease). We provide an overview of convalescent plasma, from evidence of benefit, regulatory considerations, logistical work flow and proposed clinical trials, as scale up is brought underway to mobilize this critical resource.  .","author":[{"dropping-particle":"","family":"Bloch","given":"Evan M","non-dropping-particle":"","parse-names":false,"suffix":""},{"dropping-particle":"","family":"Shoham","given":"Shmuel","non-dropping-particle":"","parse-names":false,"suffix":""},{"dropping-particle":"","family":"Casadevall","given":"Arturo","non-dropping-particle":"","parse-names":false,"suffix":""},{"dropping-particle":"","family":"Sachais","given":"Bruce S","non-dropping-particle":"","parse-names":false,"suffix":""},{"dropping-particle":"","family":"Shaz","given":"Beth","non-dropping-particle":"","parse-names":false,"suffix":""},{"dropping-particle":"","family":"Winters","given":"Jeffrey L","non-dropping-particle":"","parse-names":false,"suffix":""},{"dropping-particle":"","family":"Buskirk","given":"Camille","non-dropping-particle":"van","parse-names":false,"suffix":""},{"dropping-particle":"","family":"Grossman","given":"Brenda J","non-dropping-particle":"","parse-names":false,"suffix":""},{"dropping-particle":"","family":"Joyner","given":"Michael","non-dropping-particle":"","parse-names":false,"suffix":""},{"dropping-particle":"","family":"Henderson","given":"Jeffrey P","non-dropping-particle":"","parse-names":false,"suffix":""},{"dropping-particle":"","family":"Pekosz","given":"Andrew","non-dropping-particle":"","parse-names":false,"suffix":""},{"dropping-particle":"","family":"Lau","given":"Bryan","non-dropping-particle":"","parse-names":false,"suffix":""},{"dropping-particle":"","family":"Wesolowski","given":"Amy","non-dropping-particle":"","parse-names":false,"suffix":""},{"dropping-particle":"","family":"Katz","given":"Louis","non-dropping-particle":"","parse-names":false,"suffix":""},{"dropping-particle":"","family":"Shan","given":"Hua","non-dropping-particle":"","parse-names":false,"suffix":""},{"dropping-particle":"","family":"Auwaerter","given":"Paul G","non-dropping-particle":"","parse-names":false,"suffix":""},{"dropping-particle":"","family":"Thomas","given":"David","non-dropping-particle":"","parse-names":false,"suffix":""},{"dropping-particle":"","family":"Sullivan","given":"David J","non-dropping-particle":"","parse-names":false,"suffix":""},{"dropping-particle":"","family":"Paneth","given":"Nigel","non-dropping-particle":"","parse-names":false,"suffix":""},{"dropping-particle":"","family":"Gehrie","given":"Eric","non-dropping-particle":"","parse-names":false,"suffix":""},{"dropping-particle":"","family":"Spitalnik","given":"Steven","non-dropping-particle":"","parse-names":false,"suffix":""},{"dropping-particle":"","family":"Hod","given":"Eldad","non-dropping-particle":"","parse-names":false,"suffix":""},{"dropping-particle":"","family":"Pollack","given":"Lewis","non-dropping-particle":"","parse-names":false,"suffix":""},{"dropping-particle":"","family":"Nicholson","given":"Wayne T","non-dropping-particle":"","parse-names":false,"suffix":""},{"dropping-particle":"","family":"Pirofski","given":"Liise-Anne","non-dropping-particle":"","parse-names":false,"suffix":""},{"dropping-particle":"","family":"Bailey","given":"Jeffrey A","non-dropping-particle":"","parse-names":false,"suffix":""},{"dropping-particle":"","family":"Tobian","given":"Aaron Ar","non-dropping-particle":"","parse-names":false,"suffix":""}],"container-title":"The Journal of clinical investigation","id":"ITEM-1","issued":{"date-parts":[["2020"]]},"title":"Deployment of convalescent plasma for the prevention and treatment of COVID-19.","type":"article-journal"},"uris":["http://www.mendeley.com/documents/?uuid=c068082d-67c0-4404-b5eb-1f1b6fb54e12"]},{"id":"ITEM-2","itemData":{"DOI":"10.1073/pnas.2004168117","ISSN":"1091-6490","PMID":"32253318","abstract":"Currently, there are no approved specific antiviral agents for novel coronavirus disease 2019 (COVID-19). In this study, 10 severe patients confirmed by real-time viral RNA test were enrolled prospectively. One dose of 200 mL of convalescent plasma (CP) derived from recently recovered donors with the neutralizing antibody titers above 1:640 was transfused to the patients as an addition to maximal supportive care and antiviral agents. The primary endpoint was the safety of CP transfusion. The second endpoints were the improvement of clinical symptoms and laboratory parameters within 3 d after CP transfusion. The median time from onset of illness to CP transfusion was 16.5 d. After CP transfusion, the level of neutralizing antibody increased rapidly up to 1:640 in five cases, while that of the other four cases maintained at a high level (1:640). The clinical symptoms were significantly improved along with increase of oxyhemoglobin saturation within 3 d. Several parameters tended to improve as compared to pretransfusion, including increased lymphocyte counts (0.65 × 109/L vs. 0.76 × 109/L) and decreased C-reactive protein (55.98 mg/L vs. 18.13 mg/L). Radiological examinations showed varying degrees of absorption of lung lesions within 7 d. The viral load was undetectable after transfusion in seven patients who had previous viremia. No severe adverse effects were observed. This study showed CP therapy was well tolerated and could potentially improve the clinical outcomes through neutralizing viremia in severe COVID-19 cases. The optimal dose and time point, as well as the clinical benefit of CP therapy, needs further investigation in larger well-controlled trials.","author":[{"dropping-particle":"","family":"Duan","given":"Kai","non-dropping-particle":"","parse-names":false,"suffix":""},{"dropping-particle":"","family":"Liu","given":"Bende","non-dropping-particle":"","parse-names":false,"suffix":""},{"dropping-particle":"","family":"Li","given":"Cesheng","non-dropping-particle":"","parse-names":false,"suffix":""},{"dropping-particle":"","family":"Zhang","given":"Huajun","non-dropping-particle":"","parse-names":false,"suffix":""},{"dropping-particle":"","family":"Yu","given":"Ting","non-dropping-particle":"","parse-names":false,"suffix":""},{"dropping-particle":"","family":"Qu","given":"Jieming","non-dropping-particle":"","parse-names":false,"suffix":""},{"dropping-particle":"","family":"Zhou","given":"Min","non-dropping-particle":"","parse-names":false,"suffix":""},{"dropping-particle":"","family":"Chen","given":"Li","non-dropping-particle":"","parse-names":false,"suffix":""},{"dropping-particle":"","family":"Meng","given":"Shengli","non-dropping-particle":"","parse-names":false,"suffix":""},{"dropping-particle":"","family":"Hu","given":"Yong","non-dropping-particle":"","parse-names":false,"suffix":""},{"dropping-particle":"","family":"Peng","given":"Cheng","non-dropping-particle":"","parse-names":false,"suffix":""},{"dropping-particle":"","family":"Yuan","given":"Mingchao","non-dropping-particle":"","parse-names":false,"suffix":""},{"dropping-particle":"","family":"Huang","given":"Jinyan","non-dropping-particle":"","parse-names":false,"suffix":""},{"dropping-particle":"","family":"Wang","given":"Zejun","non-dropping-particle":"","parse-names":false,"suffix":""},{"dropping-particle":"","family":"Yu","given":"Jianhong","non-dropping-particle":"","parse-names":false,"suffix":""},{"dropping-particle":"","family":"Gao","given":"Xiaoxiao","non-dropping-particle":"","parse-names":false,"suffix":""},{"dropping-particle":"","family":"Wang","given":"Dan","non-dropping-particle":"","parse-names":false,"suffix":""},{"dropping-particle":"","family":"Yu","given":"Xiaoqi","non-dropping-particle":"","parse-names":false,"suffix":""},{"dropping-particle":"","family":"Li","given":"Li","non-dropping-particle":"","parse-names":false,"suffix":""},{"dropping-particle":"","family":"Zhang","given":"Jiayou","non-dropping-particle":"","parse-names":false,"suffix":""},{"dropping-particle":"","family":"Wu","given":"Xiao","non-dropping-particle":"","parse-names":false,"suffix":""},{"dropping-particle":"","family":"Li","given":"Bei","non-dropping-particle":"","parse-names":false,"suffix":""},{"dropping-particle":"","family":"Xu","given":"Yanping","non-dropping-particle":"","parse-names":false,"suffix":""},{"dropping-particle":"","family":"Chen","given":"Wei","non-dropping-particle":"","parse-names":false,"suffix":""},{"dropping-particle":"","family":"Peng","given":"Yan","non-dropping-particle":"","parse-names":false,"suffix":""},{"dropping-particle":"","family":"Hu","given":"Yeqin","non-dropping-particle":"","parse-names":false,"suffix":""},{"dropping-particle":"","family":"Lin","given":"Lianzhen","non-dropping-particle":"","parse-names":false,"suffix":""},{"dropping-particle":"","family":"Liu","given":"Xuefei","non-dropping-particle":"","parse-names":false,"suffix":""},{"dropping-particle":"","family":"Huang","given":"Shihe","non-dropping-particle":"","parse-names":false,"suffix":""},{"dropping-particle":"","family":"Zhou","given":"Zhijun","non-dropping-particle":"","parse-names":false,"suffix":""},{"dropping-particle":"","family":"Zhang","given":"Lianghao","non-dropping-particle":"","parse-names":false,"suffix":""},{"dropping-particle":"","family":"Wang","given":"Yue","non-dropping-particle":"","parse-names":false,"suffix":""},{"dropping-particle":"","family":"Zhang","given":"Zhi","non-dropping-particle":"","parse-names":false,"suffix":""},{"dropping-particle":"","family":"Deng","given":"Kun","non-dropping-particle":"","parse-names":false,"suffix":""},{"dropping-particle":"","family":"Xia","given":"Zhiwu","non-dropping-particle":"","parse-names":false,"suffix":""},{"dropping-particle":"","family":"Gong","given":"Qin","non-dropping-particle":"","parse-names":false,"suffix":""},{"dropping-particle":"","family":"Zhang","given":"Wei","non-dropping-particle":"","parse-names":false,"suffix":""},{"dropping-particle":"","family":"Zheng","given":"Xiaobei","non-dropping-particle":"","parse-names":false,"suffix":""},{"dropping-particle":"","family":"Liu","given":"Ying","non-dropping-particle":"","parse-names":false,"suffix":""},{"dropping-particle":"","family":"Yang","given":"Huichuan","non-dropping-particle":"","parse-names":false,"suffix":""},{"dropping-particle":"","family":"Zhou","given":"Dongbo","non-dropping-particle":"","parse-names":false,"suffix":""},{"dropping-particle":"","family":"Yu","given":"Ding","non-dropping-particle":"","parse-names":false,"suffix":""},{"dropping-particle":"","family":"Hou","given":"Jifeng","non-dropping-particle":"","parse-names":false,"suffix":""},{"dropping-particle":"","family":"Shi","given":"Zhengli","non-dropping-particle":"","parse-names":false,"suffix":""},{"dropping-particle":"","family":"Chen","given":"Saijuan","non-dropping-particle":"","parse-names":false,"suffix":""},{"dropping-particle":"","family":"Chen","given":"Zhu","non-dropping-particle":"","parse-names":false,"suffix":""},{"dropping-particle":"","family":"Zhang","given":"Xinxin","non-dropping-particle":"","parse-names":false,"suffix":""},{"dropping-particle":"","family":"Yang","given":"Xiaoming","non-dropping-particle":"","parse-names":false,"suffix":""}],"container-title":"Proceedings of the National Academy of Sciences of the United States of America","id":"ITEM-2","issued":{"date-parts":[["2020"]]},"title":"Effectiveness of convalescent plasma therapy in severe COVID-19 patients.","type":"article-journal"},"uris":["http://www.mendeley.com/documents/?uuid=56787edf-0a83-4f1a-adb8-35d089cc5caa"]}],"mendeley":{"formattedCitation":"[25,55]","plainTextFormattedCitation":"[25,55]"},"properties":{"noteIndex":0},"schema":"https://github.com/citation-style-language/schema/raw/master/csl-citation.json"}</w:instrText>
      </w:r>
      <w:r w:rsidR="00CC66FD">
        <w:rPr>
          <w:b/>
          <w:lang w:eastAsia="zh-CN"/>
        </w:rPr>
        <w:fldChar w:fldCharType="separate"/>
      </w:r>
      <w:r w:rsidR="00CC66FD" w:rsidRPr="00CC66FD">
        <w:rPr>
          <w:noProof/>
          <w:lang w:eastAsia="zh-CN"/>
        </w:rPr>
        <w:t>[25,55]</w:t>
      </w:r>
      <w:r w:rsidR="00CC66FD">
        <w:rPr>
          <w:b/>
          <w:lang w:eastAsia="zh-CN"/>
        </w:rPr>
        <w:fldChar w:fldCharType="end"/>
      </w:r>
      <w:r w:rsidR="00CC66FD">
        <w:rPr>
          <w:lang w:eastAsia="zh-CN"/>
        </w:rPr>
        <w:t>.</w:t>
      </w:r>
      <w:r w:rsidR="008429DC">
        <w:rPr>
          <w:lang w:eastAsia="zh-CN"/>
        </w:rPr>
        <w:t xml:space="preserve"> </w:t>
      </w:r>
    </w:p>
    <w:p w14:paraId="6CB880F7" w14:textId="4CAA498C" w:rsidR="007B5FA4" w:rsidRPr="00325902" w:rsidRDefault="00EA4893" w:rsidP="00EA4893">
      <w:pPr>
        <w:pStyle w:val="MDPI21heading1"/>
      </w:pPr>
      <w:r>
        <w:rPr>
          <w:lang w:eastAsia="zh-CN"/>
        </w:rPr>
        <w:t xml:space="preserve">4. </w:t>
      </w:r>
      <w:r w:rsidR="007B5FA4" w:rsidRPr="00325902">
        <w:t xml:space="preserve">Materials and Methods </w:t>
      </w:r>
    </w:p>
    <w:p w14:paraId="67D5050F" w14:textId="393C0680" w:rsidR="00E65C58" w:rsidRPr="00EA4893" w:rsidRDefault="00EA4893" w:rsidP="00EA4893">
      <w:pPr>
        <w:pStyle w:val="MDPI22heading2"/>
      </w:pPr>
      <w:r w:rsidRPr="00EA4893">
        <w:t xml:space="preserve">4.1. </w:t>
      </w:r>
      <w:r w:rsidR="00E65C58" w:rsidRPr="00EA4893">
        <w:t>Plasmid</w:t>
      </w:r>
      <w:r w:rsidR="004616E3" w:rsidRPr="00EA4893">
        <w:t>s</w:t>
      </w:r>
      <w:r w:rsidR="006C5456" w:rsidRPr="00EA4893">
        <w:t>.</w:t>
      </w:r>
    </w:p>
    <w:p w14:paraId="015B1956" w14:textId="2CA02EDD" w:rsidR="001B36E1" w:rsidRPr="00D03136" w:rsidRDefault="001A20DA" w:rsidP="00EA4893">
      <w:pPr>
        <w:pStyle w:val="MDPI31text"/>
        <w:rPr>
          <w:color w:val="auto"/>
          <w:lang w:eastAsia="en-US"/>
        </w:rPr>
      </w:pPr>
      <w:r w:rsidRPr="008B7FF1">
        <w:rPr>
          <w:bCs/>
        </w:rPr>
        <w:t xml:space="preserve">The sequences of all plasmids used in this study are available in </w:t>
      </w:r>
      <w:proofErr w:type="spellStart"/>
      <w:r w:rsidRPr="008B7FF1">
        <w:rPr>
          <w:bCs/>
        </w:rPr>
        <w:t>Genbank</w:t>
      </w:r>
      <w:proofErr w:type="spellEnd"/>
      <w:r w:rsidRPr="008B7FF1">
        <w:rPr>
          <w:bCs/>
        </w:rPr>
        <w:t xml:space="preserve"> format in </w:t>
      </w:r>
      <w:r w:rsidRPr="008B7FF1">
        <w:rPr>
          <w:b/>
        </w:rPr>
        <w:t>File S1</w:t>
      </w:r>
      <w:r w:rsidRPr="008B7FF1">
        <w:rPr>
          <w:bCs/>
        </w:rPr>
        <w:t xml:space="preserve"> and are also at </w:t>
      </w:r>
      <w:hyperlink r:id="rId28" w:history="1">
        <w:r w:rsidR="008B7FF1" w:rsidRPr="008B7FF1">
          <w:rPr>
            <w:rStyle w:val="Hyperlink"/>
            <w:sz w:val="18"/>
            <w:szCs w:val="18"/>
          </w:rPr>
          <w:t>https://github.com/jbloomlab/SARS-CoV-2_lentiviral_pseudotype/tree/master/plasmid_maps</w:t>
        </w:r>
      </w:hyperlink>
      <w:r w:rsidR="008B7FF1" w:rsidRPr="008B7FF1">
        <w:t>.</w:t>
      </w:r>
      <w:r w:rsidR="001B36E1">
        <w:t xml:space="preserve"> The plasmids </w:t>
      </w:r>
      <w:r w:rsidR="00A2625F">
        <w:t>themselves are</w:t>
      </w:r>
      <w:r w:rsidR="001B36E1">
        <w:t xml:space="preserve"> </w:t>
      </w:r>
      <w:r w:rsidR="001B36E1" w:rsidRPr="00D03136">
        <w:t xml:space="preserve">available in BEI Resources </w:t>
      </w:r>
      <w:r w:rsidR="00D03136" w:rsidRPr="00D03136">
        <w:t>(</w:t>
      </w:r>
      <w:hyperlink r:id="rId29" w:history="1">
        <w:r w:rsidR="00D03136" w:rsidRPr="00D03136">
          <w:rPr>
            <w:rStyle w:val="Hyperlink"/>
            <w:sz w:val="18"/>
            <w:szCs w:val="18"/>
          </w:rPr>
          <w:t>https://www.beiresources.org/</w:t>
        </w:r>
      </w:hyperlink>
      <w:r w:rsidR="00D03136" w:rsidRPr="00D03136">
        <w:t xml:space="preserve">) </w:t>
      </w:r>
      <w:r w:rsidR="001B36E1" w:rsidRPr="00D03136">
        <w:t>with the following catalog numbers:</w:t>
      </w:r>
    </w:p>
    <w:p w14:paraId="55E62813" w14:textId="055560FF" w:rsidR="001A20DA" w:rsidRPr="00EA4893" w:rsidRDefault="00B5458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pHAGE2-EF1aInt-ACE2-WT (BEI catalog number NR52512): lentiviral backbone plasmid expressing </w:t>
      </w:r>
      <w:r w:rsidR="00A82D5A" w:rsidRPr="00EA4893">
        <w:rPr>
          <w:rFonts w:ascii="Palatino Linotype" w:hAnsi="Palatino Linotype"/>
          <w:color w:val="auto"/>
          <w:sz w:val="20"/>
          <w:szCs w:val="18"/>
          <w:lang w:eastAsia="en-US"/>
        </w:rPr>
        <w:t>the human ACE2 gene (</w:t>
      </w:r>
      <w:r w:rsidR="00A82D5A" w:rsidRPr="00EA4893">
        <w:rPr>
          <w:rFonts w:ascii="Palatino Linotype" w:hAnsi="Palatino Linotype"/>
          <w:bCs/>
          <w:sz w:val="20"/>
          <w:szCs w:val="18"/>
        </w:rPr>
        <w:t>GenBank ID for human ACE2 is NM_021804) under an EF1a promoter with an intron to increase expression.</w:t>
      </w:r>
    </w:p>
    <w:p w14:paraId="3776D7C0" w14:textId="62D9FEC9"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Pr="00EA4893">
        <w:rPr>
          <w:rFonts w:ascii="Palatino Linotype" w:hAnsi="Palatino Linotype"/>
          <w:color w:val="auto"/>
          <w:sz w:val="20"/>
          <w:szCs w:val="18"/>
          <w:lang w:eastAsia="en-US"/>
        </w:rPr>
        <w:t>fixK</w:t>
      </w:r>
      <w:proofErr w:type="spellEnd"/>
      <w:r w:rsidRPr="00EA4893">
        <w:rPr>
          <w:rFonts w:ascii="Palatino Linotype" w:hAnsi="Palatino Linotype"/>
          <w:color w:val="auto"/>
          <w:sz w:val="20"/>
          <w:szCs w:val="18"/>
          <w:lang w:eastAsia="en-US"/>
        </w:rPr>
        <w:t>-HA-tail (BEI catalog number NR52513):</w:t>
      </w:r>
      <w:r w:rsidR="00505ED3" w:rsidRPr="00EA4893">
        <w:rPr>
          <w:rFonts w:ascii="Palatino Linotype" w:hAnsi="Palatino Linotype"/>
          <w:color w:val="auto"/>
          <w:sz w:val="20"/>
          <w:szCs w:val="18"/>
          <w:lang w:eastAsia="en-US"/>
        </w:rPr>
        <w:t xml:space="preserve"> plasmid expressing </w:t>
      </w:r>
      <w:r w:rsidR="00560B95" w:rsidRPr="00EA4893">
        <w:rPr>
          <w:rFonts w:ascii="Palatino Linotype" w:hAnsi="Palatino Linotype"/>
          <w:color w:val="auto"/>
          <w:sz w:val="20"/>
          <w:szCs w:val="18"/>
          <w:lang w:eastAsia="en-US"/>
        </w:rPr>
        <w:t xml:space="preserve">under a CMV promoter </w:t>
      </w:r>
      <w:r w:rsidR="00505ED3" w:rsidRPr="00EA4893">
        <w:rPr>
          <w:rFonts w:ascii="Palatino Linotype" w:hAnsi="Palatino Linotype"/>
          <w:color w:val="auto"/>
          <w:sz w:val="20"/>
          <w:szCs w:val="18"/>
          <w:lang w:eastAsia="en-US"/>
        </w:rPr>
        <w:t>the Spike from SARS-CoV-2 strain Wuhan-Hu-1 (</w:t>
      </w:r>
      <w:proofErr w:type="spellStart"/>
      <w:r w:rsidR="00505ED3" w:rsidRPr="00EA4893">
        <w:rPr>
          <w:rFonts w:ascii="Palatino Linotype" w:hAnsi="Palatino Linotype"/>
          <w:color w:val="auto"/>
          <w:sz w:val="20"/>
          <w:szCs w:val="18"/>
          <w:lang w:eastAsia="en-US"/>
        </w:rPr>
        <w:t>Genbank</w:t>
      </w:r>
      <w:proofErr w:type="spellEnd"/>
      <w:r w:rsidR="00505ED3" w:rsidRPr="00EA4893">
        <w:rPr>
          <w:rFonts w:ascii="Palatino Linotype" w:hAnsi="Palatino Linotype"/>
          <w:color w:val="auto"/>
          <w:sz w:val="20"/>
          <w:szCs w:val="18"/>
          <w:lang w:eastAsia="en-US"/>
        </w:rPr>
        <w:t xml:space="preserve"> </w:t>
      </w:r>
      <w:r w:rsidR="001E7856" w:rsidRPr="00EA4893">
        <w:rPr>
          <w:rFonts w:ascii="Palatino Linotype" w:hAnsi="Palatino Linotype"/>
          <w:color w:val="auto"/>
          <w:sz w:val="20"/>
          <w:szCs w:val="18"/>
          <w:lang w:eastAsia="en-US"/>
        </w:rPr>
        <w:t>NC_045512) codon-optimized using IDT</w:t>
      </w:r>
      <w:r w:rsidR="00560B95" w:rsidRPr="00EA4893">
        <w:rPr>
          <w:rFonts w:ascii="Palatino Linotype" w:hAnsi="Palatino Linotype"/>
          <w:color w:val="auto"/>
          <w:sz w:val="20"/>
          <w:szCs w:val="18"/>
          <w:lang w:eastAsia="en-US"/>
        </w:rPr>
        <w:t>, with the Spike cytoplasmic tail replaced by that from the HA protein of A/WSN/1933 (H1N1) influenza,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4D2CCBC6" w14:textId="7F8CCFFB" w:rsidR="00883B09" w:rsidRPr="00EA4893" w:rsidRDefault="00883B09"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w:t>
      </w:r>
      <w:proofErr w:type="spellStart"/>
      <w:r w:rsidRPr="00EA4893">
        <w:rPr>
          <w:rFonts w:ascii="Palatino Linotype" w:hAnsi="Palatino Linotype"/>
          <w:color w:val="auto"/>
          <w:sz w:val="20"/>
          <w:szCs w:val="18"/>
          <w:lang w:eastAsia="en-US"/>
        </w:rPr>
        <w:t>IDTSpike</w:t>
      </w:r>
      <w:proofErr w:type="spellEnd"/>
      <w:r w:rsidRPr="00EA4893">
        <w:rPr>
          <w:rFonts w:ascii="Palatino Linotype" w:hAnsi="Palatino Linotype"/>
          <w:color w:val="auto"/>
          <w:sz w:val="20"/>
          <w:szCs w:val="18"/>
          <w:lang w:eastAsia="en-US"/>
        </w:rPr>
        <w:t>-</w:t>
      </w:r>
      <w:proofErr w:type="spellStart"/>
      <w:r w:rsidR="0025646C" w:rsidRPr="00EA4893">
        <w:rPr>
          <w:rFonts w:ascii="Palatino Linotype" w:hAnsi="Palatino Linotype"/>
          <w:color w:val="auto"/>
          <w:sz w:val="20"/>
          <w:szCs w:val="18"/>
          <w:lang w:eastAsia="en-US"/>
        </w:rPr>
        <w:t>fixK</w:t>
      </w:r>
      <w:proofErr w:type="spellEnd"/>
      <w:r w:rsidR="0025646C" w:rsidRPr="00EA4893">
        <w:rPr>
          <w:rFonts w:ascii="Palatino Linotype" w:hAnsi="Palatino Linotype"/>
          <w:color w:val="auto"/>
          <w:sz w:val="20"/>
          <w:szCs w:val="18"/>
          <w:lang w:eastAsia="en-US"/>
        </w:rPr>
        <w:t xml:space="preserve"> (BEI catalog number NR-52514):</w:t>
      </w:r>
      <w:r w:rsidR="00560B95"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560B95" w:rsidRPr="00EA4893">
        <w:rPr>
          <w:rFonts w:ascii="Palatino Linotype" w:hAnsi="Palatino Linotype"/>
          <w:color w:val="auto"/>
          <w:sz w:val="20"/>
          <w:szCs w:val="18"/>
          <w:lang w:eastAsia="en-US"/>
        </w:rPr>
        <w:t>Genbank</w:t>
      </w:r>
      <w:proofErr w:type="spellEnd"/>
      <w:r w:rsidR="00560B95" w:rsidRPr="00EA4893">
        <w:rPr>
          <w:rFonts w:ascii="Palatino Linotype" w:hAnsi="Palatino Linotype"/>
          <w:color w:val="auto"/>
          <w:sz w:val="20"/>
          <w:szCs w:val="18"/>
          <w:lang w:eastAsia="en-US"/>
        </w:rPr>
        <w:t xml:space="preserve"> NC_045512) codon-optimized using IDT and the Kozak sequence in the plasmid fixed</w:t>
      </w:r>
      <w:r w:rsidR="00E113C2" w:rsidRPr="00EA4893">
        <w:rPr>
          <w:rFonts w:ascii="Palatino Linotype" w:hAnsi="Palatino Linotype"/>
          <w:color w:val="auto"/>
          <w:sz w:val="20"/>
          <w:szCs w:val="18"/>
          <w:lang w:eastAsia="en-US"/>
        </w:rPr>
        <w:t xml:space="preserve"> compared to an earlier version of this plasmid</w:t>
      </w:r>
      <w:r w:rsidR="00560B95" w:rsidRPr="00EA4893">
        <w:rPr>
          <w:rFonts w:ascii="Palatino Linotype" w:hAnsi="Palatino Linotype"/>
          <w:color w:val="auto"/>
          <w:sz w:val="20"/>
          <w:szCs w:val="18"/>
          <w:lang w:eastAsia="en-US"/>
        </w:rPr>
        <w:t>.</w:t>
      </w:r>
    </w:p>
    <w:p w14:paraId="0E0AE001" w14:textId="108A9078"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lastRenderedPageBreak/>
        <w:t>HDM-</w:t>
      </w:r>
      <w:proofErr w:type="spellStart"/>
      <w:r w:rsidRPr="00EA4893">
        <w:rPr>
          <w:rFonts w:ascii="Palatino Linotype" w:hAnsi="Palatino Linotype"/>
          <w:color w:val="auto"/>
          <w:sz w:val="20"/>
          <w:szCs w:val="18"/>
          <w:lang w:eastAsia="en-US"/>
        </w:rPr>
        <w:t>nCoV</w:t>
      </w:r>
      <w:proofErr w:type="spellEnd"/>
      <w:r w:rsidRPr="00EA4893">
        <w:rPr>
          <w:rFonts w:ascii="Palatino Linotype" w:hAnsi="Palatino Linotype"/>
          <w:color w:val="auto"/>
          <w:sz w:val="20"/>
          <w:szCs w:val="18"/>
          <w:lang w:eastAsia="en-US"/>
        </w:rPr>
        <w:t>-Spike-</w:t>
      </w:r>
      <w:proofErr w:type="spellStart"/>
      <w:r w:rsidRPr="00EA4893">
        <w:rPr>
          <w:rFonts w:ascii="Palatino Linotype" w:hAnsi="Palatino Linotype"/>
          <w:color w:val="auto"/>
          <w:sz w:val="20"/>
          <w:szCs w:val="18"/>
          <w:lang w:eastAsia="en-US"/>
        </w:rPr>
        <w:t>IDTopt</w:t>
      </w:r>
      <w:proofErr w:type="spellEnd"/>
      <w:r w:rsidRPr="00EA4893">
        <w:rPr>
          <w:rFonts w:ascii="Palatino Linotype" w:hAnsi="Palatino Linotype"/>
          <w:color w:val="auto"/>
          <w:sz w:val="20"/>
          <w:szCs w:val="18"/>
          <w:lang w:eastAsia="en-US"/>
        </w:rPr>
        <w:t>-ALAYT (BEI catalog number NR-52515):</w:t>
      </w:r>
      <w:r w:rsidR="00C1762B" w:rsidRPr="00EA4893">
        <w:rPr>
          <w:rFonts w:ascii="Palatino Linotype" w:hAnsi="Palatino Linotype"/>
          <w:color w:val="auto"/>
          <w:sz w:val="20"/>
          <w:szCs w:val="18"/>
          <w:lang w:eastAsia="en-US"/>
        </w:rPr>
        <w:t xml:space="preserve"> plasmid expressing under a CMV promoter the Spike from SARS-CoV-2 strain Wuhan-Hu-1 (</w:t>
      </w:r>
      <w:proofErr w:type="spellStart"/>
      <w:r w:rsidR="00C1762B" w:rsidRPr="00EA4893">
        <w:rPr>
          <w:rFonts w:ascii="Palatino Linotype" w:hAnsi="Palatino Linotype"/>
          <w:color w:val="auto"/>
          <w:sz w:val="20"/>
          <w:szCs w:val="18"/>
          <w:lang w:eastAsia="en-US"/>
        </w:rPr>
        <w:t>Genbank</w:t>
      </w:r>
      <w:proofErr w:type="spellEnd"/>
      <w:r w:rsidR="00C1762B" w:rsidRPr="00EA4893">
        <w:rPr>
          <w:rFonts w:ascii="Palatino Linotype" w:hAnsi="Palatino Linotype"/>
          <w:color w:val="auto"/>
          <w:sz w:val="20"/>
          <w:szCs w:val="18"/>
          <w:lang w:eastAsia="en-US"/>
        </w:rPr>
        <w:t xml:space="preserve"> NC_045512) codon-optimized using IDT, with the Spike containing two mutations in the cytoplasmic tail such that the last five amino acids are ALAYT.</w:t>
      </w:r>
      <w:r w:rsidR="00E113C2" w:rsidRPr="00EA4893">
        <w:rPr>
          <w:rFonts w:ascii="Palatino Linotype" w:hAnsi="Palatino Linotype"/>
          <w:color w:val="auto"/>
          <w:sz w:val="20"/>
          <w:szCs w:val="18"/>
          <w:lang w:eastAsia="en-US"/>
        </w:rPr>
        <w:t xml:space="preserve"> </w:t>
      </w:r>
    </w:p>
    <w:p w14:paraId="0565B088" w14:textId="1E2E7C10"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pHAGE-CMV-Luc2-IRES-ZsGreen-W (BEI catalog number NR-52516):</w:t>
      </w:r>
      <w:r w:rsidR="00C1762B" w:rsidRPr="00EA4893">
        <w:rPr>
          <w:rFonts w:ascii="Palatino Linotype" w:hAnsi="Palatino Linotype"/>
          <w:color w:val="auto"/>
          <w:sz w:val="20"/>
          <w:szCs w:val="18"/>
          <w:lang w:eastAsia="en-US"/>
        </w:rPr>
        <w:t xml:space="preserve"> lentiviral backbone plasmid that uses a CMV promoter to express luciferase followed by an IRES and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51CA89BE" w14:textId="4E35E149" w:rsidR="0025646C" w:rsidRPr="00EA4893" w:rsidRDefault="0025646C"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HDM-Hgpm2 (BEI catalog number NR-525</w:t>
      </w:r>
      <w:r w:rsidR="00AB75BD" w:rsidRPr="00EA4893">
        <w:rPr>
          <w:rFonts w:ascii="Palatino Linotype" w:hAnsi="Palatino Linotype"/>
          <w:color w:val="auto"/>
          <w:sz w:val="20"/>
          <w:szCs w:val="18"/>
          <w:lang w:eastAsia="en-US"/>
        </w:rPr>
        <w:t>17):</w:t>
      </w:r>
      <w:r w:rsidR="00C1762B" w:rsidRPr="00EA4893">
        <w:rPr>
          <w:rFonts w:ascii="Palatino Linotype" w:hAnsi="Palatino Linotype"/>
          <w:color w:val="auto"/>
          <w:sz w:val="20"/>
          <w:szCs w:val="18"/>
          <w:lang w:eastAsia="en-US"/>
        </w:rPr>
        <w:t xml:space="preserve"> lentiviral helper plasmid expressing HIV Gag-Pol under a CMV promoter.</w:t>
      </w:r>
    </w:p>
    <w:p w14:paraId="0A5A18EE" w14:textId="5AF9C4A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HDM-tat1b (NR-52518):</w:t>
      </w:r>
      <w:r w:rsidR="00C1762B" w:rsidRPr="00EA4893">
        <w:rPr>
          <w:rFonts w:ascii="Palatino Linotype" w:hAnsi="Palatino Linotype"/>
          <w:color w:val="auto"/>
          <w:sz w:val="20"/>
          <w:szCs w:val="18"/>
          <w:lang w:eastAsia="en-US"/>
        </w:rPr>
        <w:t xml:space="preserve"> lentiviral helper plasmid expressing HIV Tat under a CMV promoter.</w:t>
      </w:r>
    </w:p>
    <w:p w14:paraId="22625F89" w14:textId="1D1D0E07"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pRC-CMV-Rev1b (NR-52519):</w:t>
      </w:r>
      <w:r w:rsidR="00C1762B" w:rsidRPr="00EA4893">
        <w:rPr>
          <w:rFonts w:ascii="Palatino Linotype" w:hAnsi="Palatino Linotype"/>
          <w:color w:val="auto"/>
          <w:sz w:val="20"/>
          <w:szCs w:val="18"/>
          <w:lang w:eastAsia="en-US"/>
        </w:rPr>
        <w:t xml:space="preserve"> lentiviral helper plasmid expressing HIV Rev under a CMV promoter.</w:t>
      </w:r>
    </w:p>
    <w:p w14:paraId="4ADFD707" w14:textId="149007C3" w:rsidR="00AB75BD" w:rsidRPr="00EA4893" w:rsidRDefault="00AB75BD" w:rsidP="000B1665">
      <w:pPr>
        <w:pStyle w:val="ListParagraph"/>
        <w:numPr>
          <w:ilvl w:val="0"/>
          <w:numId w:val="6"/>
        </w:numPr>
        <w:snapToGrid w:val="0"/>
        <w:spacing w:line="240" w:lineRule="auto"/>
        <w:contextualSpacing w:val="0"/>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pHAGE2-CMV-ZsGreen-W (NR-52520):</w:t>
      </w:r>
      <w:r w:rsidR="00C1762B" w:rsidRPr="00EA4893">
        <w:rPr>
          <w:rFonts w:ascii="Palatino Linotype" w:hAnsi="Palatino Linotype"/>
          <w:color w:val="auto"/>
          <w:sz w:val="20"/>
          <w:szCs w:val="18"/>
          <w:lang w:eastAsia="en-US"/>
        </w:rPr>
        <w:t xml:space="preserve"> lentiviral backbone plasmid that uses a CMV promoter to express </w:t>
      </w:r>
      <w:proofErr w:type="spellStart"/>
      <w:r w:rsidR="00C1762B" w:rsidRPr="00EA4893">
        <w:rPr>
          <w:rFonts w:ascii="Palatino Linotype" w:hAnsi="Palatino Linotype"/>
          <w:color w:val="auto"/>
          <w:sz w:val="20"/>
          <w:szCs w:val="18"/>
          <w:lang w:eastAsia="en-US"/>
        </w:rPr>
        <w:t>ZsGreen</w:t>
      </w:r>
      <w:proofErr w:type="spellEnd"/>
      <w:r w:rsidR="00C1762B" w:rsidRPr="00EA4893">
        <w:rPr>
          <w:rFonts w:ascii="Palatino Linotype" w:hAnsi="Palatino Linotype"/>
          <w:color w:val="auto"/>
          <w:sz w:val="20"/>
          <w:szCs w:val="18"/>
          <w:lang w:eastAsia="en-US"/>
        </w:rPr>
        <w:t>.</w:t>
      </w:r>
    </w:p>
    <w:p w14:paraId="748679EF" w14:textId="7D464572" w:rsidR="00C1762B" w:rsidRPr="00EA4893" w:rsidRDefault="008A156C" w:rsidP="000B1665">
      <w:pPr>
        <w:snapToGrid w:val="0"/>
        <w:spacing w:line="240" w:lineRule="auto"/>
        <w:rPr>
          <w:rFonts w:ascii="Palatino Linotype" w:hAnsi="Palatino Linotype"/>
          <w:color w:val="auto"/>
          <w:sz w:val="20"/>
          <w:szCs w:val="18"/>
          <w:lang w:eastAsia="en-US"/>
        </w:rPr>
      </w:pPr>
      <w:r w:rsidRPr="00EA4893">
        <w:rPr>
          <w:rFonts w:ascii="Palatino Linotype" w:hAnsi="Palatino Linotype"/>
          <w:color w:val="auto"/>
          <w:sz w:val="20"/>
          <w:szCs w:val="18"/>
          <w:lang w:eastAsia="en-US"/>
        </w:rPr>
        <w:t xml:space="preserve">Note that all of these plasmids have ampicillin resistance. </w:t>
      </w:r>
      <w:r w:rsidR="00C1762B" w:rsidRPr="00EA4893">
        <w:rPr>
          <w:rFonts w:ascii="Palatino Linotype" w:hAnsi="Palatino Linotype"/>
          <w:color w:val="auto"/>
          <w:sz w:val="20"/>
          <w:szCs w:val="18"/>
          <w:lang w:eastAsia="en-US"/>
        </w:rPr>
        <w:t xml:space="preserve">The only plasmid used in this study that is not </w:t>
      </w:r>
      <w:r w:rsidRPr="00EA4893">
        <w:rPr>
          <w:rFonts w:ascii="Palatino Linotype" w:hAnsi="Palatino Linotype"/>
          <w:color w:val="auto"/>
          <w:sz w:val="20"/>
          <w:szCs w:val="18"/>
          <w:lang w:eastAsia="en-US"/>
        </w:rPr>
        <w:t>in the BEI Resources catalog</w:t>
      </w:r>
      <w:r w:rsidR="00C1762B" w:rsidRPr="00EA4893">
        <w:rPr>
          <w:rFonts w:ascii="Palatino Linotype" w:hAnsi="Palatino Linotype"/>
          <w:color w:val="auto"/>
          <w:sz w:val="20"/>
          <w:szCs w:val="18"/>
          <w:lang w:eastAsia="en-US"/>
        </w:rPr>
        <w:t xml:space="preserve"> is the HDM-VSVG plasmid </w:t>
      </w:r>
      <w:r w:rsidR="007A78EB" w:rsidRPr="00EA4893">
        <w:rPr>
          <w:rFonts w:ascii="Palatino Linotype" w:hAnsi="Palatino Linotype"/>
          <w:color w:val="auto"/>
          <w:sz w:val="20"/>
          <w:szCs w:val="18"/>
          <w:lang w:eastAsia="en-US"/>
        </w:rPr>
        <w:t xml:space="preserve">that expresses VSV G under a CMV promoter, and was </w:t>
      </w:r>
      <w:r w:rsidR="00C1762B" w:rsidRPr="00EA4893">
        <w:rPr>
          <w:rFonts w:ascii="Palatino Linotype" w:hAnsi="Palatino Linotype"/>
          <w:color w:val="auto"/>
          <w:sz w:val="20"/>
          <w:szCs w:val="18"/>
          <w:lang w:eastAsia="en-US"/>
        </w:rPr>
        <w:t>used to create the positive control</w:t>
      </w:r>
      <w:r w:rsidR="007A78EB" w:rsidRPr="00EA4893">
        <w:rPr>
          <w:rFonts w:ascii="Palatino Linotype" w:hAnsi="Palatino Linotype"/>
          <w:color w:val="auto"/>
          <w:sz w:val="20"/>
          <w:szCs w:val="18"/>
          <w:lang w:eastAsia="en-US"/>
        </w:rPr>
        <w:t xml:space="preserve"> lentivirus pseudotyped with VSV G. However, numerous VSV G expressing plasmids are available from </w:t>
      </w:r>
      <w:proofErr w:type="spellStart"/>
      <w:r w:rsidR="007A78EB" w:rsidRPr="00EA4893">
        <w:rPr>
          <w:rFonts w:ascii="Palatino Linotype" w:hAnsi="Palatino Linotype"/>
          <w:color w:val="auto"/>
          <w:sz w:val="20"/>
          <w:szCs w:val="18"/>
          <w:lang w:eastAsia="en-US"/>
        </w:rPr>
        <w:t>AddGene</w:t>
      </w:r>
      <w:proofErr w:type="spellEnd"/>
      <w:r w:rsidR="007A78EB" w:rsidRPr="00EA4893">
        <w:rPr>
          <w:rFonts w:ascii="Palatino Linotype" w:hAnsi="Palatino Linotype"/>
          <w:color w:val="auto"/>
          <w:sz w:val="20"/>
          <w:szCs w:val="18"/>
          <w:lang w:eastAsia="en-US"/>
        </w:rPr>
        <w:t xml:space="preserve"> and other repositories. </w:t>
      </w:r>
    </w:p>
    <w:p w14:paraId="175469F0" w14:textId="66D1E058" w:rsidR="00C91DF0" w:rsidRPr="00EA4893" w:rsidRDefault="00EA4893" w:rsidP="00EA4893">
      <w:pPr>
        <w:pStyle w:val="MDPI22heading2"/>
      </w:pPr>
      <w:r w:rsidRPr="00EA4893">
        <w:t xml:space="preserve">4.2. </w:t>
      </w:r>
      <w:r w:rsidR="00C91DF0" w:rsidRPr="00EA4893">
        <w:t>Creation of 293T ACE2 cells.</w:t>
      </w:r>
    </w:p>
    <w:p w14:paraId="7B0363B5" w14:textId="030BB4A9" w:rsidR="00463544" w:rsidRDefault="00463544" w:rsidP="00EA4893">
      <w:pPr>
        <w:pStyle w:val="MDPI31text"/>
      </w:pPr>
      <w:r>
        <w:t xml:space="preserve">VSV G-pseudotyped lentivirus packaging the </w:t>
      </w:r>
      <w:r w:rsidR="00A82D5A">
        <w:t>human ACE2</w:t>
      </w:r>
      <w:r>
        <w:t xml:space="preserve"> was generated via co-transfecting</w:t>
      </w:r>
      <w:r w:rsidR="00A961C9">
        <w:t xml:space="preserve"> 293T cells (ATCC, CRL-3216) with</w:t>
      </w:r>
      <w:r>
        <w:t xml:space="preserve"> the </w:t>
      </w:r>
      <w:r w:rsidRPr="0066675D">
        <w:t>pHAGE2</w:t>
      </w:r>
      <w:r w:rsidR="00A82D5A">
        <w:t>-</w:t>
      </w:r>
      <w:r w:rsidRPr="0066675D">
        <w:t>EF1aInt</w:t>
      </w:r>
      <w:r w:rsidR="00A82D5A">
        <w:t>-</w:t>
      </w:r>
      <w:r w:rsidRPr="0066675D">
        <w:t>ACE2</w:t>
      </w:r>
      <w:r w:rsidR="00A82D5A">
        <w:t>-</w:t>
      </w:r>
      <w:r w:rsidRPr="0066675D">
        <w:t>WT</w:t>
      </w:r>
      <w:r>
        <w:t xml:space="preserve"> plasmid (File S1) </w:t>
      </w:r>
      <w:r w:rsidR="00A961C9">
        <w:t>and lentiviral</w:t>
      </w:r>
      <w:r>
        <w:t xml:space="preserve"> helper plasmids</w:t>
      </w:r>
      <w:r w:rsidR="00D31E02">
        <w:t xml:space="preserve"> (HDM-VSVG, HDM-Hgpm2, HDM-tat1b, and pRC-CMV-Rev1b)</w:t>
      </w:r>
      <w:r>
        <w:t xml:space="preserve">. </w:t>
      </w:r>
      <w:r w:rsidR="00A961C9">
        <w:t>The resulting lenti</w:t>
      </w:r>
      <w:r>
        <w:t xml:space="preserve">virus was used to infect </w:t>
      </w:r>
      <w:r w:rsidR="00A961C9">
        <w:t xml:space="preserve">more </w:t>
      </w:r>
      <w:r>
        <w:t xml:space="preserve">293T cells in the presence of 5 </w:t>
      </w:r>
      <w:proofErr w:type="spellStart"/>
      <w:ins w:id="19" w:author="Kate D Crawford" w:date="2020-04-30T23:05:00Z">
        <w:r w:rsidR="00065781" w:rsidRPr="00324D9A">
          <w:rPr>
            <w:color w:val="000000" w:themeColor="text1"/>
          </w:rPr>
          <w:t>μ</w:t>
        </w:r>
      </w:ins>
      <w:del w:id="20" w:author="Kate D Crawford" w:date="2020-04-30T23:05:00Z">
        <w:r w:rsidDel="00065781">
          <w:delText>u</w:delText>
        </w:r>
      </w:del>
      <w:r>
        <w:t>g</w:t>
      </w:r>
      <w:proofErr w:type="spellEnd"/>
      <w:r>
        <w:t>/m</w:t>
      </w:r>
      <w:r w:rsidR="00E113C2">
        <w:t>L</w:t>
      </w:r>
      <w:r>
        <w:t xml:space="preserve"> polybrene. </w:t>
      </w:r>
      <w:r w:rsidR="000C6C7C">
        <w:t xml:space="preserve">The transduced cells </w:t>
      </w:r>
      <w:r>
        <w:t>were stained with anti-h</w:t>
      </w:r>
      <w:r w:rsidRPr="00173739">
        <w:t>um</w:t>
      </w:r>
      <w:r>
        <w:t>a</w:t>
      </w:r>
      <w:r w:rsidRPr="00173739">
        <w:t xml:space="preserve">n ACE-2 </w:t>
      </w:r>
      <w:r>
        <w:t>polyclonal goat IgG</w:t>
      </w:r>
      <w:r w:rsidRPr="00173739">
        <w:t xml:space="preserve"> (AF933, </w:t>
      </w:r>
      <w:r>
        <w:t>R&amp;D Systems</w:t>
      </w:r>
      <w:r w:rsidRPr="00173739">
        <w:t xml:space="preserve">) </w:t>
      </w:r>
      <w:r>
        <w:t>primary</w:t>
      </w:r>
      <w:r w:rsidR="000C6C7C">
        <w:t xml:space="preserve"> antibody</w:t>
      </w:r>
      <w:r>
        <w:t xml:space="preserve"> at 1 </w:t>
      </w:r>
      <w:proofErr w:type="spellStart"/>
      <w:ins w:id="21" w:author="Kate D Crawford" w:date="2020-04-30T23:05:00Z">
        <w:r w:rsidR="00065781" w:rsidRPr="00324D9A">
          <w:rPr>
            <w:color w:val="000000" w:themeColor="text1"/>
          </w:rPr>
          <w:t>μ</w:t>
        </w:r>
      </w:ins>
      <w:del w:id="22" w:author="Kate D Crawford" w:date="2020-04-30T23:05:00Z">
        <w:r w:rsidDel="00065781">
          <w:delText>u</w:delText>
        </w:r>
      </w:del>
      <w:r>
        <w:t>g</w:t>
      </w:r>
      <w:proofErr w:type="spellEnd"/>
      <w:r>
        <w:t>/mL and d</w:t>
      </w:r>
      <w:r w:rsidRPr="0056665B">
        <w:t xml:space="preserve">onkey </w:t>
      </w:r>
      <w:r>
        <w:t>a</w:t>
      </w:r>
      <w:r w:rsidRPr="0056665B">
        <w:t>nti-</w:t>
      </w:r>
      <w:r>
        <w:t>g</w:t>
      </w:r>
      <w:r w:rsidRPr="0056665B">
        <w:t>oat Ig</w:t>
      </w:r>
      <w:r>
        <w:t>G</w:t>
      </w:r>
      <w:r w:rsidR="005D3991">
        <w:t xml:space="preserve"> conjugated to Alexa Fluor 488</w:t>
      </w:r>
      <w:r>
        <w:t xml:space="preserve"> </w:t>
      </w:r>
      <w:r w:rsidRPr="0056665B">
        <w:t>(ab150129</w:t>
      </w:r>
      <w:r>
        <w:t>, Abcam</w:t>
      </w:r>
      <w:r w:rsidRPr="0056665B">
        <w:t xml:space="preserve">) </w:t>
      </w:r>
      <w:r>
        <w:t>secondary</w:t>
      </w:r>
      <w:r w:rsidR="000C6C7C">
        <w:t xml:space="preserve"> antibody</w:t>
      </w:r>
      <w:r w:rsidR="005D3991">
        <w:t xml:space="preserve"> </w:t>
      </w:r>
      <w:r>
        <w:t>at a 1:2500 dilution and sorted based on antibody staining. Once single cell clones had grown sufficiently, they were screened for ACE2 expression via flow cytometry</w:t>
      </w:r>
      <w:r w:rsidR="00D81189">
        <w:t xml:space="preserve"> </w:t>
      </w:r>
      <w:r>
        <w:t xml:space="preserve">and </w:t>
      </w:r>
      <w:r w:rsidR="005A062F">
        <w:t>a</w:t>
      </w:r>
      <w:r>
        <w:t xml:space="preserve"> clone </w:t>
      </w:r>
      <w:r w:rsidR="005A062F">
        <w:t>with high expression was expanded and named 293T-ACE2 (</w:t>
      </w:r>
      <w:r w:rsidR="005A062F">
        <w:rPr>
          <w:b/>
        </w:rPr>
        <w:t>Figure 2A</w:t>
      </w:r>
      <w:r w:rsidR="005A062F">
        <w:t>).</w:t>
      </w:r>
      <w:r w:rsidR="00D81189">
        <w:t xml:space="preserve"> For verifying expression via flow cytometry, cells were harvested with enzyme-free dissociation buffer (</w:t>
      </w:r>
      <w:proofErr w:type="spellStart"/>
      <w:r w:rsidR="00D81189">
        <w:t>ThermoFisher</w:t>
      </w:r>
      <w:proofErr w:type="spellEnd"/>
      <w:r w:rsidR="00D81189">
        <w:t xml:space="preserve">, </w:t>
      </w:r>
      <w:r w:rsidR="00D81189" w:rsidRPr="00D81189">
        <w:t>13151014</w:t>
      </w:r>
      <w:r w:rsidR="00D81189">
        <w:t>) and stained with anti-h</w:t>
      </w:r>
      <w:r w:rsidR="00D81189" w:rsidRPr="00173739">
        <w:t>um</w:t>
      </w:r>
      <w:r w:rsidR="00D81189">
        <w:t>a</w:t>
      </w:r>
      <w:r w:rsidR="00D81189" w:rsidRPr="00173739">
        <w:t xml:space="preserve">n ACE-2 </w:t>
      </w:r>
      <w:r w:rsidR="00D81189">
        <w:t>polyclonal goat IgG</w:t>
      </w:r>
      <w:r w:rsidR="00D81189" w:rsidRPr="00173739">
        <w:t xml:space="preserve"> </w:t>
      </w:r>
      <w:r w:rsidR="00D81189">
        <w:t xml:space="preserve">primary antibody at 2 </w:t>
      </w:r>
      <w:proofErr w:type="spellStart"/>
      <w:ins w:id="23" w:author="Kate D Crawford" w:date="2020-04-30T23:05:00Z">
        <w:r w:rsidR="00065781" w:rsidRPr="00324D9A">
          <w:rPr>
            <w:color w:val="000000" w:themeColor="text1"/>
          </w:rPr>
          <w:t>μ</w:t>
        </w:r>
      </w:ins>
      <w:del w:id="24" w:author="Kate D Crawford" w:date="2020-04-30T23:05:00Z">
        <w:r w:rsidR="00D81189" w:rsidDel="00065781">
          <w:delText>u</w:delText>
        </w:r>
      </w:del>
      <w:r w:rsidR="00D81189">
        <w:t>g</w:t>
      </w:r>
      <w:proofErr w:type="spellEnd"/>
      <w:r w:rsidR="00D81189">
        <w:t>/mL and d</w:t>
      </w:r>
      <w:r w:rsidR="00D81189" w:rsidRPr="0056665B">
        <w:t xml:space="preserve">onkey </w:t>
      </w:r>
      <w:r w:rsidR="00D81189">
        <w:t>a</w:t>
      </w:r>
      <w:r w:rsidR="00D81189" w:rsidRPr="0056665B">
        <w:t>nti-</w:t>
      </w:r>
      <w:r w:rsidR="00D81189">
        <w:t>g</w:t>
      </w:r>
      <w:r w:rsidR="00D81189" w:rsidRPr="0056665B">
        <w:t>oat Ig</w:t>
      </w:r>
      <w:r w:rsidR="00D81189">
        <w:t xml:space="preserve">G </w:t>
      </w:r>
      <w:r w:rsidR="005D3991">
        <w:t xml:space="preserve">(Alexa Fluor 488) </w:t>
      </w:r>
      <w:r w:rsidR="00D81189">
        <w:t>secondary antibody at a 1:1000 dilution</w:t>
      </w:r>
      <w:r w:rsidR="001F6E8A">
        <w:t>. For each staining step, cells were incubated with antibody in the dark at 4 C for 30 min. Cells were washed 3 times with 3% BSA in PBS following each stain.</w:t>
      </w:r>
    </w:p>
    <w:p w14:paraId="62798E83" w14:textId="65027171" w:rsidR="00C43CCD" w:rsidRPr="00C43CCD" w:rsidRDefault="002433D1" w:rsidP="00EA4893">
      <w:pPr>
        <w:pStyle w:val="MDPI31text"/>
      </w:pPr>
      <w:r>
        <w:t>The 293T-ACE2</w:t>
      </w:r>
      <w:r w:rsidR="00C43CCD">
        <w:t xml:space="preserve"> cells </w:t>
      </w:r>
      <w:r>
        <w:t>can</w:t>
      </w:r>
      <w:r w:rsidR="00C43CCD">
        <w:t xml:space="preserve"> be grow</w:t>
      </w:r>
      <w:r w:rsidR="00F60B69">
        <w:t>n</w:t>
      </w:r>
      <w:r w:rsidR="00C43CCD">
        <w:t xml:space="preserve"> in D10 growth media</w:t>
      </w:r>
      <w:r>
        <w:t xml:space="preserve"> (</w:t>
      </w:r>
      <w:r w:rsidR="00C43CCD">
        <w:t xml:space="preserve">DMEM with 10% </w:t>
      </w:r>
      <w:r w:rsidR="00EB7F1A">
        <w:t xml:space="preserve">heat-inactivated </w:t>
      </w:r>
      <w:r w:rsidR="00C43CCD">
        <w:t xml:space="preserve">FBS, </w:t>
      </w:r>
      <w:r w:rsidR="00946245">
        <w:t>2 mM</w:t>
      </w:r>
      <w:r w:rsidR="00C43CCD">
        <w:t xml:space="preserve"> L-glutamine,</w:t>
      </w:r>
      <w:r w:rsidR="00E113C2">
        <w:t xml:space="preserve"> </w:t>
      </w:r>
      <w:r w:rsidR="00946245">
        <w:t>100 U/ml penicillin</w:t>
      </w:r>
      <w:r w:rsidR="00E113C2">
        <w:t>,</w:t>
      </w:r>
      <w:r w:rsidR="00946245">
        <w:t xml:space="preserve"> and 100 </w:t>
      </w:r>
      <w:proofErr w:type="spellStart"/>
      <w:ins w:id="25" w:author="Kate D Crawford" w:date="2020-04-30T23:05:00Z">
        <w:r w:rsidR="00065781" w:rsidRPr="00324D9A">
          <w:rPr>
            <w:color w:val="000000" w:themeColor="text1"/>
          </w:rPr>
          <w:t>μ</w:t>
        </w:r>
      </w:ins>
      <w:del w:id="26" w:author="Kate D Crawford" w:date="2020-04-30T23:05:00Z">
        <w:r w:rsidR="00946245" w:rsidDel="00065781">
          <w:delText>u</w:delText>
        </w:r>
      </w:del>
      <w:r w:rsidR="00946245">
        <w:t>g</w:t>
      </w:r>
      <w:proofErr w:type="spellEnd"/>
      <w:r w:rsidR="00946245">
        <w:t>/ml streptomycin</w:t>
      </w:r>
      <w:r>
        <w:t>)</w:t>
      </w:r>
      <w:r w:rsidR="00946245">
        <w:t xml:space="preserve"> at 37 C and 5% carbon dioxide. Note that there is not a selectable marker for the ACE2 expression.</w:t>
      </w:r>
      <w:ins w:id="27" w:author="Kate D Crawford" w:date="2020-04-30T21:23:00Z">
        <w:r w:rsidR="00EF0A39">
          <w:t xml:space="preserve"> </w:t>
        </w:r>
      </w:ins>
      <w:ins w:id="28" w:author="Kate D Crawford" w:date="2020-04-30T22:58:00Z">
        <w:r w:rsidR="000D0665">
          <w:t xml:space="preserve">We have found that </w:t>
        </w:r>
      </w:ins>
      <w:ins w:id="29" w:author="Kate D Crawford" w:date="2020-04-30T21:24:00Z">
        <w:r w:rsidR="00EF0A39">
          <w:t>ACE2 expression</w:t>
        </w:r>
      </w:ins>
      <w:ins w:id="30" w:author="Kate D Crawford" w:date="2020-04-30T22:58:00Z">
        <w:r w:rsidR="000D0665">
          <w:t xml:space="preserve"> remains </w:t>
        </w:r>
      </w:ins>
      <w:ins w:id="31" w:author="Kate D Crawford" w:date="2020-04-30T21:24:00Z">
        <w:r w:rsidR="00EF0A39">
          <w:t>stable overtime (</w:t>
        </w:r>
        <w:r w:rsidR="00EF0A39">
          <w:rPr>
            <w:b/>
            <w:bCs/>
          </w:rPr>
          <w:t>Figure 2A</w:t>
        </w:r>
        <w:r w:rsidR="00EF0A39">
          <w:t xml:space="preserve">), but </w:t>
        </w:r>
      </w:ins>
      <w:ins w:id="32" w:author="Kate D Crawford" w:date="2020-04-30T23:00:00Z">
        <w:r w:rsidR="000D0665">
          <w:t>if there is a concern about expressio</w:t>
        </w:r>
      </w:ins>
      <w:ins w:id="33" w:author="Kate D Crawford" w:date="2020-04-30T23:02:00Z">
        <w:r w:rsidR="000D0665">
          <w:t xml:space="preserve">n, ACE2 </w:t>
        </w:r>
      </w:ins>
      <w:ins w:id="34" w:author="Kate D Crawford" w:date="2020-04-30T23:03:00Z">
        <w:r w:rsidR="000D0665">
          <w:t>levels</w:t>
        </w:r>
      </w:ins>
      <w:ins w:id="35" w:author="Kate D Crawford" w:date="2020-04-30T23:00:00Z">
        <w:r w:rsidR="000D0665">
          <w:t xml:space="preserve"> </w:t>
        </w:r>
      </w:ins>
      <w:ins w:id="36" w:author="Kate D Crawford" w:date="2020-04-30T23:02:00Z">
        <w:r w:rsidR="000D0665">
          <w:t xml:space="preserve">can be </w:t>
        </w:r>
      </w:ins>
      <w:ins w:id="37" w:author="Kate D Crawford" w:date="2020-04-30T23:03:00Z">
        <w:r w:rsidR="000D0665">
          <w:t>periodically re-</w:t>
        </w:r>
      </w:ins>
      <w:ins w:id="38" w:author="Kate D Crawford" w:date="2020-04-30T23:02:00Z">
        <w:r w:rsidR="000D0665">
          <w:t xml:space="preserve">confirmed </w:t>
        </w:r>
      </w:ins>
      <w:ins w:id="39" w:author="Kate D Crawford" w:date="2020-04-30T23:00:00Z">
        <w:r w:rsidR="000D0665">
          <w:t xml:space="preserve">via antibody </w:t>
        </w:r>
      </w:ins>
      <w:ins w:id="40" w:author="Kate D Crawford" w:date="2020-04-30T21:25:00Z">
        <w:r w:rsidR="00EF0A39">
          <w:t>staining and flow cytometry.</w:t>
        </w:r>
      </w:ins>
      <w:r w:rsidR="00D31E02">
        <w:t xml:space="preserve"> The 293T-ACE2 cells are available from BEI Resources as catalog number </w:t>
      </w:r>
      <w:r w:rsidR="0041492A">
        <w:t>NR-52511.</w:t>
      </w:r>
    </w:p>
    <w:p w14:paraId="3A95EE27" w14:textId="73215210" w:rsidR="00C74702" w:rsidRPr="00EA4893" w:rsidRDefault="00EA4893" w:rsidP="00EA4893">
      <w:pPr>
        <w:pStyle w:val="MDPI22heading2"/>
      </w:pPr>
      <w:r w:rsidRPr="00EA4893">
        <w:t xml:space="preserve">4.3. </w:t>
      </w:r>
      <w:r w:rsidR="00C74702" w:rsidRPr="00EA4893">
        <w:t>Detailed protocol for generation of pseudotyped lentiviral particles</w:t>
      </w:r>
      <w:r w:rsidR="006C5456" w:rsidRPr="00EA4893">
        <w:t>.</w:t>
      </w:r>
      <w:r w:rsidR="007B0AF4" w:rsidRPr="00EA4893">
        <w:t xml:space="preserve"> </w:t>
      </w:r>
    </w:p>
    <w:p w14:paraId="2BAF70A3" w14:textId="77777777" w:rsidR="00E113C2" w:rsidRDefault="00F71D1F" w:rsidP="00EA4893">
      <w:pPr>
        <w:pStyle w:val="MDPI31text"/>
      </w:pPr>
      <w:r>
        <w:t>Pseudotyped</w:t>
      </w:r>
      <w:r w:rsidR="001353B1">
        <w:t xml:space="preserve"> lentiviruses </w:t>
      </w:r>
      <w:r w:rsidR="00885B81">
        <w:t>can be</w:t>
      </w:r>
      <w:r w:rsidR="001353B1">
        <w:t xml:space="preserve"> generated </w:t>
      </w:r>
      <w:r w:rsidR="004A50EC">
        <w:t>by</w:t>
      </w:r>
      <w:r w:rsidR="001353B1">
        <w:t xml:space="preserve"> </w:t>
      </w:r>
      <w:r w:rsidR="00F56166">
        <w:t>transfecting</w:t>
      </w:r>
      <w:r w:rsidR="001353B1">
        <w:t xml:space="preserve"> 293Ts as depicted in </w:t>
      </w:r>
      <w:r w:rsidR="001353B1">
        <w:rPr>
          <w:b/>
        </w:rPr>
        <w:t>Figure 1</w:t>
      </w:r>
      <w:r w:rsidR="00F92135">
        <w:rPr>
          <w:b/>
        </w:rPr>
        <w:t>A</w:t>
      </w:r>
      <w:r w:rsidR="007E75E8">
        <w:rPr>
          <w:b/>
        </w:rPr>
        <w:t>.</w:t>
      </w:r>
      <w:r w:rsidR="00C43CCD">
        <w:rPr>
          <w:b/>
        </w:rPr>
        <w:t xml:space="preserve"> </w:t>
      </w:r>
      <w:r w:rsidR="00E113C2">
        <w:t>We used the following protocol:</w:t>
      </w:r>
    </w:p>
    <w:p w14:paraId="38B76C6B" w14:textId="1CBB28F5" w:rsidR="00E113C2" w:rsidRPr="00EA4893" w:rsidRDefault="00E113C2" w:rsidP="00463165">
      <w:pPr>
        <w:pStyle w:val="MDPI61Supplementary"/>
        <w:numPr>
          <w:ilvl w:val="0"/>
          <w:numId w:val="7"/>
        </w:numPr>
        <w:spacing w:before="120"/>
        <w:ind w:left="792"/>
        <w:rPr>
          <w:bCs/>
          <w:sz w:val="20"/>
        </w:rPr>
      </w:pPr>
      <w:r w:rsidRPr="00EA4893">
        <w:rPr>
          <w:bCs/>
          <w:sz w:val="20"/>
        </w:rPr>
        <w:t xml:space="preserve">Seed </w:t>
      </w:r>
      <w:r w:rsidR="001353B1" w:rsidRPr="00EA4893">
        <w:rPr>
          <w:bCs/>
          <w:sz w:val="20"/>
        </w:rPr>
        <w:t xml:space="preserve">293T cells </w:t>
      </w:r>
      <w:r w:rsidRPr="00EA4893">
        <w:rPr>
          <w:bCs/>
          <w:sz w:val="20"/>
        </w:rPr>
        <w:t>in D10 growth media</w:t>
      </w:r>
      <w:r w:rsidR="00D443D7" w:rsidRPr="00EA4893">
        <w:rPr>
          <w:bCs/>
          <w:sz w:val="20"/>
        </w:rPr>
        <w:t xml:space="preserve"> (see subsection 4.2 for media composition)</w:t>
      </w:r>
      <w:r w:rsidRPr="00EA4893">
        <w:rPr>
          <w:bCs/>
          <w:sz w:val="20"/>
        </w:rPr>
        <w:t xml:space="preserve"> so that they will be 50-70% confluent the next day. </w:t>
      </w:r>
      <w:r w:rsidR="00B26596" w:rsidRPr="00EA4893">
        <w:rPr>
          <w:bCs/>
          <w:sz w:val="20"/>
        </w:rPr>
        <w:t>For a 6-well plate,</w:t>
      </w:r>
      <w:r w:rsidRPr="00EA4893">
        <w:rPr>
          <w:bCs/>
          <w:sz w:val="20"/>
        </w:rPr>
        <w:t xml:space="preserve"> this is</w:t>
      </w:r>
      <w:r w:rsidR="001353B1" w:rsidRPr="00EA4893">
        <w:rPr>
          <w:bCs/>
          <w:sz w:val="20"/>
        </w:rPr>
        <w:t xml:space="preserve"> 5x10</w:t>
      </w:r>
      <w:r w:rsidR="001353B1" w:rsidRPr="00EA4893">
        <w:rPr>
          <w:bCs/>
          <w:sz w:val="20"/>
          <w:vertAlign w:val="superscript"/>
        </w:rPr>
        <w:t>5</w:t>
      </w:r>
      <w:r w:rsidR="001353B1" w:rsidRPr="00EA4893">
        <w:rPr>
          <w:bCs/>
          <w:sz w:val="20"/>
        </w:rPr>
        <w:t xml:space="preserve"> cells</w:t>
      </w:r>
      <w:r w:rsidR="00B26596" w:rsidRPr="00EA4893">
        <w:rPr>
          <w:bCs/>
          <w:sz w:val="20"/>
        </w:rPr>
        <w:t xml:space="preserve"> per well</w:t>
      </w:r>
      <w:r w:rsidR="001353B1" w:rsidRPr="00EA4893">
        <w:rPr>
          <w:bCs/>
          <w:sz w:val="20"/>
        </w:rPr>
        <w:t xml:space="preserve"> </w:t>
      </w:r>
      <w:r w:rsidR="00F56166" w:rsidRPr="00EA4893">
        <w:rPr>
          <w:bCs/>
          <w:sz w:val="20"/>
        </w:rPr>
        <w:t>(2.5x10</w:t>
      </w:r>
      <w:r w:rsidR="00F56166" w:rsidRPr="00EA4893">
        <w:rPr>
          <w:bCs/>
          <w:sz w:val="20"/>
          <w:vertAlign w:val="superscript"/>
        </w:rPr>
        <w:t>5</w:t>
      </w:r>
      <w:r w:rsidR="00F56166" w:rsidRPr="00EA4893">
        <w:rPr>
          <w:bCs/>
          <w:sz w:val="20"/>
        </w:rPr>
        <w:t xml:space="preserve"> cells per </w:t>
      </w:r>
      <w:r w:rsidR="00F71D1F" w:rsidRPr="00EA4893">
        <w:rPr>
          <w:bCs/>
          <w:sz w:val="20"/>
        </w:rPr>
        <w:t>mL</w:t>
      </w:r>
      <w:r w:rsidR="00F56166" w:rsidRPr="00EA4893">
        <w:rPr>
          <w:bCs/>
          <w:sz w:val="20"/>
        </w:rPr>
        <w:t>)</w:t>
      </w:r>
      <w:r w:rsidR="00F71D1F" w:rsidRPr="00EA4893">
        <w:rPr>
          <w:bCs/>
          <w:sz w:val="20"/>
        </w:rPr>
        <w:t xml:space="preserve">. </w:t>
      </w:r>
    </w:p>
    <w:p w14:paraId="295B19D3" w14:textId="5B23B4CA" w:rsidR="00B26596" w:rsidRPr="00EA4893" w:rsidRDefault="00E113C2" w:rsidP="006C5F5E">
      <w:pPr>
        <w:pStyle w:val="MDPI61Supplementary"/>
        <w:numPr>
          <w:ilvl w:val="0"/>
          <w:numId w:val="7"/>
        </w:numPr>
        <w:spacing w:before="120"/>
        <w:ind w:left="792"/>
        <w:rPr>
          <w:bCs/>
          <w:sz w:val="20"/>
        </w:rPr>
      </w:pPr>
      <w:r w:rsidRPr="00EA4893">
        <w:rPr>
          <w:bCs/>
          <w:sz w:val="20"/>
        </w:rPr>
        <w:t>At</w:t>
      </w:r>
      <w:r w:rsidR="007E75E8" w:rsidRPr="00EA4893">
        <w:rPr>
          <w:bCs/>
          <w:sz w:val="20"/>
        </w:rPr>
        <w:t xml:space="preserve"> 16-24 hours after seeding, </w:t>
      </w:r>
      <w:r w:rsidRPr="00EA4893">
        <w:rPr>
          <w:bCs/>
          <w:sz w:val="20"/>
        </w:rPr>
        <w:t>transfect the cells</w:t>
      </w:r>
      <w:r w:rsidR="007E75E8" w:rsidRPr="00EA4893">
        <w:rPr>
          <w:bCs/>
          <w:sz w:val="20"/>
        </w:rPr>
        <w:t xml:space="preserve"> with the plasmids required for lentiviral </w:t>
      </w:r>
      <w:r w:rsidRPr="00EA4893">
        <w:rPr>
          <w:bCs/>
          <w:sz w:val="20"/>
        </w:rPr>
        <w:t xml:space="preserve">production. We transfect using </w:t>
      </w:r>
      <w:proofErr w:type="spellStart"/>
      <w:r w:rsidRPr="00EA4893">
        <w:rPr>
          <w:bCs/>
          <w:sz w:val="20"/>
        </w:rPr>
        <w:t>BioT</w:t>
      </w:r>
      <w:proofErr w:type="spellEnd"/>
      <w:r w:rsidR="00B26596" w:rsidRPr="00EA4893">
        <w:rPr>
          <w:bCs/>
          <w:sz w:val="20"/>
        </w:rPr>
        <w:t xml:space="preserve"> (</w:t>
      </w:r>
      <w:proofErr w:type="spellStart"/>
      <w:r w:rsidR="00B26596" w:rsidRPr="00EA4893">
        <w:rPr>
          <w:bCs/>
          <w:sz w:val="20"/>
        </w:rPr>
        <w:t>Bioland</w:t>
      </w:r>
      <w:proofErr w:type="spellEnd"/>
      <w:r w:rsidR="00B26596" w:rsidRPr="00EA4893">
        <w:rPr>
          <w:bCs/>
          <w:sz w:val="20"/>
        </w:rPr>
        <w:t xml:space="preserve"> Scientific) following the manufacturer’s instructions</w:t>
      </w:r>
      <w:r w:rsidR="005F5782" w:rsidRPr="00EA4893">
        <w:rPr>
          <w:bCs/>
          <w:sz w:val="20"/>
        </w:rPr>
        <w:t xml:space="preserve"> and using</w:t>
      </w:r>
      <w:r w:rsidR="00B26596" w:rsidRPr="00EA4893">
        <w:rPr>
          <w:bCs/>
          <w:sz w:val="20"/>
        </w:rPr>
        <w:t xml:space="preserve"> the following plasmid mix per well</w:t>
      </w:r>
      <w:r w:rsidR="005F5782" w:rsidRPr="00EA4893">
        <w:rPr>
          <w:bCs/>
          <w:sz w:val="20"/>
        </w:rPr>
        <w:t xml:space="preserve"> of a 6-well plate</w:t>
      </w:r>
      <w:r w:rsidR="00EC7C8E" w:rsidRPr="00EA4893">
        <w:rPr>
          <w:bCs/>
          <w:sz w:val="20"/>
        </w:rPr>
        <w:t xml:space="preserve"> (plasmid amounts should be adjusted for larger plates)</w:t>
      </w:r>
      <w:r w:rsidR="00B26596" w:rsidRPr="00EA4893">
        <w:rPr>
          <w:bCs/>
          <w:sz w:val="20"/>
        </w:rPr>
        <w:t>:</w:t>
      </w:r>
    </w:p>
    <w:p w14:paraId="3082FF62" w14:textId="4355CCC8" w:rsidR="00B26596" w:rsidRPr="00EA4893" w:rsidRDefault="00F71D1F" w:rsidP="006C5F5E">
      <w:pPr>
        <w:pStyle w:val="MDPI61Supplementary"/>
        <w:numPr>
          <w:ilvl w:val="0"/>
          <w:numId w:val="8"/>
        </w:numPr>
        <w:spacing w:before="120"/>
        <w:ind w:left="1627"/>
        <w:rPr>
          <w:bCs/>
          <w:sz w:val="20"/>
        </w:rPr>
      </w:pPr>
      <w:r w:rsidRPr="00EA4893">
        <w:rPr>
          <w:bCs/>
          <w:sz w:val="20"/>
        </w:rPr>
        <w:lastRenderedPageBreak/>
        <w:t xml:space="preserve">1 </w:t>
      </w:r>
      <w:proofErr w:type="spellStart"/>
      <w:ins w:id="41" w:author="Kate D Crawford" w:date="2020-04-30T23:04:00Z">
        <w:r w:rsidR="00065781" w:rsidRPr="00324D9A">
          <w:rPr>
            <w:color w:val="000000" w:themeColor="text1"/>
          </w:rPr>
          <w:t>μ</w:t>
        </w:r>
      </w:ins>
      <w:del w:id="42"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of lentiviral backbone</w:t>
      </w:r>
      <w:r w:rsidR="005F5782" w:rsidRPr="00EA4893">
        <w:rPr>
          <w:bCs/>
          <w:sz w:val="20"/>
        </w:rPr>
        <w:t xml:space="preserve">–we used either the </w:t>
      </w:r>
      <w:proofErr w:type="spellStart"/>
      <w:r w:rsidRPr="00EA4893">
        <w:rPr>
          <w:bCs/>
          <w:sz w:val="20"/>
        </w:rPr>
        <w:t>ZsGreen</w:t>
      </w:r>
      <w:proofErr w:type="spellEnd"/>
      <w:r w:rsidR="005F5782" w:rsidRPr="00EA4893">
        <w:rPr>
          <w:bCs/>
          <w:sz w:val="20"/>
        </w:rPr>
        <w:t xml:space="preserve"> </w:t>
      </w:r>
      <w:r w:rsidR="00B26596" w:rsidRPr="00EA4893">
        <w:rPr>
          <w:bCs/>
          <w:sz w:val="20"/>
        </w:rPr>
        <w:t>(</w:t>
      </w:r>
      <w:r w:rsidR="00B26596" w:rsidRPr="00EA4893">
        <w:rPr>
          <w:color w:val="auto"/>
          <w:sz w:val="20"/>
          <w:szCs w:val="18"/>
        </w:rPr>
        <w:t>NR-52520)</w:t>
      </w:r>
      <w:r w:rsidRPr="00EA4893">
        <w:rPr>
          <w:bCs/>
          <w:sz w:val="20"/>
        </w:rPr>
        <w:t xml:space="preserve"> or </w:t>
      </w:r>
      <w:r w:rsidR="00B26596" w:rsidRPr="00EA4893">
        <w:rPr>
          <w:bCs/>
          <w:sz w:val="20"/>
        </w:rPr>
        <w:t xml:space="preserve">the </w:t>
      </w:r>
      <w:r w:rsidRPr="00EA4893">
        <w:rPr>
          <w:bCs/>
          <w:sz w:val="20"/>
        </w:rPr>
        <w:t>Luciferase-IRES-</w:t>
      </w:r>
      <w:proofErr w:type="spellStart"/>
      <w:r w:rsidRPr="00EA4893">
        <w:rPr>
          <w:bCs/>
          <w:sz w:val="20"/>
        </w:rPr>
        <w:t>ZsGreen</w:t>
      </w:r>
      <w:proofErr w:type="spellEnd"/>
      <w:r w:rsidR="00B26596" w:rsidRPr="00EA4893">
        <w:rPr>
          <w:bCs/>
          <w:sz w:val="20"/>
        </w:rPr>
        <w:t xml:space="preserve"> (NR-52516)</w:t>
      </w:r>
      <w:r w:rsidR="005F5782" w:rsidRPr="00EA4893">
        <w:rPr>
          <w:bCs/>
          <w:sz w:val="20"/>
        </w:rPr>
        <w:t xml:space="preserve"> backbone</w:t>
      </w:r>
    </w:p>
    <w:p w14:paraId="4F526AC6" w14:textId="373B0EB1" w:rsidR="005F5782" w:rsidRPr="00EA4893" w:rsidRDefault="00F71D1F" w:rsidP="00CF738F">
      <w:pPr>
        <w:pStyle w:val="MDPI61Supplementary"/>
        <w:numPr>
          <w:ilvl w:val="0"/>
          <w:numId w:val="8"/>
        </w:numPr>
        <w:spacing w:before="0"/>
        <w:ind w:left="1627"/>
        <w:rPr>
          <w:bCs/>
          <w:sz w:val="20"/>
        </w:rPr>
      </w:pPr>
      <w:r w:rsidRPr="00EA4893">
        <w:rPr>
          <w:bCs/>
          <w:sz w:val="20"/>
        </w:rPr>
        <w:t xml:space="preserve">0.22 </w:t>
      </w:r>
      <w:proofErr w:type="spellStart"/>
      <w:ins w:id="43" w:author="Kate D Crawford" w:date="2020-04-30T23:04:00Z">
        <w:r w:rsidR="00065781" w:rsidRPr="00324D9A">
          <w:rPr>
            <w:color w:val="000000" w:themeColor="text1"/>
          </w:rPr>
          <w:t>μ</w:t>
        </w:r>
      </w:ins>
      <w:del w:id="44" w:author="Kate D Crawford" w:date="2020-04-30T23:04:00Z">
        <w:r w:rsidRPr="00EA4893" w:rsidDel="00065781">
          <w:rPr>
            <w:bCs/>
            <w:sz w:val="20"/>
          </w:rPr>
          <w:delText>u</w:delText>
        </w:r>
      </w:del>
      <w:r w:rsidRPr="00EA4893">
        <w:rPr>
          <w:bCs/>
          <w:sz w:val="20"/>
        </w:rPr>
        <w:t>g</w:t>
      </w:r>
      <w:proofErr w:type="spellEnd"/>
      <w:r w:rsidRPr="00EA4893">
        <w:rPr>
          <w:bCs/>
          <w:sz w:val="20"/>
        </w:rPr>
        <w:t xml:space="preserve"> </w:t>
      </w:r>
      <w:r w:rsidR="005F5782" w:rsidRPr="00EA4893">
        <w:rPr>
          <w:bCs/>
          <w:sz w:val="20"/>
        </w:rPr>
        <w:t xml:space="preserve">each of plasmids </w:t>
      </w:r>
      <w:r w:rsidR="00B26596" w:rsidRPr="00EA4893">
        <w:rPr>
          <w:color w:val="auto"/>
          <w:sz w:val="20"/>
          <w:szCs w:val="18"/>
        </w:rPr>
        <w:t>HDM-Hgpm2 (NR-52517)</w:t>
      </w:r>
      <w:r w:rsidR="005F5782" w:rsidRPr="00EA4893">
        <w:rPr>
          <w:color w:val="auto"/>
          <w:sz w:val="20"/>
          <w:szCs w:val="18"/>
        </w:rPr>
        <w:t>, pRC-CMV-Rev1b (NR-52519)</w:t>
      </w:r>
      <w:r w:rsidR="005F5782" w:rsidRPr="00EA4893">
        <w:rPr>
          <w:bCs/>
          <w:sz w:val="20"/>
        </w:rPr>
        <w:t xml:space="preserve">, and </w:t>
      </w:r>
      <w:r w:rsidR="005F5782" w:rsidRPr="00EA4893">
        <w:rPr>
          <w:color w:val="auto"/>
          <w:sz w:val="20"/>
          <w:szCs w:val="18"/>
        </w:rPr>
        <w:t>HDM-tat1b (NR-52518)</w:t>
      </w:r>
    </w:p>
    <w:p w14:paraId="4FAF1881" w14:textId="28B2FACC" w:rsidR="005F5782" w:rsidRPr="00EA4893" w:rsidRDefault="00F71D1F" w:rsidP="00CF738F">
      <w:pPr>
        <w:pStyle w:val="MDPI61Supplementary"/>
        <w:numPr>
          <w:ilvl w:val="0"/>
          <w:numId w:val="8"/>
        </w:numPr>
        <w:spacing w:before="0"/>
        <w:ind w:left="1627"/>
        <w:rPr>
          <w:bCs/>
          <w:sz w:val="20"/>
        </w:rPr>
      </w:pPr>
      <w:r w:rsidRPr="00EA4893">
        <w:rPr>
          <w:bCs/>
          <w:sz w:val="20"/>
        </w:rPr>
        <w:t xml:space="preserve">0.34 </w:t>
      </w:r>
      <w:proofErr w:type="spellStart"/>
      <w:ins w:id="45" w:author="Kate D Crawford" w:date="2020-04-30T23:04:00Z">
        <w:r w:rsidR="00065781" w:rsidRPr="00324D9A">
          <w:rPr>
            <w:color w:val="000000" w:themeColor="text1"/>
          </w:rPr>
          <w:t>μ</w:t>
        </w:r>
      </w:ins>
      <w:del w:id="46" w:author="Kate D Crawford" w:date="2020-04-30T23:04:00Z">
        <w:r w:rsidRPr="00EA4893" w:rsidDel="00065781">
          <w:rPr>
            <w:bCs/>
            <w:sz w:val="20"/>
          </w:rPr>
          <w:delText>u</w:delText>
        </w:r>
      </w:del>
      <w:r w:rsidRPr="00EA4893">
        <w:rPr>
          <w:bCs/>
          <w:sz w:val="20"/>
        </w:rPr>
        <w:t>g</w:t>
      </w:r>
      <w:proofErr w:type="spellEnd"/>
      <w:r w:rsidR="005F5782" w:rsidRPr="00EA4893">
        <w:rPr>
          <w:bCs/>
          <w:sz w:val="20"/>
        </w:rPr>
        <w:t xml:space="preserve"> viral entry protein–</w:t>
      </w:r>
      <w:r w:rsidR="008F4BFD" w:rsidRPr="00EA4893">
        <w:rPr>
          <w:bCs/>
          <w:sz w:val="20"/>
        </w:rPr>
        <w:t xml:space="preserve">either </w:t>
      </w:r>
      <w:r w:rsidR="005F5782" w:rsidRPr="00EA4893">
        <w:rPr>
          <w:bCs/>
          <w:sz w:val="20"/>
        </w:rPr>
        <w:t xml:space="preserve">SARS-CoV-2 </w:t>
      </w:r>
      <w:r w:rsidRPr="00EA4893">
        <w:rPr>
          <w:bCs/>
          <w:sz w:val="20"/>
        </w:rPr>
        <w:t>Spike</w:t>
      </w:r>
      <w:r w:rsidR="005F5782" w:rsidRPr="00EA4893">
        <w:rPr>
          <w:bCs/>
          <w:sz w:val="20"/>
        </w:rPr>
        <w:t xml:space="preserve"> (NR-52513, NR-52514, or NR-52515)</w:t>
      </w:r>
      <w:r w:rsidRPr="00EA4893">
        <w:rPr>
          <w:bCs/>
          <w:sz w:val="20"/>
        </w:rPr>
        <w:t xml:space="preserve">, VSV G </w:t>
      </w:r>
      <w:r w:rsidR="00EC7C8E" w:rsidRPr="00EA4893">
        <w:rPr>
          <w:bCs/>
          <w:sz w:val="20"/>
        </w:rPr>
        <w:t>(</w:t>
      </w:r>
      <w:r w:rsidRPr="00EA4893">
        <w:rPr>
          <w:bCs/>
          <w:sz w:val="20"/>
        </w:rPr>
        <w:t>positive control</w:t>
      </w:r>
      <w:r w:rsidR="00EC7C8E" w:rsidRPr="00EA4893">
        <w:rPr>
          <w:bCs/>
          <w:sz w:val="20"/>
        </w:rPr>
        <w:t>)</w:t>
      </w:r>
      <w:r w:rsidR="005F5782" w:rsidRPr="00EA4893">
        <w:rPr>
          <w:bCs/>
          <w:sz w:val="20"/>
        </w:rPr>
        <w:t>,</w:t>
      </w:r>
      <w:r w:rsidRPr="00EA4893">
        <w:rPr>
          <w:bCs/>
          <w:sz w:val="20"/>
        </w:rPr>
        <w:t xml:space="preserve"> or </w:t>
      </w:r>
      <w:r w:rsidR="005F5782" w:rsidRPr="00EA4893">
        <w:rPr>
          <w:bCs/>
          <w:sz w:val="20"/>
        </w:rPr>
        <w:t xml:space="preserve">transfection </w:t>
      </w:r>
      <w:r w:rsidRPr="00EA4893">
        <w:rPr>
          <w:bCs/>
          <w:sz w:val="20"/>
        </w:rPr>
        <w:t xml:space="preserve">carrier DNA </w:t>
      </w:r>
      <w:r w:rsidRPr="00EA4893">
        <w:rPr>
          <w:bCs/>
          <w:color w:val="000000" w:themeColor="text1"/>
          <w:sz w:val="20"/>
        </w:rPr>
        <w:t xml:space="preserve">(Promega </w:t>
      </w:r>
      <w:r w:rsidR="005F5782" w:rsidRPr="00EA4893">
        <w:rPr>
          <w:bCs/>
          <w:color w:val="000000" w:themeColor="text1"/>
          <w:sz w:val="20"/>
        </w:rPr>
        <w:t>E4881) as a negative control.</w:t>
      </w:r>
      <w:r w:rsidR="007E75E8" w:rsidRPr="00EA4893">
        <w:rPr>
          <w:bCs/>
          <w:color w:val="000000" w:themeColor="text1"/>
          <w:sz w:val="20"/>
        </w:rPr>
        <w:t xml:space="preserve"> </w:t>
      </w:r>
    </w:p>
    <w:p w14:paraId="5FEF15F2" w14:textId="77777777" w:rsidR="005F5782" w:rsidRPr="00EA4893" w:rsidRDefault="008F4BFD" w:rsidP="00CF738F">
      <w:pPr>
        <w:pStyle w:val="MDPI61Supplementary"/>
        <w:numPr>
          <w:ilvl w:val="0"/>
          <w:numId w:val="7"/>
        </w:numPr>
        <w:spacing w:before="120"/>
        <w:ind w:left="792"/>
        <w:rPr>
          <w:bCs/>
          <w:sz w:val="20"/>
        </w:rPr>
      </w:pPr>
      <w:r w:rsidRPr="00EA4893">
        <w:rPr>
          <w:bCs/>
          <w:color w:val="000000" w:themeColor="text1"/>
          <w:sz w:val="20"/>
        </w:rPr>
        <w:t xml:space="preserve">At 18 to 24 hours post-transfection, </w:t>
      </w:r>
      <w:r w:rsidR="005F5782" w:rsidRPr="00EA4893">
        <w:rPr>
          <w:bCs/>
          <w:color w:val="000000" w:themeColor="text1"/>
          <w:sz w:val="20"/>
        </w:rPr>
        <w:t>change the media to fresh, pre-warmed D10.</w:t>
      </w:r>
      <w:r w:rsidRPr="00EA4893">
        <w:rPr>
          <w:bCs/>
          <w:color w:val="000000" w:themeColor="text1"/>
          <w:sz w:val="20"/>
        </w:rPr>
        <w:t xml:space="preserve"> </w:t>
      </w:r>
    </w:p>
    <w:p w14:paraId="291B22E4" w14:textId="7A71A919" w:rsidR="00EC7C8E" w:rsidRPr="00EA4893" w:rsidRDefault="005F5782" w:rsidP="00CF738F">
      <w:pPr>
        <w:pStyle w:val="MDPI61Supplementary"/>
        <w:numPr>
          <w:ilvl w:val="0"/>
          <w:numId w:val="7"/>
        </w:numPr>
        <w:spacing w:before="120"/>
        <w:ind w:left="792"/>
        <w:rPr>
          <w:bCs/>
          <w:color w:val="000000" w:themeColor="text1"/>
          <w:sz w:val="20"/>
        </w:rPr>
      </w:pPr>
      <w:r w:rsidRPr="00EA4893">
        <w:rPr>
          <w:bCs/>
          <w:color w:val="000000" w:themeColor="text1"/>
          <w:sz w:val="20"/>
        </w:rPr>
        <w:t xml:space="preserve">At 60 hours post transfection, collect virus </w:t>
      </w:r>
      <w:r w:rsidR="00DD3A2D" w:rsidRPr="00EA4893">
        <w:rPr>
          <w:bCs/>
          <w:color w:val="000000" w:themeColor="text1"/>
          <w:sz w:val="20"/>
        </w:rPr>
        <w:t>by harvesting the supernatant</w:t>
      </w:r>
      <w:r w:rsidR="008F4BFD" w:rsidRPr="00EA4893">
        <w:rPr>
          <w:bCs/>
          <w:color w:val="000000" w:themeColor="text1"/>
          <w:sz w:val="20"/>
        </w:rPr>
        <w:t xml:space="preserve"> from each well and filter</w:t>
      </w:r>
      <w:r w:rsidR="00DD3A2D" w:rsidRPr="00EA4893">
        <w:rPr>
          <w:bCs/>
          <w:color w:val="000000" w:themeColor="text1"/>
          <w:sz w:val="20"/>
        </w:rPr>
        <w:t>ing it</w:t>
      </w:r>
      <w:r w:rsidR="008F4BFD" w:rsidRPr="00EA4893">
        <w:rPr>
          <w:bCs/>
          <w:color w:val="000000" w:themeColor="text1"/>
          <w:sz w:val="20"/>
        </w:rPr>
        <w:t xml:space="preserve"> through a </w:t>
      </w:r>
      <w:commentRangeStart w:id="47"/>
      <w:r w:rsidR="008F4BFD" w:rsidRPr="00EA4893">
        <w:rPr>
          <w:bCs/>
          <w:color w:val="000000" w:themeColor="text1"/>
          <w:sz w:val="20"/>
        </w:rPr>
        <w:t xml:space="preserve">0.45 </w:t>
      </w:r>
      <w:proofErr w:type="spellStart"/>
      <w:ins w:id="48" w:author="Kate D Crawford" w:date="2020-04-30T23:04:00Z">
        <w:r w:rsidR="00065781" w:rsidRPr="00324D9A">
          <w:rPr>
            <w:color w:val="000000" w:themeColor="text1"/>
          </w:rPr>
          <w:t>μ</w:t>
        </w:r>
      </w:ins>
      <w:del w:id="49" w:author="Kate D Crawford" w:date="2020-04-30T23:04:00Z">
        <w:r w:rsidR="008F4BFD" w:rsidRPr="00EA4893" w:rsidDel="00065781">
          <w:rPr>
            <w:bCs/>
            <w:color w:val="000000" w:themeColor="text1"/>
            <w:sz w:val="20"/>
          </w:rPr>
          <w:delText>u</w:delText>
        </w:r>
      </w:del>
      <w:r w:rsidR="008F4BFD" w:rsidRPr="00EA4893">
        <w:rPr>
          <w:bCs/>
          <w:color w:val="000000" w:themeColor="text1"/>
          <w:sz w:val="20"/>
        </w:rPr>
        <w:t>m</w:t>
      </w:r>
      <w:proofErr w:type="spellEnd"/>
      <w:r w:rsidR="008F4BFD" w:rsidRPr="00EA4893">
        <w:rPr>
          <w:bCs/>
          <w:color w:val="000000" w:themeColor="text1"/>
          <w:sz w:val="20"/>
        </w:rPr>
        <w:t xml:space="preserve"> </w:t>
      </w:r>
      <w:ins w:id="50" w:author="Dusenbury Crawford, Katharine H" w:date="2020-05-01T09:29:00Z">
        <w:r w:rsidR="00C80298">
          <w:rPr>
            <w:bCs/>
            <w:color w:val="000000" w:themeColor="text1"/>
            <w:sz w:val="20"/>
          </w:rPr>
          <w:t xml:space="preserve">SFCA low protein-binding </w:t>
        </w:r>
      </w:ins>
      <w:r w:rsidR="008F4BFD" w:rsidRPr="00EA4893">
        <w:rPr>
          <w:bCs/>
          <w:color w:val="000000" w:themeColor="text1"/>
          <w:sz w:val="20"/>
        </w:rPr>
        <w:t>filter</w:t>
      </w:r>
      <w:commentRangeEnd w:id="47"/>
      <w:r w:rsidR="00AB24D0">
        <w:rPr>
          <w:rStyle w:val="CommentReference"/>
          <w:rFonts w:ascii="Times New Roman" w:hAnsi="Times New Roman"/>
          <w:snapToGrid/>
          <w:lang w:eastAsia="de-DE" w:bidi="ar-SA"/>
        </w:rPr>
        <w:commentReference w:id="47"/>
      </w:r>
      <w:r w:rsidR="008F4BFD" w:rsidRPr="00EA4893">
        <w:rPr>
          <w:bCs/>
          <w:color w:val="000000" w:themeColor="text1"/>
          <w:sz w:val="20"/>
        </w:rPr>
        <w:t xml:space="preserve">. </w:t>
      </w:r>
      <w:r w:rsidRPr="00EA4893">
        <w:rPr>
          <w:bCs/>
          <w:color w:val="000000" w:themeColor="text1"/>
          <w:sz w:val="20"/>
        </w:rPr>
        <w:t>Virus can be stored at 4 C for immediate use or frozen</w:t>
      </w:r>
      <w:r w:rsidR="008F4BFD" w:rsidRPr="00EA4893">
        <w:rPr>
          <w:bCs/>
          <w:color w:val="000000" w:themeColor="text1"/>
          <w:sz w:val="20"/>
        </w:rPr>
        <w:t xml:space="preserve"> at -80 C.</w:t>
      </w:r>
      <w:r w:rsidRPr="00EA4893">
        <w:rPr>
          <w:bCs/>
          <w:color w:val="000000" w:themeColor="text1"/>
          <w:sz w:val="20"/>
        </w:rPr>
        <w:t xml:space="preserve"> </w:t>
      </w:r>
      <w:r w:rsidR="00EC7C8E" w:rsidRPr="00EA4893">
        <w:rPr>
          <w:bCs/>
          <w:color w:val="000000" w:themeColor="text1"/>
          <w:sz w:val="20"/>
        </w:rPr>
        <w:t>The titers of Spike- and VSV G-pseudotyped lentiviruses were found to be un</w:t>
      </w:r>
      <w:r w:rsidRPr="00EA4893">
        <w:rPr>
          <w:bCs/>
          <w:color w:val="000000" w:themeColor="text1"/>
          <w:sz w:val="20"/>
        </w:rPr>
        <w:t xml:space="preserve">affected by </w:t>
      </w:r>
      <w:r w:rsidR="00EC7C8E" w:rsidRPr="00EA4893">
        <w:rPr>
          <w:bCs/>
          <w:color w:val="000000" w:themeColor="text1"/>
          <w:sz w:val="20"/>
        </w:rPr>
        <w:t>a</w:t>
      </w:r>
      <w:r w:rsidRPr="00EA4893">
        <w:rPr>
          <w:bCs/>
          <w:color w:val="000000" w:themeColor="text1"/>
          <w:sz w:val="20"/>
        </w:rPr>
        <w:t xml:space="preserve"> </w:t>
      </w:r>
      <w:ins w:id="51" w:author="Kate D Crawford" w:date="2020-04-30T23:03:00Z">
        <w:r w:rsidR="00065781">
          <w:rPr>
            <w:bCs/>
            <w:color w:val="000000" w:themeColor="text1"/>
            <w:sz w:val="20"/>
          </w:rPr>
          <w:t xml:space="preserve">single </w:t>
        </w:r>
      </w:ins>
      <w:r w:rsidRPr="00EA4893">
        <w:rPr>
          <w:bCs/>
          <w:color w:val="000000" w:themeColor="text1"/>
          <w:sz w:val="20"/>
        </w:rPr>
        <w:t>freeze-thaw c</w:t>
      </w:r>
      <w:r w:rsidR="00EC7C8E" w:rsidRPr="00EA4893">
        <w:rPr>
          <w:bCs/>
          <w:color w:val="000000" w:themeColor="text1"/>
          <w:sz w:val="20"/>
        </w:rPr>
        <w:t>ycle (data not shown).</w:t>
      </w:r>
      <w:ins w:id="52" w:author="Kate D Crawford" w:date="2020-04-30T19:05:00Z">
        <w:r w:rsidR="00FD2D1A">
          <w:rPr>
            <w:bCs/>
            <w:color w:val="000000" w:themeColor="text1"/>
            <w:sz w:val="20"/>
          </w:rPr>
          <w:t xml:space="preserve"> Nonetheless, we recommend freezing virus in small aliquots to avoid multiple freeze/thaw cycles.</w:t>
        </w:r>
      </w:ins>
      <w:r w:rsidR="00EC7C8E" w:rsidRPr="00EA4893">
        <w:rPr>
          <w:bCs/>
          <w:color w:val="000000" w:themeColor="text1"/>
          <w:sz w:val="20"/>
        </w:rPr>
        <w:t xml:space="preserve"> All titers presented here are from virus that was </w:t>
      </w:r>
      <w:r w:rsidR="00936CDB" w:rsidRPr="00EA4893">
        <w:rPr>
          <w:bCs/>
          <w:color w:val="000000" w:themeColor="text1"/>
          <w:sz w:val="20"/>
        </w:rPr>
        <w:t>frozen</w:t>
      </w:r>
      <w:r w:rsidR="00EC7C8E" w:rsidRPr="00EA4893">
        <w:rPr>
          <w:bCs/>
          <w:color w:val="000000" w:themeColor="text1"/>
          <w:sz w:val="20"/>
        </w:rPr>
        <w:t xml:space="preserve"> at -80 C prior to use</w:t>
      </w:r>
      <w:ins w:id="53" w:author="Kate D Crawford" w:date="2020-04-30T22:50:00Z">
        <w:r w:rsidR="00063AF1">
          <w:rPr>
            <w:bCs/>
            <w:color w:val="000000" w:themeColor="text1"/>
            <w:sz w:val="20"/>
          </w:rPr>
          <w:t xml:space="preserve"> and underwent a single freeze/thaw</w:t>
        </w:r>
      </w:ins>
      <w:r w:rsidR="00EC7C8E" w:rsidRPr="00EA4893">
        <w:rPr>
          <w:bCs/>
          <w:color w:val="000000" w:themeColor="text1"/>
          <w:sz w:val="20"/>
        </w:rPr>
        <w:t>.</w:t>
      </w:r>
    </w:p>
    <w:p w14:paraId="5F078F24" w14:textId="65B055B5" w:rsidR="007955C3" w:rsidRPr="00EA4893" w:rsidRDefault="00EA4893" w:rsidP="00EA4893">
      <w:pPr>
        <w:pStyle w:val="MDPI22heading2"/>
      </w:pPr>
      <w:r w:rsidRPr="00EA4893">
        <w:t xml:space="preserve">4.4. </w:t>
      </w:r>
      <w:r w:rsidR="007955C3" w:rsidRPr="00EA4893">
        <w:t>Detailed protocol for titering pseudotyped lentiviral particles</w:t>
      </w:r>
    </w:p>
    <w:p w14:paraId="09FCADAC" w14:textId="6A97DD09" w:rsidR="00936CDB" w:rsidRDefault="00EC7C8E" w:rsidP="00EA4893">
      <w:pPr>
        <w:pStyle w:val="MDPI31text"/>
      </w:pPr>
      <w:r>
        <w:t xml:space="preserve">To determine viral titers, we used either flow cytometry (for viruses packaging the </w:t>
      </w:r>
      <w:proofErr w:type="spellStart"/>
      <w:r>
        <w:t>ZsGreen</w:t>
      </w:r>
      <w:proofErr w:type="spellEnd"/>
      <w:r>
        <w:t xml:space="preserve"> backbone) or a luciferase assay (for viruses packaging the Luciferase-IRES-</w:t>
      </w:r>
      <w:proofErr w:type="spellStart"/>
      <w:r>
        <w:t>ZsGreen</w:t>
      </w:r>
      <w:proofErr w:type="spellEnd"/>
      <w:r>
        <w:t xml:space="preserve"> backbone). </w:t>
      </w:r>
      <w:r w:rsidR="00F56795">
        <w:t>A detailed</w:t>
      </w:r>
      <w:r>
        <w:t xml:space="preserve"> </w:t>
      </w:r>
      <w:proofErr w:type="spellStart"/>
      <w:r w:rsidR="00936CDB">
        <w:t>titering</w:t>
      </w:r>
      <w:proofErr w:type="spellEnd"/>
      <w:r>
        <w:t xml:space="preserve"> prot</w:t>
      </w:r>
      <w:r w:rsidR="00936CDB">
        <w:t>o</w:t>
      </w:r>
      <w:r>
        <w:t>col</w:t>
      </w:r>
      <w:r w:rsidR="00F56795">
        <w:t xml:space="preserve"> is described below and differences between these two readouts are noted</w:t>
      </w:r>
      <w:r>
        <w:t>:</w:t>
      </w:r>
    </w:p>
    <w:p w14:paraId="121906B7" w14:textId="00BF4EDC" w:rsidR="0065642E" w:rsidRPr="00EA4893" w:rsidRDefault="0065642E" w:rsidP="00CF738F">
      <w:pPr>
        <w:pStyle w:val="MDPI61Supplementary"/>
        <w:numPr>
          <w:ilvl w:val="0"/>
          <w:numId w:val="10"/>
        </w:numPr>
        <w:spacing w:before="120"/>
        <w:rPr>
          <w:bCs/>
          <w:color w:val="000000" w:themeColor="text1"/>
          <w:sz w:val="20"/>
        </w:rPr>
      </w:pPr>
      <w:r w:rsidRPr="00EA4893">
        <w:rPr>
          <w:bCs/>
          <w:color w:val="000000" w:themeColor="text1"/>
          <w:sz w:val="20"/>
        </w:rPr>
        <w:t xml:space="preserve">Coat a 96-well </w:t>
      </w:r>
      <w:r w:rsidR="006C712B" w:rsidRPr="00EA4893">
        <w:rPr>
          <w:bCs/>
          <w:color w:val="000000" w:themeColor="text1"/>
          <w:sz w:val="20"/>
        </w:rPr>
        <w:t xml:space="preserve">cell-culture </w:t>
      </w:r>
      <w:r w:rsidRPr="00EA4893">
        <w:rPr>
          <w:bCs/>
          <w:color w:val="000000" w:themeColor="text1"/>
          <w:sz w:val="20"/>
        </w:rPr>
        <w:t xml:space="preserve">plate with 25 </w:t>
      </w:r>
      <w:proofErr w:type="spellStart"/>
      <w:ins w:id="54" w:author="Kate D Crawford" w:date="2020-04-30T23:06:00Z">
        <w:r w:rsidR="00065781" w:rsidRPr="00324D9A">
          <w:rPr>
            <w:color w:val="000000" w:themeColor="text1"/>
          </w:rPr>
          <w:t>μ</w:t>
        </w:r>
      </w:ins>
      <w:del w:id="55"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poly-L-lysine per well (Millipore Sigma, P4707) according to the manufacturer’s protocol. Poly-L-lysine improves cell adherence and prevents cell disruption during infection.</w:t>
      </w:r>
    </w:p>
    <w:p w14:paraId="7A173DC4" w14:textId="35DE3C39" w:rsidR="0065642E" w:rsidRPr="00EA4893" w:rsidRDefault="00936CDB"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Seed a </w:t>
      </w:r>
      <w:r w:rsidR="0065642E" w:rsidRPr="00EA4893">
        <w:rPr>
          <w:bCs/>
          <w:color w:val="000000" w:themeColor="text1"/>
          <w:sz w:val="20"/>
        </w:rPr>
        <w:t>poly-L-lysine</w:t>
      </w:r>
      <w:r w:rsidR="00191BDC" w:rsidRPr="00EA4893">
        <w:rPr>
          <w:bCs/>
          <w:color w:val="000000" w:themeColor="text1"/>
          <w:sz w:val="20"/>
        </w:rPr>
        <w:t>-</w:t>
      </w:r>
      <w:r w:rsidRPr="00EA4893">
        <w:rPr>
          <w:bCs/>
          <w:color w:val="000000" w:themeColor="text1"/>
          <w:sz w:val="20"/>
        </w:rPr>
        <w:t>coated 96-well plate</w:t>
      </w:r>
      <w:r w:rsidR="00723933" w:rsidRPr="00EA4893">
        <w:rPr>
          <w:bCs/>
          <w:color w:val="000000" w:themeColor="text1"/>
          <w:sz w:val="20"/>
        </w:rPr>
        <w:t xml:space="preserve"> with 1.25x10</w:t>
      </w:r>
      <w:r w:rsidR="00723933" w:rsidRPr="00EA4893">
        <w:rPr>
          <w:bCs/>
          <w:color w:val="000000" w:themeColor="text1"/>
          <w:sz w:val="20"/>
          <w:vertAlign w:val="superscript"/>
        </w:rPr>
        <w:t>4</w:t>
      </w:r>
      <w:r w:rsidR="00723933" w:rsidRPr="00EA4893">
        <w:rPr>
          <w:bCs/>
          <w:color w:val="000000" w:themeColor="text1"/>
          <w:sz w:val="20"/>
        </w:rPr>
        <w:t xml:space="preserve"> 293T-ACE2 cells per well in D10 media.</w:t>
      </w:r>
    </w:p>
    <w:p w14:paraId="0414A1B1" w14:textId="0701FC65" w:rsidR="00AE39F5" w:rsidRPr="00EA4893" w:rsidRDefault="00AE39F5" w:rsidP="00CF738F">
      <w:pPr>
        <w:pStyle w:val="MDPI61Supplementary"/>
        <w:numPr>
          <w:ilvl w:val="0"/>
          <w:numId w:val="10"/>
        </w:numPr>
        <w:spacing w:before="0"/>
        <w:ind w:left="778"/>
        <w:rPr>
          <w:bCs/>
          <w:color w:val="000000" w:themeColor="text1"/>
          <w:sz w:val="20"/>
        </w:rPr>
      </w:pPr>
      <w:r w:rsidRPr="00EA4893">
        <w:rPr>
          <w:bCs/>
          <w:color w:val="000000" w:themeColor="text1"/>
          <w:sz w:val="20"/>
        </w:rPr>
        <w:t xml:space="preserve">The next day (12-24 hours post-seeding), count at least 2 wells of cells to determine the number of cells present at infection. </w:t>
      </w:r>
    </w:p>
    <w:p w14:paraId="65F9BEBD" w14:textId="51DCDDB2" w:rsidR="00F56795" w:rsidRPr="00EA4893" w:rsidRDefault="00AE39F5" w:rsidP="00895152">
      <w:pPr>
        <w:pStyle w:val="MDPI61Supplementary"/>
        <w:numPr>
          <w:ilvl w:val="0"/>
          <w:numId w:val="10"/>
        </w:numPr>
        <w:spacing w:before="0"/>
        <w:ind w:left="778"/>
        <w:rPr>
          <w:bCs/>
          <w:color w:val="000000" w:themeColor="text1"/>
          <w:sz w:val="20"/>
        </w:rPr>
      </w:pPr>
      <w:r w:rsidRPr="00EA4893">
        <w:rPr>
          <w:bCs/>
          <w:color w:val="000000" w:themeColor="text1"/>
          <w:sz w:val="20"/>
        </w:rPr>
        <w:t>Prepare</w:t>
      </w:r>
      <w:r w:rsidR="00F56795" w:rsidRPr="00EA4893">
        <w:rPr>
          <w:bCs/>
          <w:color w:val="000000" w:themeColor="text1"/>
          <w:sz w:val="20"/>
        </w:rPr>
        <w:t xml:space="preserve"> </w:t>
      </w:r>
      <w:r w:rsidRPr="00EA4893">
        <w:rPr>
          <w:bCs/>
          <w:color w:val="000000" w:themeColor="text1"/>
          <w:sz w:val="20"/>
        </w:rPr>
        <w:t xml:space="preserve">serial dilutions of the viruses to be </w:t>
      </w:r>
      <w:proofErr w:type="spellStart"/>
      <w:r w:rsidR="003A752F" w:rsidRPr="00EA4893">
        <w:rPr>
          <w:bCs/>
          <w:color w:val="000000" w:themeColor="text1"/>
          <w:sz w:val="20"/>
        </w:rPr>
        <w:t>titered</w:t>
      </w:r>
      <w:proofErr w:type="spellEnd"/>
      <w:r w:rsidRPr="00EA4893">
        <w:rPr>
          <w:bCs/>
          <w:color w:val="000000" w:themeColor="text1"/>
          <w:sz w:val="20"/>
        </w:rPr>
        <w:t xml:space="preserve"> in a final volume of 150 </w:t>
      </w:r>
      <w:proofErr w:type="spellStart"/>
      <w:ins w:id="56" w:author="Kate D Crawford" w:date="2020-04-30T23:06:00Z">
        <w:r w:rsidR="00065781" w:rsidRPr="00324D9A">
          <w:rPr>
            <w:color w:val="000000" w:themeColor="text1"/>
          </w:rPr>
          <w:t>μ</w:t>
        </w:r>
      </w:ins>
      <w:del w:id="57"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D10 growth media. </w:t>
      </w:r>
    </w:p>
    <w:p w14:paraId="5736A8B1" w14:textId="77538A91" w:rsidR="00723933" w:rsidRPr="00EA4893" w:rsidRDefault="00F56795" w:rsidP="00410E33">
      <w:pPr>
        <w:pStyle w:val="MDPI61Supplementary"/>
        <w:numPr>
          <w:ilvl w:val="1"/>
          <w:numId w:val="10"/>
        </w:numPr>
        <w:spacing w:before="0"/>
        <w:rPr>
          <w:bCs/>
          <w:color w:val="000000" w:themeColor="text1"/>
          <w:sz w:val="20"/>
        </w:rPr>
      </w:pPr>
      <w:r w:rsidRPr="00EA4893">
        <w:rPr>
          <w:bCs/>
          <w:color w:val="000000" w:themeColor="text1"/>
          <w:sz w:val="20"/>
        </w:rPr>
        <w:t xml:space="preserve">For </w:t>
      </w:r>
      <w:proofErr w:type="spellStart"/>
      <w:r w:rsidRPr="00EA4893">
        <w:rPr>
          <w:bCs/>
          <w:color w:val="000000" w:themeColor="text1"/>
          <w:sz w:val="20"/>
        </w:rPr>
        <w:t>ZsGreen</w:t>
      </w:r>
      <w:proofErr w:type="spellEnd"/>
      <w:r w:rsidRPr="00EA4893">
        <w:rPr>
          <w:bCs/>
          <w:color w:val="000000" w:themeColor="text1"/>
          <w:sz w:val="20"/>
        </w:rPr>
        <w:t xml:space="preserve"> virus, we started with</w:t>
      </w:r>
      <w:r w:rsidR="00AE39F5" w:rsidRPr="00EA4893">
        <w:rPr>
          <w:bCs/>
          <w:color w:val="000000" w:themeColor="text1"/>
          <w:sz w:val="20"/>
        </w:rPr>
        <w:t xml:space="preserve"> a 1:5 dilution and made </w:t>
      </w:r>
      <w:r w:rsidR="00954C03" w:rsidRPr="00EA4893">
        <w:rPr>
          <w:bCs/>
          <w:color w:val="000000" w:themeColor="text1"/>
          <w:sz w:val="20"/>
        </w:rPr>
        <w:t>three</w:t>
      </w:r>
      <w:r w:rsidR="00AE39F5" w:rsidRPr="00EA4893">
        <w:rPr>
          <w:bCs/>
          <w:color w:val="000000" w:themeColor="text1"/>
          <w:sz w:val="20"/>
        </w:rPr>
        <w:t xml:space="preserve"> 1:5 serial dilutions</w:t>
      </w:r>
      <w:r w:rsidRPr="00EA4893">
        <w:rPr>
          <w:bCs/>
          <w:color w:val="000000" w:themeColor="text1"/>
          <w:sz w:val="20"/>
        </w:rPr>
        <w:t>.</w:t>
      </w:r>
    </w:p>
    <w:p w14:paraId="01F0C084" w14:textId="2441C688" w:rsidR="00F56795" w:rsidRPr="00EA4893" w:rsidRDefault="00F56795" w:rsidP="004E4555">
      <w:pPr>
        <w:pStyle w:val="MDPI61Supplementary"/>
        <w:numPr>
          <w:ilvl w:val="1"/>
          <w:numId w:val="10"/>
        </w:numPr>
        <w:spacing w:before="0"/>
        <w:rPr>
          <w:bCs/>
          <w:color w:val="000000" w:themeColor="text1"/>
          <w:sz w:val="20"/>
        </w:rPr>
      </w:pPr>
      <w:r w:rsidRPr="00EA4893">
        <w:rPr>
          <w:bCs/>
          <w:color w:val="000000" w:themeColor="text1"/>
          <w:sz w:val="20"/>
        </w:rPr>
        <w:t xml:space="preserve">For Spike-pseudotyped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undiluted virus and made </w:t>
      </w:r>
      <w:r w:rsidR="00954C03" w:rsidRPr="00EA4893">
        <w:rPr>
          <w:bCs/>
          <w:color w:val="000000" w:themeColor="text1"/>
          <w:sz w:val="20"/>
        </w:rPr>
        <w:t>three</w:t>
      </w:r>
      <w:r w:rsidRPr="00EA4893">
        <w:rPr>
          <w:bCs/>
          <w:color w:val="000000" w:themeColor="text1"/>
          <w:sz w:val="20"/>
        </w:rPr>
        <w:t xml:space="preserve"> 1:3 dilutions. For VSV G-pseudotyped </w:t>
      </w:r>
      <w:proofErr w:type="spellStart"/>
      <w:r w:rsidRPr="00EA4893">
        <w:rPr>
          <w:bCs/>
          <w:color w:val="000000" w:themeColor="text1"/>
          <w:sz w:val="20"/>
        </w:rPr>
        <w:t>Luciferase_IRES_ZsGreen</w:t>
      </w:r>
      <w:proofErr w:type="spellEnd"/>
      <w:r w:rsidRPr="00EA4893">
        <w:rPr>
          <w:bCs/>
          <w:color w:val="000000" w:themeColor="text1"/>
          <w:sz w:val="20"/>
        </w:rPr>
        <w:t xml:space="preserve"> virus, we started with a</w:t>
      </w:r>
      <w:r w:rsidR="00D868B1" w:rsidRPr="00EA4893">
        <w:rPr>
          <w:bCs/>
          <w:color w:val="000000" w:themeColor="text1"/>
          <w:sz w:val="20"/>
        </w:rPr>
        <w:t xml:space="preserve"> 1:50 dilution.</w:t>
      </w:r>
    </w:p>
    <w:p w14:paraId="602DA0E5" w14:textId="4C425FA9"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Gently remove the media from the cells and</w:t>
      </w:r>
      <w:r w:rsidR="00477144" w:rsidRPr="00EA4893">
        <w:rPr>
          <w:bCs/>
          <w:color w:val="000000" w:themeColor="text1"/>
          <w:sz w:val="20"/>
        </w:rPr>
        <w:t xml:space="preserve"> slowly</w:t>
      </w:r>
      <w:r w:rsidRPr="00EA4893">
        <w:rPr>
          <w:bCs/>
          <w:color w:val="000000" w:themeColor="text1"/>
          <w:sz w:val="20"/>
        </w:rPr>
        <w:t xml:space="preserve"> add the virus dilutions. </w:t>
      </w:r>
    </w:p>
    <w:p w14:paraId="79B8FF44" w14:textId="0B2154F8" w:rsidR="00AE39F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Add polybrene</w:t>
      </w:r>
      <w:r w:rsidR="003128E2" w:rsidRPr="00EA4893">
        <w:rPr>
          <w:bCs/>
          <w:color w:val="000000" w:themeColor="text1"/>
          <w:sz w:val="20"/>
        </w:rPr>
        <w:t xml:space="preserve"> (Sigma Aldrich, </w:t>
      </w:r>
      <w:r w:rsidR="001F08EA" w:rsidRPr="00EA4893">
        <w:rPr>
          <w:bCs/>
          <w:color w:val="000000" w:themeColor="text1"/>
          <w:sz w:val="20"/>
        </w:rPr>
        <w:t>TR-1003-G)</w:t>
      </w:r>
      <w:r w:rsidRPr="00EA4893">
        <w:rPr>
          <w:bCs/>
          <w:color w:val="000000" w:themeColor="text1"/>
          <w:sz w:val="20"/>
        </w:rPr>
        <w:t xml:space="preserve"> to a final concentration of 5 </w:t>
      </w:r>
      <w:proofErr w:type="spellStart"/>
      <w:ins w:id="58" w:author="Kate D Crawford" w:date="2020-04-30T23:04:00Z">
        <w:r w:rsidR="00065781" w:rsidRPr="00324D9A">
          <w:rPr>
            <w:color w:val="000000" w:themeColor="text1"/>
          </w:rPr>
          <w:t>μ</w:t>
        </w:r>
      </w:ins>
      <w:del w:id="59" w:author="Kate D Crawford" w:date="2020-04-30T23:04:00Z">
        <w:r w:rsidRPr="00EA4893" w:rsidDel="00065781">
          <w:rPr>
            <w:bCs/>
            <w:color w:val="000000" w:themeColor="text1"/>
            <w:sz w:val="20"/>
          </w:rPr>
          <w:delText>u</w:delText>
        </w:r>
      </w:del>
      <w:r w:rsidRPr="00EA4893">
        <w:rPr>
          <w:bCs/>
          <w:color w:val="000000" w:themeColor="text1"/>
          <w:sz w:val="20"/>
        </w:rPr>
        <w:t>g</w:t>
      </w:r>
      <w:proofErr w:type="spellEnd"/>
      <w:r w:rsidRPr="00EA4893">
        <w:rPr>
          <w:bCs/>
          <w:color w:val="000000" w:themeColor="text1"/>
          <w:sz w:val="20"/>
        </w:rPr>
        <w:t>/</w:t>
      </w:r>
      <w:proofErr w:type="spellStart"/>
      <w:r w:rsidRPr="00EA4893">
        <w:rPr>
          <w:bCs/>
          <w:color w:val="000000" w:themeColor="text1"/>
          <w:sz w:val="20"/>
        </w:rPr>
        <w:t>mL.</w:t>
      </w:r>
      <w:proofErr w:type="spellEnd"/>
      <w:r w:rsidR="00477144" w:rsidRPr="00EA4893">
        <w:rPr>
          <w:bCs/>
          <w:color w:val="000000" w:themeColor="text1"/>
          <w:sz w:val="20"/>
        </w:rPr>
        <w:t xml:space="preserve"> We did this by adding 3 </w:t>
      </w:r>
      <w:proofErr w:type="spellStart"/>
      <w:ins w:id="60" w:author="Kate D Crawford" w:date="2020-04-30T23:06:00Z">
        <w:r w:rsidR="00065781" w:rsidRPr="00324D9A">
          <w:rPr>
            <w:color w:val="000000" w:themeColor="text1"/>
          </w:rPr>
          <w:t>μ</w:t>
        </w:r>
      </w:ins>
      <w:del w:id="61"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of polybrene diluted to 250 </w:t>
      </w:r>
      <w:proofErr w:type="spellStart"/>
      <w:ins w:id="62" w:author="Kate D Crawford" w:date="2020-04-30T23:04:00Z">
        <w:r w:rsidR="00065781" w:rsidRPr="00324D9A">
          <w:rPr>
            <w:color w:val="000000" w:themeColor="text1"/>
          </w:rPr>
          <w:t>μ</w:t>
        </w:r>
      </w:ins>
      <w:del w:id="63" w:author="Kate D Crawford" w:date="2020-04-30T23:04:00Z">
        <w:r w:rsidR="00477144" w:rsidRPr="00EA4893" w:rsidDel="00065781">
          <w:rPr>
            <w:bCs/>
            <w:color w:val="000000" w:themeColor="text1"/>
            <w:sz w:val="20"/>
          </w:rPr>
          <w:delText>u</w:delText>
        </w:r>
      </w:del>
      <w:r w:rsidR="00477144" w:rsidRPr="00EA4893">
        <w:rPr>
          <w:bCs/>
          <w:color w:val="000000" w:themeColor="text1"/>
          <w:sz w:val="20"/>
        </w:rPr>
        <w:t>g</w:t>
      </w:r>
      <w:proofErr w:type="spellEnd"/>
      <w:r w:rsidR="00477144" w:rsidRPr="00EA4893">
        <w:rPr>
          <w:bCs/>
          <w:color w:val="000000" w:themeColor="text1"/>
          <w:sz w:val="20"/>
        </w:rPr>
        <w:t xml:space="preserve">/mL to our final infection volume of 150 </w:t>
      </w:r>
      <w:proofErr w:type="spellStart"/>
      <w:ins w:id="64" w:author="Kate D Crawford" w:date="2020-04-30T23:06:00Z">
        <w:r w:rsidR="00065781" w:rsidRPr="00324D9A">
          <w:rPr>
            <w:color w:val="000000" w:themeColor="text1"/>
          </w:rPr>
          <w:t>μ</w:t>
        </w:r>
      </w:ins>
      <w:del w:id="65" w:author="Kate D Crawford" w:date="2020-04-30T23:06:00Z">
        <w:r w:rsidR="00477144" w:rsidRPr="00EA4893" w:rsidDel="00065781">
          <w:rPr>
            <w:bCs/>
            <w:color w:val="000000" w:themeColor="text1"/>
            <w:sz w:val="20"/>
          </w:rPr>
          <w:delText>u</w:delText>
        </w:r>
      </w:del>
      <w:r w:rsidR="00477144" w:rsidRPr="00EA4893">
        <w:rPr>
          <w:bCs/>
          <w:color w:val="000000" w:themeColor="text1"/>
          <w:sz w:val="20"/>
        </w:rPr>
        <w:t>L</w:t>
      </w:r>
      <w:proofErr w:type="spellEnd"/>
      <w:r w:rsidR="00477144" w:rsidRPr="00EA4893">
        <w:rPr>
          <w:bCs/>
          <w:color w:val="000000" w:themeColor="text1"/>
          <w:sz w:val="20"/>
        </w:rPr>
        <w:t xml:space="preserve">. </w:t>
      </w:r>
      <w:r w:rsidR="00AD6D57" w:rsidRPr="00EA4893">
        <w:rPr>
          <w:bCs/>
          <w:sz w:val="20"/>
        </w:rPr>
        <w:t>Polybrene is a polycation that helps facilitate lentiviral infection through minimizing charge-repulsion between the virus and cells</w:t>
      </w:r>
      <w:r w:rsidR="00AD6D57" w:rsidRPr="00EA4893">
        <w:rPr>
          <w:bCs/>
          <w:color w:val="FF0000"/>
          <w:sz w:val="20"/>
        </w:rPr>
        <w:t xml:space="preserve"> </w:t>
      </w:r>
      <w:r w:rsidR="001274F8" w:rsidRPr="00EA4893">
        <w:rPr>
          <w:bCs/>
          <w:color w:val="000000" w:themeColor="text1"/>
          <w:sz w:val="20"/>
        </w:rPr>
        <w:fldChar w:fldCharType="begin" w:fldLock="1"/>
      </w:r>
      <w:r w:rsidR="00CC66FD" w:rsidRPr="00EA4893">
        <w:rPr>
          <w:bCs/>
          <w:color w:val="000000" w:themeColor="text1"/>
          <w:sz w:val="20"/>
        </w:rPr>
        <w:instrText>ADDIN CSL_CITATION {"citationItems":[{"id":"ITEM-1","itemData":{"DOI":"10.1007/s12033-012-9528-5","ISSN":"10736085","abstract":"Lentiviral vectors are widely used as effective gene-delivery vehicles. Optimization of the conditions for efficient lentiviral transduction is of a high importance for a variety of research applications. Presence of positively charged polycations reduces the electrostatic repulsion forces between a negatively charged cell and an approaching enveloped lentiviral particle resulting in an increase in the transduction efficiency. Although a variety of polycations are commonly used to enhance the transduction with retroviruses, the relative effect of various types of polycations on the efficiency of transduction and on the potential bias in the determination of titer of lentiviral vectors is not fully understood. Here, we present data suggesting that DEAE-dextran provides superior results in enhancing lentiviral transduction of most tested cell lines and primary cell cultures. Specific type and source of serum affects the efficiency of transduction of target cell populations. Non-specific binding of enhanced green fluorescent protein (EGFP)-containing membrane aggregates in the presence of DEAE-dextran does not significantly affect the determination of the titer of EGFP-expressing lentiviral vectors. In conclusion, various polycations and types of sera should be tested when optimizing lentiviral transduction of target cell populations. © 2012 Springer Science+Business Media, LLC.","author":[{"dropping-particle":"","family":"Denning","given":"Warren","non-dropping-particle":"","parse-names":false,"suffix":""},{"dropping-particle":"","family":"Das","given":"Suvendu","non-dropping-particle":"","parse-names":false,"suffix":""},{"dropping-particle":"","family":"Guo","given":"Siqi","non-dropping-particle":"","parse-names":false,"suffix":""},{"dropping-particle":"","family":"Xu","given":"Jun","non-dropping-particle":"","parse-names":false,"suffix":""},{"dropping-particle":"","family":"Kappes","given":"John C.","non-dropping-particle":"","parse-names":false,"suffix":""},{"dropping-particle":"","family":"Hel","given":"Zdenek","non-dropping-particle":"","parse-names":false,"suffix":""}],"container-title":"Molecular Biotechnology","id":"ITEM-1","issue":"3","issued":{"date-parts":[["2013"]]},"page":"308-314","title":"Optimization of the transductional efficiency of lentiviral vectors: Effect of sera and polycations","type":"article-journal","volume":"53"},"uris":["http://www.mendeley.com/documents/?uuid=f3cffc02-1507-4be8-8450-46e25be8321f"]}],"mendeley":{"formattedCitation":"[56]","plainTextFormattedCitation":"[56]","previouslyFormattedCitation":"[56]"},"properties":{"noteIndex":0},"schema":"https://github.com/citation-style-language/schema/raw/master/csl-citation.json"}</w:instrText>
      </w:r>
      <w:r w:rsidR="001274F8" w:rsidRPr="00EA4893">
        <w:rPr>
          <w:bCs/>
          <w:color w:val="000000" w:themeColor="text1"/>
          <w:sz w:val="20"/>
        </w:rPr>
        <w:fldChar w:fldCharType="separate"/>
      </w:r>
      <w:r w:rsidR="00C26D0C" w:rsidRPr="00EA4893">
        <w:rPr>
          <w:bCs/>
          <w:noProof/>
          <w:color w:val="000000" w:themeColor="text1"/>
          <w:sz w:val="20"/>
        </w:rPr>
        <w:t>[56]</w:t>
      </w:r>
      <w:r w:rsidR="001274F8" w:rsidRPr="00EA4893">
        <w:rPr>
          <w:bCs/>
          <w:color w:val="000000" w:themeColor="text1"/>
          <w:sz w:val="20"/>
        </w:rPr>
        <w:fldChar w:fldCharType="end"/>
      </w:r>
      <w:r w:rsidR="001274F8" w:rsidRPr="00EA4893">
        <w:rPr>
          <w:bCs/>
          <w:color w:val="000000" w:themeColor="text1"/>
          <w:sz w:val="20"/>
        </w:rPr>
        <w:t>.</w:t>
      </w:r>
    </w:p>
    <w:p w14:paraId="0437881A" w14:textId="51694109" w:rsidR="00F56795" w:rsidRPr="00EA4893" w:rsidRDefault="00AE39F5" w:rsidP="004E4555">
      <w:pPr>
        <w:pStyle w:val="MDPI61Supplementary"/>
        <w:numPr>
          <w:ilvl w:val="0"/>
          <w:numId w:val="10"/>
        </w:numPr>
        <w:spacing w:before="0"/>
        <w:ind w:left="778"/>
        <w:rPr>
          <w:bCs/>
          <w:color w:val="000000" w:themeColor="text1"/>
          <w:sz w:val="20"/>
        </w:rPr>
      </w:pPr>
      <w:r w:rsidRPr="00EA4893">
        <w:rPr>
          <w:bCs/>
          <w:color w:val="000000" w:themeColor="text1"/>
          <w:sz w:val="20"/>
        </w:rPr>
        <w:t>At 48-60 hours post-infectio</w:t>
      </w:r>
      <w:r w:rsidR="00F56795" w:rsidRPr="00EA4893">
        <w:rPr>
          <w:bCs/>
          <w:color w:val="000000" w:themeColor="text1"/>
          <w:sz w:val="20"/>
        </w:rPr>
        <w:t>n, collect cells for analysis:</w:t>
      </w:r>
    </w:p>
    <w:p w14:paraId="5007A945" w14:textId="77777777" w:rsidR="00F56795" w:rsidRPr="00EA4893" w:rsidRDefault="00F56795" w:rsidP="00FD61EE">
      <w:pPr>
        <w:pStyle w:val="MDPI61Supplementary"/>
        <w:numPr>
          <w:ilvl w:val="1"/>
          <w:numId w:val="10"/>
        </w:numPr>
        <w:spacing w:before="0"/>
        <w:rPr>
          <w:bCs/>
          <w:color w:val="000000" w:themeColor="text1"/>
          <w:sz w:val="20"/>
        </w:rPr>
      </w:pPr>
      <w:r w:rsidRPr="00EA4893">
        <w:rPr>
          <w:bCs/>
          <w:color w:val="000000" w:themeColor="text1"/>
          <w:sz w:val="20"/>
        </w:rPr>
        <w:t xml:space="preserve">For flow cytometry: </w:t>
      </w:r>
    </w:p>
    <w:p w14:paraId="562E9FCC" w14:textId="2581F757" w:rsidR="00F56795" w:rsidRPr="00EA4893" w:rsidRDefault="00F56795" w:rsidP="00FD61EE">
      <w:pPr>
        <w:pStyle w:val="MDPI61Supplementary"/>
        <w:numPr>
          <w:ilvl w:val="2"/>
          <w:numId w:val="10"/>
        </w:numPr>
        <w:spacing w:before="0"/>
        <w:rPr>
          <w:bCs/>
          <w:color w:val="000000" w:themeColor="text1"/>
          <w:sz w:val="20"/>
        </w:rPr>
      </w:pPr>
      <w:r w:rsidRPr="00EA4893">
        <w:rPr>
          <w:bCs/>
          <w:color w:val="000000" w:themeColor="text1"/>
          <w:sz w:val="20"/>
        </w:rPr>
        <w:t>L</w:t>
      </w:r>
      <w:r w:rsidR="00AE39F5" w:rsidRPr="00EA4893">
        <w:rPr>
          <w:bCs/>
          <w:color w:val="000000" w:themeColor="text1"/>
          <w:sz w:val="20"/>
        </w:rPr>
        <w:t xml:space="preserve">ook at the </w:t>
      </w:r>
      <w:r w:rsidRPr="00EA4893">
        <w:rPr>
          <w:bCs/>
          <w:color w:val="000000" w:themeColor="text1"/>
          <w:sz w:val="20"/>
        </w:rPr>
        <w:t>c</w:t>
      </w:r>
      <w:r w:rsidR="00AE39F5" w:rsidRPr="00EA4893">
        <w:rPr>
          <w:bCs/>
          <w:color w:val="000000" w:themeColor="text1"/>
          <w:sz w:val="20"/>
        </w:rPr>
        <w:t xml:space="preserve">ells under a fluorescent microscope </w:t>
      </w:r>
      <w:r w:rsidR="003A752F" w:rsidRPr="00EA4893">
        <w:rPr>
          <w:bCs/>
          <w:color w:val="000000" w:themeColor="text1"/>
          <w:sz w:val="20"/>
        </w:rPr>
        <w:t xml:space="preserve">and select wells that appear ~1-10% positive. Harvest cells </w:t>
      </w:r>
      <w:r w:rsidRPr="00EA4893">
        <w:rPr>
          <w:bCs/>
          <w:color w:val="000000" w:themeColor="text1"/>
          <w:sz w:val="20"/>
        </w:rPr>
        <w:t>from these wells</w:t>
      </w:r>
      <w:r w:rsidR="003A752F" w:rsidRPr="00EA4893">
        <w:rPr>
          <w:bCs/>
          <w:color w:val="000000" w:themeColor="text1"/>
          <w:sz w:val="20"/>
        </w:rPr>
        <w:t xml:space="preserve"> using trypsin and transfer them to a V-bottom plate or microcentrifuge tubes. Pellet cells at 300xg for 4 min and wash </w:t>
      </w:r>
      <w:r w:rsidR="006F0821" w:rsidRPr="00EA4893">
        <w:rPr>
          <w:bCs/>
          <w:color w:val="000000" w:themeColor="text1"/>
          <w:sz w:val="20"/>
        </w:rPr>
        <w:t>twice</w:t>
      </w:r>
      <w:r w:rsidR="003A752F" w:rsidRPr="00EA4893">
        <w:rPr>
          <w:bCs/>
          <w:color w:val="000000" w:themeColor="text1"/>
          <w:sz w:val="20"/>
        </w:rPr>
        <w:t xml:space="preserve"> with 3% BSA in PBS. </w:t>
      </w:r>
      <w:r w:rsidR="001146A0" w:rsidRPr="00EA4893">
        <w:rPr>
          <w:bCs/>
          <w:color w:val="000000" w:themeColor="text1"/>
          <w:sz w:val="20"/>
        </w:rPr>
        <w:t xml:space="preserve">After the final wash, resuspend in 1% BSA in PBS and analyze via flow cytometry. We </w:t>
      </w:r>
      <w:r w:rsidR="003E013A" w:rsidRPr="00EA4893">
        <w:rPr>
          <w:bCs/>
          <w:color w:val="000000" w:themeColor="text1"/>
          <w:sz w:val="20"/>
        </w:rPr>
        <w:t>used</w:t>
      </w:r>
      <w:r w:rsidR="001146A0" w:rsidRPr="00EA4893">
        <w:rPr>
          <w:bCs/>
          <w:color w:val="000000" w:themeColor="text1"/>
          <w:sz w:val="20"/>
        </w:rPr>
        <w:t xml:space="preserve"> a Becton Dickinson Celesta cell analysis machine with a 530/30 filter to detect </w:t>
      </w:r>
      <w:proofErr w:type="spellStart"/>
      <w:r w:rsidR="001146A0" w:rsidRPr="00EA4893">
        <w:rPr>
          <w:bCs/>
          <w:color w:val="000000" w:themeColor="text1"/>
          <w:sz w:val="20"/>
        </w:rPr>
        <w:t>ZsGreen</w:t>
      </w:r>
      <w:proofErr w:type="spellEnd"/>
      <w:r w:rsidR="001146A0" w:rsidRPr="00EA4893">
        <w:rPr>
          <w:bCs/>
          <w:color w:val="000000" w:themeColor="text1"/>
          <w:sz w:val="20"/>
        </w:rPr>
        <w:t xml:space="preserve"> in the FITC channel. Resulting FCS files were analyzed using </w:t>
      </w:r>
      <w:proofErr w:type="spellStart"/>
      <w:r w:rsidR="001146A0" w:rsidRPr="00EA4893">
        <w:rPr>
          <w:bCs/>
          <w:color w:val="000000" w:themeColor="text1"/>
          <w:sz w:val="20"/>
        </w:rPr>
        <w:t>FlowJo</w:t>
      </w:r>
      <w:proofErr w:type="spellEnd"/>
      <w:r w:rsidR="001146A0" w:rsidRPr="00EA4893">
        <w:rPr>
          <w:bCs/>
          <w:color w:val="000000" w:themeColor="text1"/>
          <w:sz w:val="20"/>
        </w:rPr>
        <w:t xml:space="preserve"> </w:t>
      </w:r>
      <w:r w:rsidRPr="00EA4893">
        <w:rPr>
          <w:bCs/>
          <w:color w:val="000000" w:themeColor="text1"/>
          <w:sz w:val="20"/>
        </w:rPr>
        <w:t>(v</w:t>
      </w:r>
      <w:r w:rsidR="001146A0" w:rsidRPr="00EA4893">
        <w:rPr>
          <w:bCs/>
          <w:color w:val="000000" w:themeColor="text1"/>
          <w:sz w:val="20"/>
        </w:rPr>
        <w:t>10</w:t>
      </w:r>
      <w:r w:rsidRPr="00EA4893">
        <w:rPr>
          <w:bCs/>
          <w:color w:val="000000" w:themeColor="text1"/>
          <w:sz w:val="20"/>
        </w:rPr>
        <w:t>)</w:t>
      </w:r>
      <w:r w:rsidR="001146A0" w:rsidRPr="00EA4893">
        <w:rPr>
          <w:bCs/>
          <w:color w:val="000000" w:themeColor="text1"/>
          <w:sz w:val="20"/>
        </w:rPr>
        <w:t>.</w:t>
      </w:r>
    </w:p>
    <w:p w14:paraId="255D3194" w14:textId="5DB0B481" w:rsidR="00F56795" w:rsidRPr="00EA4893" w:rsidRDefault="003E013A" w:rsidP="008F3DBD">
      <w:pPr>
        <w:pStyle w:val="MDPI61Supplementary"/>
        <w:numPr>
          <w:ilvl w:val="2"/>
          <w:numId w:val="10"/>
        </w:numPr>
        <w:spacing w:before="0"/>
        <w:rPr>
          <w:bCs/>
          <w:color w:val="000000" w:themeColor="text1"/>
          <w:sz w:val="20"/>
        </w:rPr>
      </w:pPr>
      <w:r w:rsidRPr="00EA4893">
        <w:rPr>
          <w:bCs/>
          <w:color w:val="000000" w:themeColor="text1"/>
          <w:sz w:val="20"/>
        </w:rPr>
        <w:t>Calculate titers</w:t>
      </w:r>
      <w:r w:rsidR="00534D5F" w:rsidRPr="00EA4893">
        <w:rPr>
          <w:bCs/>
          <w:color w:val="000000" w:themeColor="text1"/>
          <w:sz w:val="20"/>
        </w:rPr>
        <w:t xml:space="preserve"> using the Poisson formula. If P is the percentage of cells that are </w:t>
      </w:r>
      <w:proofErr w:type="spellStart"/>
      <w:r w:rsidR="00534D5F" w:rsidRPr="00EA4893">
        <w:rPr>
          <w:bCs/>
          <w:color w:val="000000" w:themeColor="text1"/>
          <w:sz w:val="20"/>
        </w:rPr>
        <w:t>ZsGreen</w:t>
      </w:r>
      <w:proofErr w:type="spellEnd"/>
      <w:r w:rsidR="00534D5F" w:rsidRPr="00EA4893">
        <w:rPr>
          <w:bCs/>
          <w:color w:val="000000" w:themeColor="text1"/>
          <w:sz w:val="20"/>
        </w:rPr>
        <w:t xml:space="preserve"> positive, then the titer</w:t>
      </w:r>
      <w:r w:rsidR="0017185F" w:rsidRPr="00EA4893">
        <w:rPr>
          <w:bCs/>
          <w:color w:val="000000" w:themeColor="text1"/>
          <w:sz w:val="20"/>
        </w:rPr>
        <w:t xml:space="preserve"> per mL</w:t>
      </w:r>
      <w:r w:rsidR="00534D5F" w:rsidRPr="00EA4893">
        <w:rPr>
          <w:bCs/>
          <w:color w:val="000000" w:themeColor="text1"/>
          <w:sz w:val="20"/>
        </w:rPr>
        <w:t xml:space="preserve"> is: </w:t>
      </w:r>
      <w:r w:rsidR="004855B8" w:rsidRPr="00EA4893">
        <w:rPr>
          <w:bCs/>
          <w:i/>
          <w:iCs/>
          <w:color w:val="000000" w:themeColor="text1"/>
          <w:sz w:val="20"/>
        </w:rPr>
        <w:t>-</w:t>
      </w:r>
      <w:proofErr w:type="gramStart"/>
      <w:r w:rsidR="004855B8" w:rsidRPr="00EA4893">
        <w:rPr>
          <w:bCs/>
          <w:i/>
          <w:iCs/>
          <w:color w:val="000000" w:themeColor="text1"/>
          <w:sz w:val="20"/>
        </w:rPr>
        <w:t>ln(</w:t>
      </w:r>
      <w:proofErr w:type="gramEnd"/>
      <w:r w:rsidR="004855B8" w:rsidRPr="00EA4893">
        <w:rPr>
          <w:bCs/>
          <w:i/>
          <w:iCs/>
          <w:color w:val="000000" w:themeColor="text1"/>
          <w:sz w:val="20"/>
        </w:rPr>
        <w:t xml:space="preserve">1 – P / 100) x (number of cells / well) / </w:t>
      </w:r>
      <w:r w:rsidR="0017185F" w:rsidRPr="00EA4893">
        <w:rPr>
          <w:bCs/>
          <w:i/>
          <w:iCs/>
          <w:color w:val="000000" w:themeColor="text1"/>
          <w:sz w:val="20"/>
        </w:rPr>
        <w:t>(volume of virus per well in mL)</w:t>
      </w:r>
      <w:r w:rsidR="0017185F" w:rsidRPr="00EA4893">
        <w:rPr>
          <w:bCs/>
          <w:color w:val="000000" w:themeColor="text1"/>
          <w:sz w:val="20"/>
        </w:rPr>
        <w:t>.</w:t>
      </w:r>
      <w:r w:rsidR="004855B8" w:rsidRPr="00EA4893">
        <w:rPr>
          <w:bCs/>
          <w:color w:val="000000" w:themeColor="text1"/>
          <w:sz w:val="20"/>
        </w:rPr>
        <w:t xml:space="preserve"> </w:t>
      </w:r>
      <w:r w:rsidR="0017185F" w:rsidRPr="00EA4893">
        <w:rPr>
          <w:bCs/>
          <w:color w:val="000000" w:themeColor="text1"/>
          <w:sz w:val="20"/>
        </w:rPr>
        <w:t xml:space="preserve">Note that when the percentage </w:t>
      </w:r>
      <w:r w:rsidR="0017185F" w:rsidRPr="00EA4893">
        <w:rPr>
          <w:bCs/>
          <w:color w:val="000000" w:themeColor="text1"/>
          <w:sz w:val="20"/>
        </w:rPr>
        <w:lastRenderedPageBreak/>
        <w:t xml:space="preserve">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low, this formula is approximately equal to: </w:t>
      </w:r>
      <w:r w:rsidR="0017185F" w:rsidRPr="00EA4893">
        <w:rPr>
          <w:bCs/>
          <w:i/>
          <w:iCs/>
          <w:color w:val="000000" w:themeColor="text1"/>
          <w:sz w:val="20"/>
        </w:rPr>
        <w:t>(</w:t>
      </w:r>
      <w:r w:rsidR="00F56795" w:rsidRPr="00EA4893">
        <w:rPr>
          <w:bCs/>
          <w:i/>
          <w:iCs/>
          <w:color w:val="000000" w:themeColor="text1"/>
          <w:sz w:val="20"/>
        </w:rPr>
        <w:t xml:space="preserve">% </w:t>
      </w:r>
      <w:proofErr w:type="spellStart"/>
      <w:r w:rsidR="00F56795" w:rsidRPr="00EA4893">
        <w:rPr>
          <w:bCs/>
          <w:i/>
          <w:iCs/>
          <w:color w:val="000000" w:themeColor="text1"/>
          <w:sz w:val="20"/>
        </w:rPr>
        <w:t>ZsGreen</w:t>
      </w:r>
      <w:proofErr w:type="spellEnd"/>
      <w:r w:rsidR="00F56795" w:rsidRPr="00EA4893">
        <w:rPr>
          <w:bCs/>
          <w:i/>
          <w:iCs/>
          <w:color w:val="000000" w:themeColor="text1"/>
          <w:sz w:val="20"/>
        </w:rPr>
        <w:t xml:space="preserve"> positive</w:t>
      </w:r>
      <w:r w:rsidR="003306DC" w:rsidRPr="00EA4893">
        <w:rPr>
          <w:bCs/>
          <w:i/>
          <w:iCs/>
          <w:color w:val="000000" w:themeColor="text1"/>
          <w:sz w:val="20"/>
        </w:rPr>
        <w:t xml:space="preserve"> / 100</w:t>
      </w:r>
      <w:r w:rsidR="0017185F" w:rsidRPr="00EA4893">
        <w:rPr>
          <w:bCs/>
          <w:i/>
          <w:iCs/>
          <w:color w:val="000000" w:themeColor="text1"/>
          <w:sz w:val="20"/>
        </w:rPr>
        <w:t>)</w:t>
      </w:r>
      <w:r w:rsidR="00F56795" w:rsidRPr="00EA4893">
        <w:rPr>
          <w:bCs/>
          <w:i/>
          <w:iCs/>
          <w:color w:val="000000" w:themeColor="text1"/>
          <w:sz w:val="20"/>
        </w:rPr>
        <w:t xml:space="preserve"> </w:t>
      </w:r>
      <w:r w:rsidRPr="00EA4893">
        <w:rPr>
          <w:bCs/>
          <w:i/>
          <w:iCs/>
          <w:color w:val="000000" w:themeColor="text1"/>
          <w:sz w:val="20"/>
        </w:rPr>
        <w:t>x</w:t>
      </w:r>
      <w:r w:rsidR="00F56795" w:rsidRPr="00EA4893">
        <w:rPr>
          <w:bCs/>
          <w:i/>
          <w:iCs/>
          <w:color w:val="000000" w:themeColor="text1"/>
          <w:sz w:val="20"/>
        </w:rPr>
        <w:t xml:space="preserve"> </w:t>
      </w:r>
      <w:r w:rsidR="0017185F" w:rsidRPr="00EA4893">
        <w:rPr>
          <w:bCs/>
          <w:i/>
          <w:iCs/>
          <w:color w:val="000000" w:themeColor="text1"/>
          <w:sz w:val="20"/>
        </w:rPr>
        <w:t>(</w:t>
      </w:r>
      <w:r w:rsidR="00F56795" w:rsidRPr="00EA4893">
        <w:rPr>
          <w:bCs/>
          <w:i/>
          <w:iCs/>
          <w:color w:val="000000" w:themeColor="text1"/>
          <w:sz w:val="20"/>
        </w:rPr>
        <w:t>number of cells</w:t>
      </w:r>
      <w:r w:rsidR="00CF6620" w:rsidRPr="00EA4893">
        <w:rPr>
          <w:bCs/>
          <w:i/>
          <w:iCs/>
          <w:color w:val="000000" w:themeColor="text1"/>
          <w:sz w:val="20"/>
        </w:rPr>
        <w:t xml:space="preserve"> / well</w:t>
      </w:r>
      <w:r w:rsidR="0017185F" w:rsidRPr="00EA4893">
        <w:rPr>
          <w:bCs/>
          <w:i/>
          <w:iCs/>
          <w:color w:val="000000" w:themeColor="text1"/>
          <w:sz w:val="20"/>
        </w:rPr>
        <w:t>)</w:t>
      </w:r>
      <w:r w:rsidR="00F56795" w:rsidRPr="00EA4893">
        <w:rPr>
          <w:bCs/>
          <w:i/>
          <w:iCs/>
          <w:color w:val="000000" w:themeColor="text1"/>
          <w:sz w:val="20"/>
        </w:rPr>
        <w:t xml:space="preserve"> / volume of virus </w:t>
      </w:r>
      <w:r w:rsidR="0017185F" w:rsidRPr="00EA4893">
        <w:rPr>
          <w:bCs/>
          <w:i/>
          <w:iCs/>
          <w:color w:val="000000" w:themeColor="text1"/>
          <w:sz w:val="20"/>
        </w:rPr>
        <w:t xml:space="preserve">per well in </w:t>
      </w:r>
      <w:r w:rsidR="00F56795" w:rsidRPr="00EA4893">
        <w:rPr>
          <w:bCs/>
          <w:i/>
          <w:iCs/>
          <w:color w:val="000000" w:themeColor="text1"/>
          <w:sz w:val="20"/>
        </w:rPr>
        <w:t>mL)</w:t>
      </w:r>
      <w:r w:rsidR="006F0821" w:rsidRPr="00EA4893">
        <w:rPr>
          <w:bCs/>
          <w:color w:val="000000" w:themeColor="text1"/>
          <w:sz w:val="20"/>
        </w:rPr>
        <w:t>.</w:t>
      </w:r>
      <w:r w:rsidR="0017185F" w:rsidRPr="00EA4893">
        <w:rPr>
          <w:bCs/>
          <w:color w:val="000000" w:themeColor="text1"/>
          <w:sz w:val="20"/>
        </w:rPr>
        <w:t xml:space="preserve"> Furthermore, the titers using even the Poisson equation will only be accurate if the percentage of cells that are </w:t>
      </w:r>
      <w:proofErr w:type="spellStart"/>
      <w:r w:rsidR="0017185F" w:rsidRPr="00EA4893">
        <w:rPr>
          <w:bCs/>
          <w:color w:val="000000" w:themeColor="text1"/>
          <w:sz w:val="20"/>
        </w:rPr>
        <w:t>ZsGreen</w:t>
      </w:r>
      <w:proofErr w:type="spellEnd"/>
      <w:r w:rsidR="0017185F" w:rsidRPr="00EA4893">
        <w:rPr>
          <w:bCs/>
          <w:color w:val="000000" w:themeColor="text1"/>
          <w:sz w:val="20"/>
        </w:rPr>
        <w:t xml:space="preserve"> positive is relatively low (ideally 1-10%).</w:t>
      </w:r>
      <w:r w:rsidR="006F0821" w:rsidRPr="00EA4893">
        <w:rPr>
          <w:bCs/>
          <w:color w:val="000000" w:themeColor="text1"/>
          <w:sz w:val="20"/>
        </w:rPr>
        <w:t xml:space="preserve"> </w:t>
      </w:r>
    </w:p>
    <w:p w14:paraId="0E085750" w14:textId="7322F0F2" w:rsidR="00F56795" w:rsidRPr="00EA4893" w:rsidRDefault="00F56795" w:rsidP="00985083">
      <w:pPr>
        <w:pStyle w:val="MDPI61Supplementary"/>
        <w:numPr>
          <w:ilvl w:val="1"/>
          <w:numId w:val="10"/>
        </w:numPr>
        <w:spacing w:before="120"/>
        <w:ind w:left="1498"/>
        <w:rPr>
          <w:bCs/>
          <w:color w:val="000000" w:themeColor="text1"/>
          <w:sz w:val="20"/>
        </w:rPr>
      </w:pPr>
      <w:r w:rsidRPr="00EA4893">
        <w:rPr>
          <w:bCs/>
          <w:color w:val="000000" w:themeColor="text1"/>
          <w:sz w:val="20"/>
        </w:rPr>
        <w:t>For luciferase:</w:t>
      </w:r>
    </w:p>
    <w:p w14:paraId="2C3F5551" w14:textId="04D7161F" w:rsidR="00F56795" w:rsidRPr="00EA4893" w:rsidRDefault="00D868B1" w:rsidP="00985083">
      <w:pPr>
        <w:pStyle w:val="MDPI61Supplementary"/>
        <w:numPr>
          <w:ilvl w:val="2"/>
          <w:numId w:val="10"/>
        </w:numPr>
        <w:spacing w:before="0"/>
        <w:rPr>
          <w:bCs/>
          <w:color w:val="000000" w:themeColor="text1"/>
          <w:sz w:val="20"/>
        </w:rPr>
      </w:pPr>
      <w:r w:rsidRPr="00EA4893">
        <w:rPr>
          <w:bCs/>
          <w:color w:val="000000" w:themeColor="text1"/>
          <w:sz w:val="20"/>
        </w:rPr>
        <w:t>Thaw luciferase reagent at room temperature. We used the Bright-Glo Luciferase Assay System (Promega, E2610).</w:t>
      </w:r>
    </w:p>
    <w:p w14:paraId="4A786499" w14:textId="40502743"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Prepare cells by removing 100 </w:t>
      </w:r>
      <w:proofErr w:type="spellStart"/>
      <w:ins w:id="66" w:author="Kate D Crawford" w:date="2020-04-30T23:06:00Z">
        <w:r w:rsidR="00065781" w:rsidRPr="00324D9A">
          <w:rPr>
            <w:color w:val="000000" w:themeColor="text1"/>
          </w:rPr>
          <w:t>μ</w:t>
        </w:r>
      </w:ins>
      <w:del w:id="67"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media from each well. Accounting for evaporation, </w:t>
      </w:r>
      <w:proofErr w:type="gramStart"/>
      <w:r w:rsidR="0065642E" w:rsidRPr="00EA4893">
        <w:rPr>
          <w:bCs/>
          <w:color w:val="000000" w:themeColor="text1"/>
          <w:sz w:val="20"/>
        </w:rPr>
        <w:t>this leaves</w:t>
      </w:r>
      <w:proofErr w:type="gramEnd"/>
      <w:r w:rsidR="0065642E" w:rsidRPr="00EA4893">
        <w:rPr>
          <w:bCs/>
          <w:color w:val="000000" w:themeColor="text1"/>
          <w:sz w:val="20"/>
        </w:rPr>
        <w:t xml:space="preserve"> </w:t>
      </w:r>
      <w:r w:rsidRPr="00EA4893">
        <w:rPr>
          <w:bCs/>
          <w:color w:val="000000" w:themeColor="text1"/>
          <w:sz w:val="20"/>
        </w:rPr>
        <w:t xml:space="preserve">~30 </w:t>
      </w:r>
      <w:proofErr w:type="spellStart"/>
      <w:ins w:id="68" w:author="Kate D Crawford" w:date="2020-04-30T23:06:00Z">
        <w:r w:rsidR="00065781" w:rsidRPr="00324D9A">
          <w:rPr>
            <w:color w:val="000000" w:themeColor="text1"/>
          </w:rPr>
          <w:t>μ</w:t>
        </w:r>
      </w:ins>
      <w:del w:id="69"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media in each well.</w:t>
      </w:r>
    </w:p>
    <w:p w14:paraId="1FEBFEC3" w14:textId="211322EF" w:rsidR="00D868B1" w:rsidRPr="00EA4893" w:rsidRDefault="00D868B1" w:rsidP="00336E66">
      <w:pPr>
        <w:pStyle w:val="MDPI61Supplementary"/>
        <w:numPr>
          <w:ilvl w:val="2"/>
          <w:numId w:val="10"/>
        </w:numPr>
        <w:spacing w:before="0"/>
        <w:rPr>
          <w:bCs/>
          <w:color w:val="000000" w:themeColor="text1"/>
          <w:sz w:val="20"/>
        </w:rPr>
      </w:pPr>
      <w:r w:rsidRPr="00EA4893">
        <w:rPr>
          <w:bCs/>
          <w:color w:val="000000" w:themeColor="text1"/>
          <w:sz w:val="20"/>
        </w:rPr>
        <w:t xml:space="preserve">Add 30 </w:t>
      </w:r>
      <w:proofErr w:type="spellStart"/>
      <w:ins w:id="70" w:author="Kate D Crawford" w:date="2020-04-30T23:06:00Z">
        <w:r w:rsidR="00065781" w:rsidRPr="00324D9A">
          <w:rPr>
            <w:color w:val="000000" w:themeColor="text1"/>
          </w:rPr>
          <w:t>μ</w:t>
        </w:r>
      </w:ins>
      <w:del w:id="71" w:author="Kate D Crawford" w:date="2020-04-30T23:06:00Z">
        <w:r w:rsidRPr="00EA4893" w:rsidDel="00065781">
          <w:rPr>
            <w:bCs/>
            <w:color w:val="000000" w:themeColor="text1"/>
            <w:sz w:val="20"/>
          </w:rPr>
          <w:delText>u</w:delText>
        </w:r>
      </w:del>
      <w:r w:rsidRPr="00EA4893">
        <w:rPr>
          <w:bCs/>
          <w:color w:val="000000" w:themeColor="text1"/>
          <w:sz w:val="20"/>
        </w:rPr>
        <w:t>L</w:t>
      </w:r>
      <w:proofErr w:type="spellEnd"/>
      <w:r w:rsidRPr="00EA4893">
        <w:rPr>
          <w:bCs/>
          <w:color w:val="000000" w:themeColor="text1"/>
          <w:sz w:val="20"/>
        </w:rPr>
        <w:t xml:space="preserve"> of luciferase reagent</w:t>
      </w:r>
      <w:r w:rsidR="003E013A" w:rsidRPr="00EA4893">
        <w:rPr>
          <w:bCs/>
          <w:color w:val="000000" w:themeColor="text1"/>
          <w:sz w:val="20"/>
        </w:rPr>
        <w:t xml:space="preserve">, </w:t>
      </w:r>
      <w:r w:rsidRPr="00EA4893">
        <w:rPr>
          <w:bCs/>
          <w:color w:val="000000" w:themeColor="text1"/>
          <w:sz w:val="20"/>
        </w:rPr>
        <w:t>mix well</w:t>
      </w:r>
      <w:r w:rsidR="003E013A" w:rsidRPr="00EA4893">
        <w:rPr>
          <w:bCs/>
          <w:color w:val="000000" w:themeColor="text1"/>
          <w:sz w:val="20"/>
        </w:rPr>
        <w:t xml:space="preserve">, and transfer all 60 </w:t>
      </w:r>
      <w:proofErr w:type="spellStart"/>
      <w:ins w:id="72" w:author="Kate D Crawford" w:date="2020-04-30T23:06:00Z">
        <w:r w:rsidR="00065781" w:rsidRPr="00324D9A">
          <w:rPr>
            <w:color w:val="000000" w:themeColor="text1"/>
          </w:rPr>
          <w:t>μ</w:t>
        </w:r>
      </w:ins>
      <w:del w:id="73" w:author="Kate D Crawford" w:date="2020-04-30T23:06:00Z">
        <w:r w:rsidR="003E013A" w:rsidRPr="00EA4893" w:rsidDel="00065781">
          <w:rPr>
            <w:bCs/>
            <w:color w:val="000000" w:themeColor="text1"/>
            <w:sz w:val="20"/>
          </w:rPr>
          <w:delText>u</w:delText>
        </w:r>
      </w:del>
      <w:r w:rsidR="003E013A" w:rsidRPr="00EA4893">
        <w:rPr>
          <w:bCs/>
          <w:color w:val="000000" w:themeColor="text1"/>
          <w:sz w:val="20"/>
        </w:rPr>
        <w:t>L</w:t>
      </w:r>
      <w:proofErr w:type="spellEnd"/>
      <w:r w:rsidR="003E013A" w:rsidRPr="00EA4893">
        <w:rPr>
          <w:bCs/>
          <w:color w:val="000000" w:themeColor="text1"/>
          <w:sz w:val="20"/>
        </w:rPr>
        <w:t xml:space="preserve"> to a black-bottom plate (Co</w:t>
      </w:r>
      <w:r w:rsidR="001F08EA" w:rsidRPr="00EA4893">
        <w:rPr>
          <w:bCs/>
          <w:color w:val="000000" w:themeColor="text1"/>
          <w:sz w:val="20"/>
        </w:rPr>
        <w:t>star 96-well solid black, Fisher, 07-200-590</w:t>
      </w:r>
      <w:r w:rsidR="003E013A" w:rsidRPr="00EA4893">
        <w:rPr>
          <w:bCs/>
          <w:color w:val="000000" w:themeColor="text1"/>
          <w:sz w:val="20"/>
        </w:rPr>
        <w:t xml:space="preserve">). </w:t>
      </w:r>
    </w:p>
    <w:p w14:paraId="4B20056B" w14:textId="4C045332" w:rsidR="003E013A" w:rsidRPr="00EA4893" w:rsidRDefault="003E013A" w:rsidP="00336E66">
      <w:pPr>
        <w:pStyle w:val="MDPI61Supplementary"/>
        <w:numPr>
          <w:ilvl w:val="2"/>
          <w:numId w:val="10"/>
        </w:numPr>
        <w:spacing w:before="0"/>
        <w:rPr>
          <w:bCs/>
          <w:color w:val="000000" w:themeColor="text1"/>
          <w:sz w:val="20"/>
        </w:rPr>
      </w:pPr>
      <w:r w:rsidRPr="00EA4893">
        <w:rPr>
          <w:bCs/>
          <w:color w:val="000000" w:themeColor="text1"/>
          <w:sz w:val="20"/>
        </w:rPr>
        <w:t xml:space="preserve">Incubate plate for 2 min at room temperature </w:t>
      </w:r>
      <w:r w:rsidR="00146366" w:rsidRPr="00EA4893">
        <w:rPr>
          <w:bCs/>
          <w:color w:val="000000" w:themeColor="text1"/>
          <w:sz w:val="20"/>
        </w:rPr>
        <w:t xml:space="preserve">in the dark </w:t>
      </w:r>
      <w:r w:rsidRPr="00EA4893">
        <w:rPr>
          <w:bCs/>
          <w:color w:val="000000" w:themeColor="text1"/>
          <w:sz w:val="20"/>
        </w:rPr>
        <w:t>then measure luminescence using a plate reader</w:t>
      </w:r>
      <w:r w:rsidR="00477144" w:rsidRPr="00EA4893">
        <w:rPr>
          <w:bCs/>
          <w:color w:val="000000" w:themeColor="text1"/>
          <w:sz w:val="20"/>
        </w:rPr>
        <w:t xml:space="preserve">. We used a Tecan </w:t>
      </w:r>
      <w:r w:rsidR="000332E7" w:rsidRPr="00EA4893">
        <w:rPr>
          <w:bCs/>
          <w:color w:val="000000" w:themeColor="text1"/>
          <w:sz w:val="20"/>
        </w:rPr>
        <w:t xml:space="preserve">Infinite M1000 Pro plate reader </w:t>
      </w:r>
      <w:r w:rsidR="00477144" w:rsidRPr="00EA4893">
        <w:rPr>
          <w:bCs/>
          <w:color w:val="000000" w:themeColor="text1"/>
          <w:sz w:val="20"/>
        </w:rPr>
        <w:t xml:space="preserve">with </w:t>
      </w:r>
      <w:r w:rsidR="00693979" w:rsidRPr="00EA4893">
        <w:rPr>
          <w:bCs/>
          <w:color w:val="000000" w:themeColor="text1"/>
          <w:sz w:val="20"/>
        </w:rPr>
        <w:t>no attenuation and a</w:t>
      </w:r>
      <w:r w:rsidR="00477144" w:rsidRPr="00EA4893">
        <w:rPr>
          <w:bCs/>
          <w:color w:val="000000" w:themeColor="text1"/>
          <w:sz w:val="20"/>
        </w:rPr>
        <w:t xml:space="preserve"> luminescence integration time of 1 second.</w:t>
      </w:r>
    </w:p>
    <w:p w14:paraId="31DEC1F5" w14:textId="709D1AE8" w:rsidR="001F08EA" w:rsidRPr="00EA4893" w:rsidRDefault="001F08EA" w:rsidP="00336E66">
      <w:pPr>
        <w:pStyle w:val="MDPI61Supplementary"/>
        <w:numPr>
          <w:ilvl w:val="2"/>
          <w:numId w:val="10"/>
        </w:numPr>
        <w:spacing w:before="0"/>
        <w:rPr>
          <w:bCs/>
          <w:color w:val="000000" w:themeColor="text1"/>
          <w:sz w:val="20"/>
        </w:rPr>
      </w:pPr>
      <w:r w:rsidRPr="00EA4893">
        <w:rPr>
          <w:bCs/>
          <w:color w:val="000000" w:themeColor="text1"/>
          <w:sz w:val="20"/>
        </w:rPr>
        <w:t>Plot RLUs vs. virus dilution. Select an amount of virus for further assays where there</w:t>
      </w:r>
      <w:r w:rsidR="00D80CDD" w:rsidRPr="00EA4893">
        <w:rPr>
          <w:bCs/>
          <w:color w:val="000000" w:themeColor="text1"/>
          <w:sz w:val="20"/>
        </w:rPr>
        <w:t xml:space="preserve"> is</w:t>
      </w:r>
      <w:r w:rsidRPr="00EA4893">
        <w:rPr>
          <w:bCs/>
          <w:color w:val="000000" w:themeColor="text1"/>
          <w:sz w:val="20"/>
        </w:rPr>
        <w:t xml:space="preserve"> </w:t>
      </w:r>
      <w:r w:rsidR="00D80CDD" w:rsidRPr="00EA4893">
        <w:rPr>
          <w:bCs/>
          <w:color w:val="000000" w:themeColor="text1"/>
          <w:sz w:val="20"/>
        </w:rPr>
        <w:t>sufficient (&gt;100</w:t>
      </w:r>
      <w:r w:rsidR="008846A8" w:rsidRPr="00EA4893">
        <w:rPr>
          <w:bCs/>
          <w:color w:val="000000" w:themeColor="text1"/>
          <w:sz w:val="20"/>
        </w:rPr>
        <w:t>0</w:t>
      </w:r>
      <w:r w:rsidR="00D80CDD" w:rsidRPr="00EA4893">
        <w:rPr>
          <w:bCs/>
          <w:color w:val="000000" w:themeColor="text1"/>
          <w:sz w:val="20"/>
        </w:rPr>
        <w:t xml:space="preserve">-fold) signal above virus-only background and </w:t>
      </w:r>
      <w:r w:rsidRPr="00EA4893">
        <w:rPr>
          <w:bCs/>
          <w:color w:val="000000" w:themeColor="text1"/>
          <w:sz w:val="20"/>
        </w:rPr>
        <w:t>a linear relationship between virus added and RLU.</w:t>
      </w:r>
    </w:p>
    <w:p w14:paraId="282545E3" w14:textId="77777777" w:rsidR="00DA15EA" w:rsidRDefault="00DA15EA" w:rsidP="000B4C54">
      <w:pPr>
        <w:pStyle w:val="MDPI61Supplementary"/>
        <w:rPr>
          <w:bCs/>
          <w:i/>
          <w:iCs/>
        </w:rPr>
      </w:pPr>
    </w:p>
    <w:p w14:paraId="62A99914" w14:textId="62EDD9E7" w:rsidR="00EA4893" w:rsidRDefault="00EA4893" w:rsidP="00EA4893">
      <w:pPr>
        <w:pStyle w:val="MDPI52figure"/>
      </w:pPr>
      <w:r>
        <w:rPr>
          <w:noProof/>
          <w:snapToGrid/>
        </w:rPr>
        <w:drawing>
          <wp:inline distT="0" distB="0" distL="0" distR="0" wp14:anchorId="59CD4FAE" wp14:editId="34769B1B">
            <wp:extent cx="4127276" cy="2120572"/>
            <wp:effectExtent l="0" t="0" r="635" b="635"/>
            <wp:docPr id="8" name="Picture 8" descr="A picture containing cabinet,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4155256" cy="2134948"/>
                    </a:xfrm>
                    <a:prstGeom prst="rect">
                      <a:avLst/>
                    </a:prstGeom>
                  </pic:spPr>
                </pic:pic>
              </a:graphicData>
            </a:graphic>
          </wp:inline>
        </w:drawing>
      </w:r>
    </w:p>
    <w:p w14:paraId="6420C339" w14:textId="5617B7AB" w:rsidR="00DA15EA" w:rsidRPr="00BC73D3" w:rsidRDefault="00EA4893" w:rsidP="00EA4893">
      <w:pPr>
        <w:pStyle w:val="MDPI51figurecaption"/>
      </w:pPr>
      <w:r w:rsidRPr="00EA4893">
        <w:rPr>
          <w:b/>
        </w:rPr>
        <w:t xml:space="preserve">Figure 5. </w:t>
      </w:r>
      <w:r w:rsidR="00BC73D3">
        <w:t>Example plate layout for neutralization assays.</w:t>
      </w:r>
      <w:r w:rsidR="00820D4F">
        <w:t xml:space="preserve"> It is possible to run full-dilution series of two ser</w:t>
      </w:r>
      <w:r w:rsidR="00DB6836">
        <w:t>a</w:t>
      </w:r>
      <w:r w:rsidR="00820D4F">
        <w:t xml:space="preserve"> or plasma samples</w:t>
      </w:r>
      <w:r w:rsidR="00312AA5">
        <w:t xml:space="preserve"> in dupl</w:t>
      </w:r>
      <w:r w:rsidR="0001045B">
        <w:t>ic</w:t>
      </w:r>
      <w:r w:rsidR="00312AA5">
        <w:t>ate</w:t>
      </w:r>
      <w:r w:rsidR="00820D4F">
        <w:t xml:space="preserve"> on each plate with the necessary controls. These controls include media only, cells only, and virus only wells, as well as 4 wells of virus infecting 293T cells to confirm </w:t>
      </w:r>
      <w:r w:rsidR="006C4D52">
        <w:t>the lack of infection with Spike-pseudotyped lentivirus in the absence of ACE2. The</w:t>
      </w:r>
      <w:r w:rsidR="00146366">
        <w:t xml:space="preserve"> average signal from the “Virus Only” and “Virus + 293Ts”</w:t>
      </w:r>
      <w:r w:rsidR="006C4D52">
        <w:t xml:space="preserve"> wells </w:t>
      </w:r>
      <w:r w:rsidR="00146366">
        <w:t xml:space="preserve">provides </w:t>
      </w:r>
      <w:r w:rsidR="006C4D52">
        <w:t xml:space="preserve">the background signal. The </w:t>
      </w:r>
      <w:r w:rsidR="00146366">
        <w:t>“Virus + Cells”</w:t>
      </w:r>
      <w:r w:rsidR="006C4D52">
        <w:t xml:space="preserve"> wells represent maximum infection without any serum and provide a metric for 100% vir</w:t>
      </w:r>
      <w:r w:rsidR="00F17A3D">
        <w:t>us</w:t>
      </w:r>
      <w:r w:rsidR="006C4D52">
        <w:t xml:space="preserve"> infectivity.</w:t>
      </w:r>
      <w:r w:rsidR="00146366">
        <w:t xml:space="preserve"> Note that “cells” here refers to the 293T-ACE2 cells.</w:t>
      </w:r>
    </w:p>
    <w:p w14:paraId="26305337" w14:textId="00FEE944" w:rsidR="006C5456" w:rsidRPr="00EA4893" w:rsidRDefault="00EA4893" w:rsidP="00EA4893">
      <w:pPr>
        <w:pStyle w:val="MDPI22heading2"/>
      </w:pPr>
      <w:r w:rsidRPr="00EA4893">
        <w:t xml:space="preserve">4.5. </w:t>
      </w:r>
      <w:r w:rsidR="006C5456" w:rsidRPr="00EA4893">
        <w:t>Detailed protocol for neutralization assays.</w:t>
      </w:r>
      <w:r w:rsidR="001353B1" w:rsidRPr="00EA4893">
        <w:t xml:space="preserve"> </w:t>
      </w:r>
    </w:p>
    <w:p w14:paraId="73E500F8" w14:textId="253AED15" w:rsidR="00250DDC" w:rsidRDefault="00250DDC" w:rsidP="00EA4893">
      <w:pPr>
        <w:pStyle w:val="MDPI31text"/>
      </w:pPr>
      <w:r>
        <w:t>The following protocol was developed to streamline neutralization assays with Spike-pseudotyped lentiviruses</w:t>
      </w:r>
      <w:r w:rsidR="00693D56">
        <w:t>. This protocol can be performed with either human sera or plasma</w:t>
      </w:r>
      <w:r w:rsidR="004D62A4">
        <w:t>, or monoclonal antibodies. Note that for safety, sera or plasma should be heat-inactivated in a biosafety cabinet prior to use as described in subsection 4.</w:t>
      </w:r>
      <w:r w:rsidR="00845295">
        <w:t>6</w:t>
      </w:r>
      <w:r w:rsidR="004D62A4">
        <w:t>.</w:t>
      </w:r>
    </w:p>
    <w:p w14:paraId="7E4E4EA6" w14:textId="18F95981" w:rsidR="001353B1" w:rsidRPr="00EA4893" w:rsidRDefault="00250DDC" w:rsidP="00820D4F">
      <w:pPr>
        <w:pStyle w:val="MDPI61Supplementary"/>
        <w:numPr>
          <w:ilvl w:val="0"/>
          <w:numId w:val="5"/>
        </w:numPr>
        <w:spacing w:before="80" w:line="240" w:lineRule="auto"/>
        <w:rPr>
          <w:bCs/>
          <w:sz w:val="20"/>
        </w:rPr>
      </w:pPr>
      <w:r w:rsidRPr="00EA4893">
        <w:rPr>
          <w:bCs/>
          <w:sz w:val="20"/>
        </w:rPr>
        <w:t>S</w:t>
      </w:r>
      <w:r w:rsidR="001353B1" w:rsidRPr="00EA4893">
        <w:rPr>
          <w:bCs/>
          <w:sz w:val="20"/>
        </w:rPr>
        <w:t>eed a poly-L-lysine</w:t>
      </w:r>
      <w:r w:rsidRPr="00EA4893">
        <w:rPr>
          <w:bCs/>
          <w:sz w:val="20"/>
        </w:rPr>
        <w:t>-</w:t>
      </w:r>
      <w:r w:rsidR="001353B1" w:rsidRPr="00EA4893">
        <w:rPr>
          <w:bCs/>
          <w:sz w:val="20"/>
        </w:rPr>
        <w:t>coated 96-well plate with 1.25x10</w:t>
      </w:r>
      <w:r w:rsidR="001353B1" w:rsidRPr="00EA4893">
        <w:rPr>
          <w:bCs/>
          <w:sz w:val="20"/>
          <w:vertAlign w:val="superscript"/>
        </w:rPr>
        <w:t>4</w:t>
      </w:r>
      <w:r w:rsidR="001353B1" w:rsidRPr="00EA4893">
        <w:rPr>
          <w:bCs/>
          <w:sz w:val="20"/>
        </w:rPr>
        <w:t xml:space="preserve"> 293T-ACE2 cells</w:t>
      </w:r>
      <w:r w:rsidR="007E75E8" w:rsidRPr="00EA4893">
        <w:rPr>
          <w:bCs/>
          <w:sz w:val="20"/>
        </w:rPr>
        <w:t xml:space="preserve"> (BEI </w:t>
      </w:r>
      <w:r w:rsidR="00845295" w:rsidRPr="00EA4893">
        <w:rPr>
          <w:bCs/>
          <w:sz w:val="20"/>
        </w:rPr>
        <w:t>NR-52511</w:t>
      </w:r>
      <w:r w:rsidR="007E75E8" w:rsidRPr="00EA4893">
        <w:rPr>
          <w:bCs/>
          <w:color w:val="000000" w:themeColor="text1"/>
          <w:sz w:val="20"/>
        </w:rPr>
        <w:t>)</w:t>
      </w:r>
      <w:r w:rsidR="00191BDC" w:rsidRPr="00EA4893">
        <w:rPr>
          <w:bCs/>
          <w:color w:val="000000" w:themeColor="text1"/>
          <w:sz w:val="20"/>
        </w:rPr>
        <w:t xml:space="preserve"> per well</w:t>
      </w:r>
      <w:r w:rsidR="00F56166" w:rsidRPr="00EA4893">
        <w:rPr>
          <w:bCs/>
          <w:sz w:val="20"/>
        </w:rPr>
        <w:t xml:space="preserve"> in 50 </w:t>
      </w:r>
      <w:proofErr w:type="spellStart"/>
      <w:ins w:id="74" w:author="Kate D Crawford" w:date="2020-04-30T23:06:00Z">
        <w:r w:rsidR="00065781" w:rsidRPr="00324D9A">
          <w:rPr>
            <w:color w:val="000000" w:themeColor="text1"/>
          </w:rPr>
          <w:t>μ</w:t>
        </w:r>
      </w:ins>
      <w:del w:id="75" w:author="Kate D Crawford" w:date="2020-04-30T23:06:00Z">
        <w:r w:rsidR="00F56166" w:rsidRPr="00EA4893" w:rsidDel="00065781">
          <w:rPr>
            <w:bCs/>
            <w:sz w:val="20"/>
          </w:rPr>
          <w:delText>u</w:delText>
        </w:r>
      </w:del>
      <w:r w:rsidR="00F56166" w:rsidRPr="00EA4893">
        <w:rPr>
          <w:bCs/>
          <w:sz w:val="20"/>
        </w:rPr>
        <w:t>L</w:t>
      </w:r>
      <w:proofErr w:type="spellEnd"/>
      <w:r w:rsidR="007E75E8" w:rsidRPr="00EA4893">
        <w:rPr>
          <w:bCs/>
          <w:sz w:val="20"/>
        </w:rPr>
        <w:t xml:space="preserve"> </w:t>
      </w:r>
      <w:del w:id="76" w:author="Kate D Crawford" w:date="2020-04-30T23:07:00Z">
        <w:r w:rsidR="007E75E8" w:rsidRPr="00EA4893" w:rsidDel="00065781">
          <w:rPr>
            <w:bCs/>
            <w:sz w:val="20"/>
          </w:rPr>
          <w:delText>DMEM</w:delText>
        </w:r>
        <w:r w:rsidRPr="00EA4893" w:rsidDel="00065781">
          <w:rPr>
            <w:bCs/>
            <w:sz w:val="20"/>
          </w:rPr>
          <w:delText xml:space="preserve"> </w:delText>
        </w:r>
      </w:del>
      <w:ins w:id="77" w:author="Kate D Crawford" w:date="2020-04-30T23:07:00Z">
        <w:r w:rsidR="00065781">
          <w:rPr>
            <w:bCs/>
            <w:sz w:val="20"/>
          </w:rPr>
          <w:t>D10</w:t>
        </w:r>
        <w:r w:rsidR="00065781" w:rsidRPr="00EA4893">
          <w:rPr>
            <w:bCs/>
            <w:sz w:val="20"/>
          </w:rPr>
          <w:t xml:space="preserve"> </w:t>
        </w:r>
      </w:ins>
      <w:r w:rsidR="007E75E8" w:rsidRPr="00EA4893">
        <w:rPr>
          <w:bCs/>
          <w:sz w:val="20"/>
        </w:rPr>
        <w:t>(2.5x10</w:t>
      </w:r>
      <w:r w:rsidR="007E75E8" w:rsidRPr="00EA4893">
        <w:rPr>
          <w:bCs/>
          <w:sz w:val="20"/>
          <w:vertAlign w:val="superscript"/>
        </w:rPr>
        <w:t>5</w:t>
      </w:r>
      <w:r w:rsidR="007E75E8" w:rsidRPr="00EA4893">
        <w:rPr>
          <w:bCs/>
          <w:sz w:val="20"/>
        </w:rPr>
        <w:t xml:space="preserve"> cells per mL). </w:t>
      </w:r>
      <w:r w:rsidRPr="00EA4893">
        <w:rPr>
          <w:bCs/>
          <w:sz w:val="20"/>
        </w:rPr>
        <w:t>Plan to infect this plate 8–12 hours post-seeding.</w:t>
      </w:r>
    </w:p>
    <w:p w14:paraId="71B70A51" w14:textId="77777777" w:rsidR="00146366" w:rsidRPr="00EA4893" w:rsidRDefault="00250DDC" w:rsidP="00146366">
      <w:pPr>
        <w:pStyle w:val="MDPI61Supplementary"/>
        <w:numPr>
          <w:ilvl w:val="0"/>
          <w:numId w:val="5"/>
        </w:numPr>
        <w:spacing w:before="80" w:line="240" w:lineRule="auto"/>
        <w:rPr>
          <w:bCs/>
          <w:sz w:val="20"/>
        </w:rPr>
      </w:pPr>
      <w:r w:rsidRPr="00EA4893">
        <w:rPr>
          <w:bCs/>
          <w:sz w:val="20"/>
        </w:rPr>
        <w:t>A</w:t>
      </w:r>
      <w:r w:rsidR="007955C3" w:rsidRPr="00EA4893">
        <w:rPr>
          <w:bCs/>
          <w:sz w:val="20"/>
        </w:rPr>
        <w:t>bout</w:t>
      </w:r>
      <w:r w:rsidRPr="00EA4893">
        <w:rPr>
          <w:bCs/>
          <w:sz w:val="20"/>
        </w:rPr>
        <w:t xml:space="preserve"> </w:t>
      </w:r>
      <w:r w:rsidR="00997A19" w:rsidRPr="00EA4893">
        <w:rPr>
          <w:bCs/>
          <w:sz w:val="20"/>
        </w:rPr>
        <w:t>1.5</w:t>
      </w:r>
      <w:r w:rsidRPr="00EA4893">
        <w:rPr>
          <w:bCs/>
          <w:sz w:val="20"/>
        </w:rPr>
        <w:t xml:space="preserve"> hours prior to infecting cells, </w:t>
      </w:r>
      <w:r w:rsidR="00712845" w:rsidRPr="00EA4893">
        <w:rPr>
          <w:bCs/>
          <w:sz w:val="20"/>
        </w:rPr>
        <w:t xml:space="preserve">begin </w:t>
      </w:r>
      <w:r w:rsidRPr="00EA4893">
        <w:rPr>
          <w:bCs/>
          <w:sz w:val="20"/>
        </w:rPr>
        <w:t>prepar</w:t>
      </w:r>
      <w:r w:rsidR="00712845" w:rsidRPr="00EA4893">
        <w:rPr>
          <w:bCs/>
          <w:sz w:val="20"/>
        </w:rPr>
        <w:t>ing</w:t>
      </w:r>
      <w:r w:rsidRPr="00EA4893">
        <w:rPr>
          <w:bCs/>
          <w:sz w:val="20"/>
        </w:rPr>
        <w:t xml:space="preserve"> ser</w:t>
      </w:r>
      <w:r w:rsidR="0065642E" w:rsidRPr="00EA4893">
        <w:rPr>
          <w:bCs/>
          <w:sz w:val="20"/>
        </w:rPr>
        <w:t>um</w:t>
      </w:r>
      <w:r w:rsidR="00146366" w:rsidRPr="00EA4893">
        <w:rPr>
          <w:bCs/>
          <w:sz w:val="20"/>
        </w:rPr>
        <w:t xml:space="preserve"> </w:t>
      </w:r>
      <w:r w:rsidR="00894DAD" w:rsidRPr="00EA4893">
        <w:rPr>
          <w:bCs/>
          <w:sz w:val="20"/>
        </w:rPr>
        <w:t>and/or ACE2</w:t>
      </w:r>
      <w:r w:rsidRPr="00EA4893">
        <w:rPr>
          <w:bCs/>
          <w:sz w:val="20"/>
        </w:rPr>
        <w:t xml:space="preserve"> dilutions</w:t>
      </w:r>
      <w:r w:rsidR="00191BDC" w:rsidRPr="00EA4893">
        <w:rPr>
          <w:bCs/>
          <w:sz w:val="20"/>
        </w:rPr>
        <w:t xml:space="preserve"> in D10</w:t>
      </w:r>
      <w:r w:rsidR="00146366" w:rsidRPr="00EA4893">
        <w:rPr>
          <w:bCs/>
          <w:sz w:val="20"/>
        </w:rPr>
        <w:t>:</w:t>
      </w:r>
      <w:r w:rsidR="00712845" w:rsidRPr="00EA4893">
        <w:rPr>
          <w:bCs/>
          <w:sz w:val="20"/>
        </w:rPr>
        <w:t xml:space="preserve"> </w:t>
      </w:r>
    </w:p>
    <w:p w14:paraId="0D849BC5" w14:textId="0BEFF011" w:rsidR="00191BDC" w:rsidRPr="00EA4893" w:rsidRDefault="00146366" w:rsidP="00146366">
      <w:pPr>
        <w:pStyle w:val="MDPI61Supplementary"/>
        <w:numPr>
          <w:ilvl w:val="1"/>
          <w:numId w:val="5"/>
        </w:numPr>
        <w:spacing w:before="80" w:line="240" w:lineRule="auto"/>
        <w:rPr>
          <w:bCs/>
          <w:sz w:val="20"/>
        </w:rPr>
      </w:pPr>
      <w:r w:rsidRPr="00EA4893">
        <w:rPr>
          <w:bCs/>
          <w:sz w:val="20"/>
        </w:rPr>
        <w:t>I</w:t>
      </w:r>
      <w:r w:rsidR="00250DDC" w:rsidRPr="00EA4893">
        <w:rPr>
          <w:bCs/>
          <w:sz w:val="20"/>
        </w:rPr>
        <w:t>n a separate 96-well</w:t>
      </w:r>
      <w:r w:rsidR="00BC73D3" w:rsidRPr="00EA4893">
        <w:rPr>
          <w:bCs/>
          <w:sz w:val="20"/>
        </w:rPr>
        <w:t xml:space="preserve"> “setup”</w:t>
      </w:r>
      <w:r w:rsidR="00250DDC" w:rsidRPr="00EA4893">
        <w:rPr>
          <w:bCs/>
          <w:sz w:val="20"/>
        </w:rPr>
        <w:t xml:space="preserve"> plate</w:t>
      </w:r>
      <w:r w:rsidR="00712845" w:rsidRPr="00EA4893">
        <w:rPr>
          <w:bCs/>
          <w:sz w:val="20"/>
        </w:rPr>
        <w:t xml:space="preserve">, serially dilute serum samples leaving 60 </w:t>
      </w:r>
      <w:proofErr w:type="spellStart"/>
      <w:ins w:id="78" w:author="Kate D Crawford" w:date="2020-04-30T23:07:00Z">
        <w:r w:rsidR="00494821" w:rsidRPr="00324D9A">
          <w:rPr>
            <w:color w:val="000000" w:themeColor="text1"/>
          </w:rPr>
          <w:t>μ</w:t>
        </w:r>
      </w:ins>
      <w:del w:id="79" w:author="Kate D Crawford" w:date="2020-04-30T23:07:00Z">
        <w:r w:rsidR="00712845" w:rsidRPr="00EA4893" w:rsidDel="00494821">
          <w:rPr>
            <w:bCs/>
            <w:sz w:val="20"/>
          </w:rPr>
          <w:delText>u</w:delText>
        </w:r>
      </w:del>
      <w:r w:rsidR="00712845" w:rsidRPr="00EA4893">
        <w:rPr>
          <w:bCs/>
          <w:sz w:val="20"/>
        </w:rPr>
        <w:t>L</w:t>
      </w:r>
      <w:proofErr w:type="spellEnd"/>
      <w:r w:rsidR="00712845" w:rsidRPr="00EA4893">
        <w:rPr>
          <w:bCs/>
          <w:sz w:val="20"/>
        </w:rPr>
        <w:t xml:space="preserve"> diluted serum in each well.</w:t>
      </w:r>
      <w:r w:rsidR="00191BDC" w:rsidRPr="00EA4893">
        <w:rPr>
          <w:bCs/>
          <w:sz w:val="20"/>
        </w:rPr>
        <w:t xml:space="preserve"> </w:t>
      </w:r>
      <w:r w:rsidR="00191BDC" w:rsidRPr="00EA4893">
        <w:rPr>
          <w:sz w:val="20"/>
        </w:rPr>
        <w:t xml:space="preserve">For the data in </w:t>
      </w:r>
      <w:r w:rsidR="00191BDC" w:rsidRPr="00EA4893">
        <w:rPr>
          <w:b/>
          <w:bCs/>
          <w:sz w:val="20"/>
        </w:rPr>
        <w:t>Figu</w:t>
      </w:r>
      <w:r w:rsidR="00E64539" w:rsidRPr="00EA4893">
        <w:rPr>
          <w:b/>
          <w:bCs/>
          <w:sz w:val="20"/>
        </w:rPr>
        <w:t>res 4A &amp; 4C</w:t>
      </w:r>
      <w:r w:rsidR="00191BDC" w:rsidRPr="00EA4893">
        <w:rPr>
          <w:sz w:val="20"/>
        </w:rPr>
        <w:t xml:space="preserve">, we started at an initial </w:t>
      </w:r>
      <w:r w:rsidR="00191BDC" w:rsidRPr="00EA4893">
        <w:rPr>
          <w:sz w:val="20"/>
        </w:rPr>
        <w:lastRenderedPageBreak/>
        <w:t>serum dilution of 1:</w:t>
      </w:r>
      <w:r w:rsidR="00693979" w:rsidRPr="00EA4893">
        <w:rPr>
          <w:sz w:val="20"/>
        </w:rPr>
        <w:t>8</w:t>
      </w:r>
      <w:r w:rsidR="00191BDC" w:rsidRPr="00EA4893">
        <w:rPr>
          <w:sz w:val="20"/>
        </w:rPr>
        <w:t>0</w:t>
      </w:r>
      <w:r w:rsidR="00BC73D3" w:rsidRPr="00EA4893">
        <w:rPr>
          <w:sz w:val="20"/>
        </w:rPr>
        <w:t xml:space="preserve"> and did </w:t>
      </w:r>
      <w:r w:rsidR="00022890" w:rsidRPr="00EA4893">
        <w:rPr>
          <w:sz w:val="20"/>
        </w:rPr>
        <w:t xml:space="preserve">serial </w:t>
      </w:r>
      <w:r w:rsidR="00693979" w:rsidRPr="00EA4893">
        <w:rPr>
          <w:sz w:val="20"/>
        </w:rPr>
        <w:t>2.5-fold</w:t>
      </w:r>
      <w:r w:rsidR="00BC73D3" w:rsidRPr="00EA4893">
        <w:rPr>
          <w:sz w:val="20"/>
        </w:rPr>
        <w:t xml:space="preserve"> dilutions</w:t>
      </w:r>
      <w:r w:rsidR="00191BDC" w:rsidRPr="00EA4893">
        <w:rPr>
          <w:sz w:val="20"/>
        </w:rPr>
        <w:t xml:space="preserve">, meaning each replicate of the assay requires </w:t>
      </w:r>
      <w:r w:rsidR="00693979" w:rsidRPr="00EA4893">
        <w:rPr>
          <w:sz w:val="20"/>
        </w:rPr>
        <w:t>5</w:t>
      </w:r>
      <w:r w:rsidR="00191BDC" w:rsidRPr="00EA4893">
        <w:rPr>
          <w:sz w:val="20"/>
        </w:rPr>
        <w:t xml:space="preserve"> </w:t>
      </w:r>
      <w:proofErr w:type="spellStart"/>
      <w:ins w:id="80" w:author="Kate D Crawford" w:date="2020-04-30T23:07:00Z">
        <w:r w:rsidR="00494821" w:rsidRPr="00324D9A">
          <w:rPr>
            <w:color w:val="000000" w:themeColor="text1"/>
          </w:rPr>
          <w:t>μ</w:t>
        </w:r>
      </w:ins>
      <w:del w:id="81" w:author="Kate D Crawford" w:date="2020-04-30T23:07:00Z">
        <w:r w:rsidR="00191BDC" w:rsidRPr="00EA4893" w:rsidDel="00494821">
          <w:rPr>
            <w:sz w:val="20"/>
          </w:rPr>
          <w:delText>u</w:delText>
        </w:r>
      </w:del>
      <w:r w:rsidR="00191BDC" w:rsidRPr="00EA4893">
        <w:rPr>
          <w:sz w:val="20"/>
        </w:rPr>
        <w:t>L</w:t>
      </w:r>
      <w:proofErr w:type="spellEnd"/>
      <w:r w:rsidR="00191BDC" w:rsidRPr="00EA4893">
        <w:rPr>
          <w:sz w:val="20"/>
        </w:rPr>
        <w:t xml:space="preserve"> of sera. </w:t>
      </w:r>
      <w:r w:rsidR="00693979" w:rsidRPr="00EA4893">
        <w:rPr>
          <w:sz w:val="20"/>
        </w:rPr>
        <w:t>For ACE2</w:t>
      </w:r>
      <w:r w:rsidR="00E64539" w:rsidRPr="00EA4893">
        <w:rPr>
          <w:sz w:val="20"/>
        </w:rPr>
        <w:t xml:space="preserve"> (</w:t>
      </w:r>
      <w:r w:rsidR="00E64539" w:rsidRPr="00EA4893">
        <w:rPr>
          <w:b/>
          <w:bCs/>
          <w:sz w:val="20"/>
        </w:rPr>
        <w:t>Fig</w:t>
      </w:r>
      <w:ins w:id="82" w:author="Kate D Crawford" w:date="2020-04-30T22:23:00Z">
        <w:r w:rsidR="00550390">
          <w:rPr>
            <w:b/>
            <w:bCs/>
            <w:sz w:val="20"/>
          </w:rPr>
          <w:t xml:space="preserve">ure </w:t>
        </w:r>
      </w:ins>
      <w:del w:id="83" w:author="Kate D Crawford" w:date="2020-04-30T22:23:00Z">
        <w:r w:rsidR="00E64539" w:rsidRPr="00EA4893" w:rsidDel="00550390">
          <w:rPr>
            <w:b/>
            <w:bCs/>
            <w:sz w:val="20"/>
          </w:rPr>
          <w:delText xml:space="preserve">. </w:delText>
        </w:r>
      </w:del>
      <w:r w:rsidR="00E64539" w:rsidRPr="00EA4893">
        <w:rPr>
          <w:b/>
          <w:bCs/>
          <w:sz w:val="20"/>
        </w:rPr>
        <w:t>4</w:t>
      </w:r>
      <w:ins w:id="84" w:author="Kate D Crawford" w:date="2020-04-30T22:23:00Z">
        <w:r w:rsidR="00550390">
          <w:rPr>
            <w:b/>
            <w:bCs/>
            <w:sz w:val="20"/>
          </w:rPr>
          <w:t>B</w:t>
        </w:r>
      </w:ins>
      <w:r w:rsidR="00E64539" w:rsidRPr="00EA4893">
        <w:rPr>
          <w:sz w:val="20"/>
        </w:rPr>
        <w:t>)</w:t>
      </w:r>
      <w:r w:rsidR="00693979" w:rsidRPr="00EA4893">
        <w:rPr>
          <w:sz w:val="20"/>
        </w:rPr>
        <w:t xml:space="preserve"> we started with a concentration of 200 </w:t>
      </w:r>
      <w:proofErr w:type="spellStart"/>
      <w:ins w:id="85" w:author="Kate D Crawford" w:date="2020-04-30T23:05:00Z">
        <w:r w:rsidR="00065781" w:rsidRPr="00324D9A">
          <w:rPr>
            <w:color w:val="000000" w:themeColor="text1"/>
          </w:rPr>
          <w:t>μ</w:t>
        </w:r>
      </w:ins>
      <w:del w:id="86" w:author="Kate D Crawford" w:date="2020-04-30T23:05:00Z">
        <w:r w:rsidR="00693979" w:rsidRPr="00EA4893" w:rsidDel="00065781">
          <w:rPr>
            <w:sz w:val="20"/>
          </w:rPr>
          <w:delText>u</w:delText>
        </w:r>
      </w:del>
      <w:r w:rsidR="00693979" w:rsidRPr="00EA4893">
        <w:rPr>
          <w:sz w:val="20"/>
        </w:rPr>
        <w:t>g</w:t>
      </w:r>
      <w:proofErr w:type="spellEnd"/>
      <w:r w:rsidR="00693979" w:rsidRPr="00EA4893">
        <w:rPr>
          <w:sz w:val="20"/>
        </w:rPr>
        <w:t>/mL and did serial 3-fold dilutions.</w:t>
      </w:r>
    </w:p>
    <w:p w14:paraId="0C88D294" w14:textId="513A831E" w:rsidR="00712845" w:rsidRPr="00EA4893" w:rsidRDefault="00191BDC" w:rsidP="00820D4F">
      <w:pPr>
        <w:pStyle w:val="MDPI61Supplementary"/>
        <w:numPr>
          <w:ilvl w:val="1"/>
          <w:numId w:val="5"/>
        </w:numPr>
        <w:spacing w:before="80" w:line="240" w:lineRule="auto"/>
        <w:rPr>
          <w:bCs/>
          <w:sz w:val="20"/>
        </w:rPr>
      </w:pPr>
      <w:r w:rsidRPr="00EA4893">
        <w:rPr>
          <w:sz w:val="20"/>
        </w:rPr>
        <w:t xml:space="preserve">Add 60 </w:t>
      </w:r>
      <w:proofErr w:type="spellStart"/>
      <w:ins w:id="87" w:author="Kate D Crawford" w:date="2020-04-30T23:07:00Z">
        <w:r w:rsidR="00494821" w:rsidRPr="00324D9A">
          <w:rPr>
            <w:color w:val="000000" w:themeColor="text1"/>
          </w:rPr>
          <w:t>μ</w:t>
        </w:r>
      </w:ins>
      <w:del w:id="88" w:author="Kate D Crawford" w:date="2020-04-30T23:07:00Z">
        <w:r w:rsidRPr="00EA4893" w:rsidDel="00494821">
          <w:rPr>
            <w:sz w:val="20"/>
          </w:rPr>
          <w:delText>u</w:delText>
        </w:r>
      </w:del>
      <w:r w:rsidRPr="00EA4893">
        <w:rPr>
          <w:sz w:val="20"/>
        </w:rPr>
        <w:t>L</w:t>
      </w:r>
      <w:proofErr w:type="spellEnd"/>
      <w:r w:rsidRPr="00EA4893">
        <w:rPr>
          <w:sz w:val="20"/>
        </w:rPr>
        <w:t xml:space="preserve"> of D10 to wells corresponding to virus only and virus plus cells control wells. Add 120 </w:t>
      </w:r>
      <w:proofErr w:type="spellStart"/>
      <w:ins w:id="89" w:author="Kate D Crawford" w:date="2020-04-30T23:07:00Z">
        <w:r w:rsidR="00494821" w:rsidRPr="00324D9A">
          <w:rPr>
            <w:color w:val="000000" w:themeColor="text1"/>
          </w:rPr>
          <w:t>μ</w:t>
        </w:r>
      </w:ins>
      <w:del w:id="90" w:author="Kate D Crawford" w:date="2020-04-30T23:07:00Z">
        <w:r w:rsidRPr="00EA4893" w:rsidDel="00494821">
          <w:rPr>
            <w:sz w:val="20"/>
          </w:rPr>
          <w:delText>u</w:delText>
        </w:r>
      </w:del>
      <w:r w:rsidRPr="00EA4893">
        <w:rPr>
          <w:sz w:val="20"/>
        </w:rPr>
        <w:t>L</w:t>
      </w:r>
      <w:proofErr w:type="spellEnd"/>
      <w:r w:rsidRPr="00EA4893">
        <w:rPr>
          <w:sz w:val="20"/>
        </w:rPr>
        <w:t xml:space="preserve"> of D10 to media only and cells only control wells. See </w:t>
      </w:r>
      <w:r w:rsidR="00DA15EA" w:rsidRPr="00EA4893">
        <w:rPr>
          <w:b/>
          <w:bCs/>
          <w:sz w:val="20"/>
        </w:rPr>
        <w:t>Figure 5</w:t>
      </w:r>
      <w:r w:rsidRPr="00EA4893">
        <w:rPr>
          <w:sz w:val="20"/>
        </w:rPr>
        <w:t xml:space="preserve"> for an example plate layout.</w:t>
      </w:r>
    </w:p>
    <w:p w14:paraId="1D58D11B" w14:textId="43EE1E1D" w:rsidR="00712845" w:rsidRPr="00EA4893" w:rsidRDefault="004F2C2A" w:rsidP="00820D4F">
      <w:pPr>
        <w:pStyle w:val="MDPI61Supplementary"/>
        <w:numPr>
          <w:ilvl w:val="0"/>
          <w:numId w:val="5"/>
        </w:numPr>
        <w:spacing w:before="80" w:line="240" w:lineRule="auto"/>
        <w:rPr>
          <w:bCs/>
          <w:i/>
          <w:iCs/>
          <w:sz w:val="20"/>
        </w:rPr>
      </w:pPr>
      <w:r w:rsidRPr="00EA4893">
        <w:rPr>
          <w:bCs/>
          <w:sz w:val="20"/>
        </w:rPr>
        <w:t>Dilute virus to ~</w:t>
      </w:r>
      <w:r w:rsidR="00997A19" w:rsidRPr="00EA4893">
        <w:rPr>
          <w:bCs/>
          <w:sz w:val="20"/>
        </w:rPr>
        <w:t>2-4x10</w:t>
      </w:r>
      <w:r w:rsidR="00997A19" w:rsidRPr="00EA4893">
        <w:rPr>
          <w:bCs/>
          <w:sz w:val="20"/>
          <w:vertAlign w:val="superscript"/>
        </w:rPr>
        <w:t>6</w:t>
      </w:r>
      <w:r w:rsidRPr="00EA4893">
        <w:rPr>
          <w:bCs/>
          <w:sz w:val="20"/>
        </w:rPr>
        <w:t xml:space="preserve"> RLU</w:t>
      </w:r>
      <w:r w:rsidR="00712845" w:rsidRPr="00EA4893">
        <w:rPr>
          <w:bCs/>
          <w:sz w:val="20"/>
        </w:rPr>
        <w:t xml:space="preserve"> per </w:t>
      </w:r>
      <w:proofErr w:type="spellStart"/>
      <w:r w:rsidR="00997A19" w:rsidRPr="00EA4893">
        <w:rPr>
          <w:bCs/>
          <w:sz w:val="20"/>
        </w:rPr>
        <w:t>mL</w:t>
      </w:r>
      <w:r w:rsidR="00712845" w:rsidRPr="00EA4893">
        <w:rPr>
          <w:bCs/>
          <w:sz w:val="20"/>
        </w:rPr>
        <w:t>.</w:t>
      </w:r>
      <w:proofErr w:type="spellEnd"/>
      <w:r w:rsidR="00712845" w:rsidRPr="00EA4893">
        <w:rPr>
          <w:bCs/>
          <w:sz w:val="20"/>
        </w:rPr>
        <w:t xml:space="preserve"> Add </w:t>
      </w:r>
      <w:r w:rsidR="00997A19" w:rsidRPr="00EA4893">
        <w:rPr>
          <w:bCs/>
          <w:sz w:val="20"/>
        </w:rPr>
        <w:t xml:space="preserve">60 </w:t>
      </w:r>
      <w:proofErr w:type="spellStart"/>
      <w:ins w:id="91" w:author="Kate D Crawford" w:date="2020-04-30T23:07:00Z">
        <w:r w:rsidR="00494821" w:rsidRPr="00324D9A">
          <w:rPr>
            <w:color w:val="000000" w:themeColor="text1"/>
          </w:rPr>
          <w:t>μ</w:t>
        </w:r>
      </w:ins>
      <w:del w:id="92" w:author="Kate D Crawford" w:date="2020-04-30T23:07:00Z">
        <w:r w:rsidR="00997A19" w:rsidRPr="00EA4893" w:rsidDel="00494821">
          <w:rPr>
            <w:bCs/>
            <w:sz w:val="20"/>
          </w:rPr>
          <w:delText>u</w:delText>
        </w:r>
      </w:del>
      <w:r w:rsidR="00997A19" w:rsidRPr="00EA4893">
        <w:rPr>
          <w:bCs/>
          <w:sz w:val="20"/>
        </w:rPr>
        <w:t>L</w:t>
      </w:r>
      <w:proofErr w:type="spellEnd"/>
      <w:r w:rsidR="00997A19" w:rsidRPr="00EA4893">
        <w:rPr>
          <w:bCs/>
          <w:sz w:val="20"/>
        </w:rPr>
        <w:t xml:space="preserve"> of </w:t>
      </w:r>
      <w:r w:rsidR="00712845" w:rsidRPr="00EA4893">
        <w:rPr>
          <w:bCs/>
          <w:sz w:val="20"/>
        </w:rPr>
        <w:t xml:space="preserve">diluted </w:t>
      </w:r>
      <w:r w:rsidR="00997A19" w:rsidRPr="00EA4893">
        <w:rPr>
          <w:bCs/>
          <w:sz w:val="20"/>
        </w:rPr>
        <w:t xml:space="preserve">virus to </w:t>
      </w:r>
      <w:r w:rsidR="007955C3" w:rsidRPr="00EA4893">
        <w:rPr>
          <w:bCs/>
          <w:sz w:val="20"/>
        </w:rPr>
        <w:t>all wells containing</w:t>
      </w:r>
      <w:r w:rsidR="00997A19" w:rsidRPr="00EA4893">
        <w:rPr>
          <w:bCs/>
          <w:sz w:val="20"/>
        </w:rPr>
        <w:t xml:space="preserve"> serum dilutions</w:t>
      </w:r>
      <w:r w:rsidR="00191BDC" w:rsidRPr="00EA4893">
        <w:rPr>
          <w:bCs/>
          <w:sz w:val="20"/>
        </w:rPr>
        <w:t xml:space="preserve"> and the </w:t>
      </w:r>
      <w:r w:rsidR="007955C3" w:rsidRPr="00EA4893">
        <w:rPr>
          <w:bCs/>
          <w:sz w:val="20"/>
        </w:rPr>
        <w:t xml:space="preserve">virus only and virus plus cells </w:t>
      </w:r>
      <w:r w:rsidR="00D443D7" w:rsidRPr="00EA4893">
        <w:rPr>
          <w:bCs/>
          <w:sz w:val="20"/>
        </w:rPr>
        <w:t xml:space="preserve">control </w:t>
      </w:r>
      <w:r w:rsidR="007955C3" w:rsidRPr="00EA4893">
        <w:rPr>
          <w:bCs/>
          <w:sz w:val="20"/>
        </w:rPr>
        <w:t>wells.</w:t>
      </w:r>
    </w:p>
    <w:p w14:paraId="5DF60C37" w14:textId="4D56FDF0" w:rsidR="00997A19" w:rsidRPr="00EA4893" w:rsidRDefault="00997A19" w:rsidP="00820D4F">
      <w:pPr>
        <w:pStyle w:val="MDPI61Supplementary"/>
        <w:numPr>
          <w:ilvl w:val="0"/>
          <w:numId w:val="5"/>
        </w:numPr>
        <w:spacing w:before="80" w:line="240" w:lineRule="auto"/>
        <w:rPr>
          <w:bCs/>
          <w:i/>
          <w:iCs/>
          <w:sz w:val="20"/>
        </w:rPr>
      </w:pPr>
      <w:r w:rsidRPr="00EA4893">
        <w:rPr>
          <w:bCs/>
          <w:sz w:val="20"/>
        </w:rPr>
        <w:t xml:space="preserve">Incubate virus and serum at 37 C for 1 hr. </w:t>
      </w:r>
    </w:p>
    <w:p w14:paraId="68D3D2FA" w14:textId="5225E398" w:rsidR="00997A19" w:rsidRPr="00EA4893" w:rsidRDefault="00AF4A54" w:rsidP="00820D4F">
      <w:pPr>
        <w:pStyle w:val="MDPI61Supplementary"/>
        <w:numPr>
          <w:ilvl w:val="0"/>
          <w:numId w:val="5"/>
        </w:numPr>
        <w:spacing w:before="80" w:line="240" w:lineRule="auto"/>
        <w:rPr>
          <w:bCs/>
          <w:i/>
          <w:iCs/>
          <w:sz w:val="20"/>
        </w:rPr>
      </w:pPr>
      <w:r w:rsidRPr="00EA4893">
        <w:rPr>
          <w:bCs/>
          <w:sz w:val="20"/>
        </w:rPr>
        <w:t xml:space="preserve">Carefully add 100 </w:t>
      </w:r>
      <w:proofErr w:type="spellStart"/>
      <w:ins w:id="93" w:author="Kate D Crawford" w:date="2020-04-30T23:05:00Z">
        <w:r w:rsidR="00065781" w:rsidRPr="00324D9A">
          <w:rPr>
            <w:color w:val="000000" w:themeColor="text1"/>
          </w:rPr>
          <w:t>μ</w:t>
        </w:r>
      </w:ins>
      <w:del w:id="94" w:author="Kate D Crawford" w:date="2020-04-30T23:05:00Z">
        <w:r w:rsidRPr="00EA4893" w:rsidDel="00065781">
          <w:rPr>
            <w:bCs/>
            <w:sz w:val="20"/>
          </w:rPr>
          <w:delText>u</w:delText>
        </w:r>
      </w:del>
      <w:r w:rsidRPr="00EA4893">
        <w:rPr>
          <w:bCs/>
          <w:sz w:val="20"/>
        </w:rPr>
        <w:t>L</w:t>
      </w:r>
      <w:proofErr w:type="spellEnd"/>
      <w:r w:rsidRPr="00EA4893">
        <w:rPr>
          <w:bCs/>
          <w:sz w:val="20"/>
        </w:rPr>
        <w:t xml:space="preserve"> </w:t>
      </w:r>
      <w:r w:rsidR="007955C3" w:rsidRPr="00EA4893">
        <w:rPr>
          <w:bCs/>
          <w:sz w:val="20"/>
        </w:rPr>
        <w:t xml:space="preserve">from each well of the setup plate </w:t>
      </w:r>
      <w:r w:rsidR="00AD6D57" w:rsidRPr="00EA4893">
        <w:rPr>
          <w:bCs/>
          <w:sz w:val="20"/>
        </w:rPr>
        <w:t xml:space="preserve">containing the sera and virus dilutions </w:t>
      </w:r>
      <w:r w:rsidR="007955C3" w:rsidRPr="00EA4893">
        <w:rPr>
          <w:bCs/>
          <w:sz w:val="20"/>
        </w:rPr>
        <w:t xml:space="preserve">to </w:t>
      </w:r>
      <w:r w:rsidR="00894DAD" w:rsidRPr="00EA4893">
        <w:rPr>
          <w:bCs/>
          <w:sz w:val="20"/>
        </w:rPr>
        <w:t xml:space="preserve">the corresponding wells of </w:t>
      </w:r>
      <w:r w:rsidRPr="00EA4893">
        <w:rPr>
          <w:bCs/>
          <w:sz w:val="20"/>
        </w:rPr>
        <w:t>the plate of 293T-ACE2 cells.</w:t>
      </w:r>
      <w:r w:rsidR="00894DAD" w:rsidRPr="00EA4893">
        <w:rPr>
          <w:bCs/>
          <w:sz w:val="20"/>
        </w:rPr>
        <w:t xml:space="preserve"> </w:t>
      </w:r>
    </w:p>
    <w:p w14:paraId="3E15CC47" w14:textId="6B482D91" w:rsidR="00AF4A54" w:rsidRPr="00EA4893" w:rsidRDefault="00AF4A54" w:rsidP="00820D4F">
      <w:pPr>
        <w:pStyle w:val="MDPI61Supplementary"/>
        <w:numPr>
          <w:ilvl w:val="0"/>
          <w:numId w:val="5"/>
        </w:numPr>
        <w:spacing w:before="80" w:line="240" w:lineRule="auto"/>
        <w:rPr>
          <w:bCs/>
          <w:i/>
          <w:iCs/>
          <w:sz w:val="20"/>
        </w:rPr>
      </w:pPr>
      <w:r w:rsidRPr="00EA4893">
        <w:rPr>
          <w:bCs/>
          <w:sz w:val="20"/>
        </w:rPr>
        <w:t xml:space="preserve">Add </w:t>
      </w:r>
      <w:r w:rsidR="00894DAD" w:rsidRPr="00EA4893">
        <w:rPr>
          <w:bCs/>
          <w:sz w:val="20"/>
        </w:rPr>
        <w:t xml:space="preserve">polybrene </w:t>
      </w:r>
      <w:r w:rsidR="00AD6D57" w:rsidRPr="00EA4893">
        <w:rPr>
          <w:bCs/>
          <w:color w:val="000000" w:themeColor="text1"/>
          <w:sz w:val="20"/>
        </w:rPr>
        <w:t>(Sigma Aldrich, TR-1003-G</w:t>
      </w:r>
      <w:r w:rsidR="00AD6D57" w:rsidRPr="00EA4893">
        <w:rPr>
          <w:bCs/>
          <w:sz w:val="20"/>
        </w:rPr>
        <w:t xml:space="preserve">) as described in subsection 4.4 </w:t>
      </w:r>
      <w:r w:rsidR="00894DAD" w:rsidRPr="00EA4893">
        <w:rPr>
          <w:bCs/>
          <w:sz w:val="20"/>
        </w:rPr>
        <w:t xml:space="preserve">for </w:t>
      </w:r>
      <w:r w:rsidRPr="00EA4893">
        <w:rPr>
          <w:bCs/>
          <w:sz w:val="20"/>
        </w:rPr>
        <w:t xml:space="preserve">a final concentration of 5 </w:t>
      </w:r>
      <w:proofErr w:type="spellStart"/>
      <w:ins w:id="95" w:author="Kate D Crawford" w:date="2020-04-30T23:05:00Z">
        <w:r w:rsidR="00065781" w:rsidRPr="00324D9A">
          <w:rPr>
            <w:color w:val="000000" w:themeColor="text1"/>
          </w:rPr>
          <w:t>μ</w:t>
        </w:r>
      </w:ins>
      <w:del w:id="96" w:author="Kate D Crawford" w:date="2020-04-30T23:05:00Z">
        <w:r w:rsidRPr="00EA4893" w:rsidDel="00065781">
          <w:rPr>
            <w:bCs/>
            <w:sz w:val="20"/>
          </w:rPr>
          <w:delText>u</w:delText>
        </w:r>
      </w:del>
      <w:r w:rsidRPr="00EA4893">
        <w:rPr>
          <w:bCs/>
          <w:sz w:val="20"/>
        </w:rPr>
        <w:t>g</w:t>
      </w:r>
      <w:proofErr w:type="spellEnd"/>
      <w:r w:rsidRPr="00EA4893">
        <w:rPr>
          <w:bCs/>
          <w:sz w:val="20"/>
        </w:rPr>
        <w:t>/mL</w:t>
      </w:r>
      <w:r w:rsidR="00894DAD" w:rsidRPr="00EA4893">
        <w:rPr>
          <w:bCs/>
          <w:sz w:val="20"/>
        </w:rPr>
        <w:t xml:space="preserve"> in each well</w:t>
      </w:r>
      <w:r w:rsidRPr="00EA4893">
        <w:rPr>
          <w:bCs/>
          <w:sz w:val="20"/>
        </w:rPr>
        <w:t>.</w:t>
      </w:r>
      <w:r w:rsidR="007955C3" w:rsidRPr="00EA4893">
        <w:rPr>
          <w:bCs/>
          <w:sz w:val="20"/>
        </w:rPr>
        <w:t xml:space="preserve"> </w:t>
      </w:r>
    </w:p>
    <w:p w14:paraId="0450A6C9" w14:textId="77777777" w:rsidR="00313D72" w:rsidRPr="00EA4893" w:rsidRDefault="00AF4A54" w:rsidP="00820D4F">
      <w:pPr>
        <w:pStyle w:val="MDPI61Supplementary"/>
        <w:numPr>
          <w:ilvl w:val="0"/>
          <w:numId w:val="5"/>
        </w:numPr>
        <w:spacing w:before="80" w:line="240" w:lineRule="auto"/>
        <w:rPr>
          <w:bCs/>
          <w:i/>
          <w:iCs/>
          <w:sz w:val="20"/>
        </w:rPr>
      </w:pPr>
      <w:r w:rsidRPr="00EA4893">
        <w:rPr>
          <w:bCs/>
          <w:sz w:val="20"/>
        </w:rPr>
        <w:t>Incubate at 37</w:t>
      </w:r>
      <w:r w:rsidR="007955C3" w:rsidRPr="00EA4893">
        <w:rPr>
          <w:bCs/>
          <w:sz w:val="20"/>
        </w:rPr>
        <w:t xml:space="preserve"> </w:t>
      </w:r>
      <w:r w:rsidRPr="00EA4893">
        <w:rPr>
          <w:bCs/>
          <w:sz w:val="20"/>
        </w:rPr>
        <w:t>C for 48-60 hours before reading out luminescence or fluorescence</w:t>
      </w:r>
      <w:r w:rsidR="007955C3" w:rsidRPr="00EA4893">
        <w:rPr>
          <w:bCs/>
          <w:sz w:val="20"/>
        </w:rPr>
        <w:t xml:space="preserve"> as described in subsection 4.4</w:t>
      </w:r>
      <w:r w:rsidRPr="00EA4893">
        <w:rPr>
          <w:bCs/>
          <w:sz w:val="20"/>
        </w:rPr>
        <w:t>.</w:t>
      </w:r>
    </w:p>
    <w:p w14:paraId="1EE874BA" w14:textId="24BA4C58" w:rsidR="00820D4F" w:rsidRDefault="00AD6D57" w:rsidP="00820D4F">
      <w:pPr>
        <w:pStyle w:val="MDPI61Supplementary"/>
        <w:numPr>
          <w:ilvl w:val="0"/>
          <w:numId w:val="5"/>
        </w:numPr>
        <w:spacing w:before="80" w:line="240" w:lineRule="auto"/>
        <w:rPr>
          <w:bCs/>
          <w:i/>
          <w:iCs/>
        </w:rPr>
      </w:pPr>
      <w:r w:rsidRPr="00EA4893">
        <w:rPr>
          <w:bCs/>
          <w:sz w:val="20"/>
        </w:rPr>
        <w:t xml:space="preserve">Plot the data. </w:t>
      </w:r>
      <w:ins w:id="97" w:author="Dusenbury Crawford, Katharine H" w:date="2020-05-01T10:06:00Z">
        <w:r w:rsidR="003E4EAA">
          <w:rPr>
            <w:bCs/>
            <w:sz w:val="20"/>
          </w:rPr>
          <w:t>For our analysis</w:t>
        </w:r>
      </w:ins>
      <w:ins w:id="98" w:author="Dusenbury Crawford, Katharine H" w:date="2020-05-01T10:02:00Z">
        <w:r w:rsidR="00AB6DED">
          <w:rPr>
            <w:bCs/>
            <w:sz w:val="20"/>
          </w:rPr>
          <w:t>, we first</w:t>
        </w:r>
      </w:ins>
      <w:ins w:id="99" w:author="Dusenbury Crawford, Katharine H" w:date="2020-05-01T10:03:00Z">
        <w:r w:rsidR="00AB6DED">
          <w:rPr>
            <w:bCs/>
            <w:sz w:val="20"/>
          </w:rPr>
          <w:t xml:space="preserve"> subtracted out the background signal (average of the “virus only” and “virus + 293Ts” wells</w:t>
        </w:r>
      </w:ins>
      <w:ins w:id="100" w:author="Dusenbury Crawford, Katharine H" w:date="2020-05-01T10:08:00Z">
        <w:r w:rsidR="0040757A">
          <w:rPr>
            <w:bCs/>
            <w:sz w:val="20"/>
          </w:rPr>
          <w:t>)</w:t>
        </w:r>
      </w:ins>
      <w:ins w:id="101" w:author="Dusenbury Crawford, Katharine H" w:date="2020-05-01T10:05:00Z">
        <w:r w:rsidR="00AB6DED">
          <w:rPr>
            <w:bCs/>
            <w:sz w:val="20"/>
          </w:rPr>
          <w:t xml:space="preserve"> and</w:t>
        </w:r>
      </w:ins>
      <w:ins w:id="102" w:author="Dusenbury Crawford, Katharine H" w:date="2020-05-01T10:02:00Z">
        <w:r w:rsidR="00AB6DED">
          <w:rPr>
            <w:bCs/>
            <w:sz w:val="20"/>
          </w:rPr>
          <w:t xml:space="preserve"> </w:t>
        </w:r>
      </w:ins>
      <w:ins w:id="103" w:author="Dusenbury Crawford, Katharine H" w:date="2020-05-01T10:03:00Z">
        <w:r w:rsidR="00AB6DED">
          <w:rPr>
            <w:bCs/>
            <w:sz w:val="20"/>
          </w:rPr>
          <w:t xml:space="preserve">then </w:t>
        </w:r>
      </w:ins>
      <w:ins w:id="104" w:author="Dusenbury Crawford, Katharine H" w:date="2020-05-01T10:02:00Z">
        <w:r w:rsidR="00AB6DED">
          <w:rPr>
            <w:bCs/>
            <w:sz w:val="20"/>
          </w:rPr>
          <w:t>calculated the “</w:t>
        </w:r>
        <w:del w:id="105" w:author="Kate D Crawford" w:date="2020-05-01T13:24:00Z">
          <w:r w:rsidR="00AB6DED" w:rsidDel="00626CB8">
            <w:rPr>
              <w:bCs/>
              <w:sz w:val="20"/>
            </w:rPr>
            <w:delText>fraction infectivity</w:delText>
          </w:r>
        </w:del>
      </w:ins>
      <w:ins w:id="106" w:author="Kate D Crawford" w:date="2020-05-01T13:24:00Z">
        <w:r w:rsidR="00626CB8">
          <w:rPr>
            <w:bCs/>
            <w:sz w:val="20"/>
          </w:rPr>
          <w:t>maximum infectivity</w:t>
        </w:r>
      </w:ins>
      <w:ins w:id="107" w:author="Dusenbury Crawford, Katharine H" w:date="2020-05-01T10:02:00Z">
        <w:r w:rsidR="00AB6DED">
          <w:rPr>
            <w:bCs/>
            <w:sz w:val="20"/>
          </w:rPr>
          <w:t xml:space="preserve">” for each </w:t>
        </w:r>
        <w:del w:id="108" w:author="Kate D Crawford" w:date="2020-05-01T13:24:00Z">
          <w:r w:rsidR="00AB6DED" w:rsidDel="00626CB8">
            <w:rPr>
              <w:bCs/>
              <w:sz w:val="20"/>
            </w:rPr>
            <w:delText>well</w:delText>
          </w:r>
        </w:del>
      </w:ins>
      <w:ins w:id="109" w:author="Kate D Crawford" w:date="2020-05-01T13:24:00Z">
        <w:r w:rsidR="00626CB8">
          <w:rPr>
            <w:bCs/>
            <w:sz w:val="20"/>
          </w:rPr>
          <w:t>plate</w:t>
        </w:r>
      </w:ins>
      <w:ins w:id="110" w:author="Dusenbury Crawford, Katharine H" w:date="2020-05-01T10:05:00Z">
        <w:r w:rsidR="00AB6DED">
          <w:rPr>
            <w:bCs/>
            <w:sz w:val="20"/>
          </w:rPr>
          <w:t xml:space="preserve"> as the average</w:t>
        </w:r>
        <w:r w:rsidR="003E4EAA">
          <w:rPr>
            <w:bCs/>
            <w:sz w:val="20"/>
          </w:rPr>
          <w:t xml:space="preserve"> </w:t>
        </w:r>
      </w:ins>
      <w:ins w:id="111" w:author="Dusenbury Crawford, Katharine H" w:date="2020-05-01T10:07:00Z">
        <w:r w:rsidR="003E4EAA">
          <w:rPr>
            <w:bCs/>
            <w:sz w:val="20"/>
          </w:rPr>
          <w:t xml:space="preserve">signal from </w:t>
        </w:r>
      </w:ins>
      <w:ins w:id="112" w:author="Dusenbury Crawford, Katharine H" w:date="2020-05-01T10:05:00Z">
        <w:r w:rsidR="003E4EAA">
          <w:rPr>
            <w:bCs/>
            <w:sz w:val="20"/>
          </w:rPr>
          <w:t xml:space="preserve">the wells without serum (“virus + cells” wells). </w:t>
        </w:r>
      </w:ins>
      <w:ins w:id="113" w:author="Kate D Crawford" w:date="2020-05-01T13:24:00Z">
        <w:r w:rsidR="00626CB8">
          <w:rPr>
            <w:bCs/>
            <w:sz w:val="20"/>
          </w:rPr>
          <w:t>We then calculated the “fraction infect</w:t>
        </w:r>
      </w:ins>
      <w:ins w:id="114" w:author="Kate D Crawford" w:date="2020-05-01T13:26:00Z">
        <w:r w:rsidR="00626CB8">
          <w:rPr>
            <w:bCs/>
            <w:sz w:val="20"/>
          </w:rPr>
          <w:t>i</w:t>
        </w:r>
      </w:ins>
      <w:ins w:id="115" w:author="Kate D Crawford" w:date="2020-05-01T13:24:00Z">
        <w:r w:rsidR="00626CB8">
          <w:rPr>
            <w:bCs/>
            <w:sz w:val="20"/>
          </w:rPr>
          <w:t xml:space="preserve">vity” for each well as the luciferase reading from </w:t>
        </w:r>
      </w:ins>
      <w:ins w:id="116" w:author="Kate D Crawford" w:date="2020-05-01T13:25:00Z">
        <w:r w:rsidR="00626CB8">
          <w:rPr>
            <w:bCs/>
            <w:sz w:val="20"/>
          </w:rPr>
          <w:t xml:space="preserve">each well divided by the “maximum infectivity” for that plate. </w:t>
        </w:r>
      </w:ins>
      <w:r w:rsidRPr="00EA4893">
        <w:rPr>
          <w:bCs/>
          <w:sz w:val="20"/>
        </w:rPr>
        <w:t xml:space="preserve">For the curves shown in </w:t>
      </w:r>
      <w:r w:rsidRPr="00EA4893">
        <w:rPr>
          <w:b/>
          <w:sz w:val="20"/>
        </w:rPr>
        <w:t>Figure 4</w:t>
      </w:r>
      <w:r w:rsidRPr="00EA4893">
        <w:rPr>
          <w:bCs/>
          <w:sz w:val="20"/>
        </w:rPr>
        <w:t xml:space="preserve">, we </w:t>
      </w:r>
      <w:ins w:id="117" w:author="Dusenbury Crawford, Katharine H" w:date="2020-05-01T10:06:00Z">
        <w:r w:rsidR="003E4EAA">
          <w:rPr>
            <w:bCs/>
            <w:sz w:val="20"/>
          </w:rPr>
          <w:t xml:space="preserve">then </w:t>
        </w:r>
      </w:ins>
      <w:r w:rsidRPr="00EA4893">
        <w:rPr>
          <w:bCs/>
          <w:sz w:val="20"/>
        </w:rPr>
        <w:t xml:space="preserve">fit and plotted the </w:t>
      </w:r>
      <w:ins w:id="118" w:author="Kate D Crawford" w:date="2020-05-01T13:25:00Z">
        <w:r w:rsidR="00626CB8">
          <w:rPr>
            <w:bCs/>
            <w:sz w:val="20"/>
          </w:rPr>
          <w:t xml:space="preserve">fraction infectivity </w:t>
        </w:r>
      </w:ins>
      <w:r w:rsidRPr="00EA4893">
        <w:rPr>
          <w:bCs/>
          <w:sz w:val="20"/>
        </w:rPr>
        <w:t>data using</w:t>
      </w:r>
      <w:r w:rsidR="00820D4F" w:rsidRPr="00EA4893">
        <w:rPr>
          <w:bCs/>
          <w:sz w:val="20"/>
        </w:rPr>
        <w:t xml:space="preserve"> the </w:t>
      </w:r>
      <w:proofErr w:type="spellStart"/>
      <w:r w:rsidR="00820D4F" w:rsidRPr="00EA4893">
        <w:rPr>
          <w:rFonts w:cs="Courier New"/>
          <w:bCs/>
          <w:sz w:val="20"/>
        </w:rPr>
        <w:t>neutcurve</w:t>
      </w:r>
      <w:proofErr w:type="spellEnd"/>
      <w:r w:rsidR="00820D4F" w:rsidRPr="00EA4893">
        <w:rPr>
          <w:bCs/>
          <w:i/>
          <w:iCs/>
          <w:sz w:val="20"/>
        </w:rPr>
        <w:t xml:space="preserve"> </w:t>
      </w:r>
      <w:r w:rsidR="00820D4F" w:rsidRPr="00EA4893">
        <w:rPr>
          <w:bCs/>
          <w:sz w:val="20"/>
        </w:rPr>
        <w:t>Python package (</w:t>
      </w:r>
      <w:hyperlink r:id="rId34" w:history="1">
        <w:r w:rsidR="00820D4F" w:rsidRPr="00EA4893">
          <w:rPr>
            <w:rStyle w:val="Hyperlink"/>
            <w:bCs/>
            <w:sz w:val="20"/>
          </w:rPr>
          <w:t>https://jbloomlab.github.io/neutcurve/</w:t>
        </w:r>
      </w:hyperlink>
      <w:r w:rsidR="00820D4F" w:rsidRPr="00EA4893">
        <w:rPr>
          <w:bCs/>
          <w:sz w:val="20"/>
        </w:rPr>
        <w:t>).</w:t>
      </w:r>
    </w:p>
    <w:p w14:paraId="0185E614" w14:textId="5847E967" w:rsidR="00521B95" w:rsidRPr="00EA4893" w:rsidRDefault="00EA4893" w:rsidP="00EA4893">
      <w:pPr>
        <w:pStyle w:val="MDPI22heading2"/>
      </w:pPr>
      <w:r w:rsidRPr="00EA4893">
        <w:t xml:space="preserve">4.6. </w:t>
      </w:r>
      <w:r w:rsidR="00521B95" w:rsidRPr="00EA4893">
        <w:t xml:space="preserve">Human </w:t>
      </w:r>
      <w:r w:rsidR="00084F3F" w:rsidRPr="00EA4893">
        <w:t>plasma</w:t>
      </w:r>
      <w:r w:rsidR="00521B95" w:rsidRPr="00EA4893">
        <w:t xml:space="preserve"> sample and soluble ACE2.</w:t>
      </w:r>
    </w:p>
    <w:p w14:paraId="6B5A8EAB" w14:textId="20EE55F7" w:rsidR="0092573B" w:rsidRDefault="0092573B" w:rsidP="00EA4893">
      <w:pPr>
        <w:pStyle w:val="MDPI31text"/>
      </w:pPr>
      <w:r>
        <w:t xml:space="preserve">The human plasma sample used in </w:t>
      </w:r>
      <w:r w:rsidR="00FF32C4">
        <w:rPr>
          <w:b/>
        </w:rPr>
        <w:t>Figure 4A</w:t>
      </w:r>
      <w:r w:rsidR="00FF32C4">
        <w:t xml:space="preserve"> was </w:t>
      </w:r>
      <w:r w:rsidR="006615A3">
        <w:t>collected at 19 days post-symptom onset</w:t>
      </w:r>
      <w:r w:rsidR="00FF32C4">
        <w:t xml:space="preserve"> from a patient with a confirmed SARS-CoV-2 infection</w:t>
      </w:r>
      <w:r w:rsidR="006615A3">
        <w:t>. Prior to use, the plasma was heat-inactivated in a biosafety cabinet</w:t>
      </w:r>
      <w:r w:rsidR="007920B0">
        <w:t xml:space="preserve"> at 56 C for one hour. This duration of heat treatment has been shown to be sufficient</w:t>
      </w:r>
      <w:r w:rsidR="00820D4F">
        <w:t xml:space="preserve"> to</w:t>
      </w:r>
      <w:r w:rsidR="007920B0">
        <w:t xml:space="preserve"> inactivate SARS-CoV-2</w:t>
      </w:r>
      <w:r w:rsidR="001F1F62">
        <w:t xml:space="preserve"> </w:t>
      </w:r>
      <w:r w:rsidR="007425C5">
        <w:fldChar w:fldCharType="begin" w:fldLock="1"/>
      </w:r>
      <w:r w:rsidR="00CC66FD">
        <w:instrText>ADDIN CSL_CITATION {"citationItems":[{"id":"ITEM-1","itemData":{"DOI":"10.1101/2020.03.17.20037713","abstract":"Introduction: SARS-Cov-2 (severe acute respiratory disease coronavirus 2), which causes Coronavirus Disease 2019 (COVID19) was first detected in China in late 2019 and has since then caused a global pandemic. While molecular assays to directly detect the viral genetic material are available for the diagnosis of acute infection, we currently lack serological assays suitable to specifically detect SARS-CoV-2 antibodies. Methods: Here we describe serological enzyme-linked immunosorbent assays (ELISA) that we developed using recombinant antigens derived from the spike protein of SARS-CoV-2. These assays were developed with negative control samples representing pre-COVID 19 background immunity in the general population and samples from COVID19 patients. Results: The assays are sensitive and specific, allowing for screening and identification of COVID19 seroconverters using human plasma/serum as early as 3 days post symptom onset. Importantly, these assays do not require handling of infectious virus, can be adjusted to detect different antibody types and are amendable to scaling. Conclusion: Serological assays are of critical importance to determine seroprevalence in a given population, define previous exposure and identify highly reactive human donors for the generation of convalescent serum as therapeutic. Sensitive and specific identification of coronavirus SARS-Cov-2 antibody titers will also support screening of health care workers to identify those who are already immune and can be deployed to care for infected patients minimizing the risk of viral spread to colleagues and other patients.\n\n### Competing Interest Statement\n\nThe authors have declared no competing interest.\n\n### Clinical Trial\n\nThis is not a clinical trial, just development of a serological assay.\n\n### Funding Statement\n\nMount Sinai Health System Translational Science Hub (NIH grant U54TR001433) for supporting sample collection. The work of the Personalized Virology Initiative is supported by institutional funds and philanthropic donations. This work was partially supported by the NIAID Centers of Excellence for Influenza Research and Surveillance (CEIRS) contract HHSN272201400008C, the Australian National Health and Medical Research Council (NHMRC) NHMRC Program Grant (1071916) and NHMRC Research Fellowship Level B (#1102792), the Academy of Finland and Helsinki University Hospital Funds (TYH2018322). Finally, we want to thank the three COVID19 patients for their contribution to research …","author":[{"dropping-particle":"","family":"Amanat","given":"Fatima","non-dropping-particle":"","parse-names":false,"suffix":""},{"dropping-particle":"","family":"Nguyen","given":"Thi","non-dropping-particle":"","parse-names":false,"suffix":""},{"dropping-particle":"","family":"Chromikova","given":"Veronika","non-dropping-particle":"","parse-names":false,"suffix":""},{"dropping-particle":"","family":"Strohmeier","given":"Shirin","non-dropping-particle":"","parse-names":false,"suffix":""},{"dropping-particle":"","family":"Stadlbauer","given":"Daniel","non-dropping-particle":"","parse-names":false,"suffix":""},{"dropping-particle":"","family":"Javier","given":"Andres","non-dropping-particle":"","parse-names":false,"suffix":""},{"dropping-particle":"","family":"Jiang","given":"Kaijun","non-dropping-particle":"","parse-names":false,"suffix":""},{"dropping-particle":"","family":"Asthagiri-Arunkumar","given":"Guha","non-dropping-particle":"","parse-names":false,"suffix":""},{"dropping-particle":"","family":"Polanco","given":"Jose","non-dropping-particle":"","parse-names":false,"suffix":""},{"dropping-particle":"","family":"Bermudez-Gonzalez","given":"Maria","non-dropping-particle":"","parse-names":false,"suffix":""},{"dropping-particle":"","family":"Caplivski","given":"Daniel","non-dropping-particle":"","parse-names":false,"suffix":""},{"dropping-particle":"","family":"Cheng","given":"Allen","non-dropping-particle":"","parse-names":false,"suffix":""},{"dropping-particle":"","family":"Kedzierska","given":"Katherine","non-dropping-particle":"","parse-names":false,"suffix":""},{"dropping-particle":"","family":"Vapalahti","given":"Olli","non-dropping-particle":"","parse-names":false,"suffix":""},{"dropping-particle":"","family":"Hepojoki","given":"Jussi","non-dropping-particle":"","parse-names":false,"suffix":""},{"dropping-particle":"","family":"Simon","given":"Viviana","non-dropping-particle":"","parse-names":false,"suffix":""},{"dropping-particle":"","family":"Krammer","given":"Florian","non-dropping-particle":"","parse-names":false,"suffix":""}],"container-title":"medRxiv","id":"ITEM-1","issued":{"date-parts":[["2020"]]},"title":"A serological assay to detect SARS-CoV-2 seroconversion in humans","type":"article-journal"},"uris":["http://www.mendeley.com/documents/?uuid=7b62980a-95bf-41ef-8b2e-e97983265768"]},{"id":"ITEM-2","itemData":{"DOI":"10.1016/S2666-5247(20)30003-3","ISSN":"26665247","author":[{"dropping-particle":"","family":"Chin","given":"Alex W H","non-dropping-particle":"","parse-names":false,"suffix":""},{"dropping-particle":"","family":"Chu","given":"Julie T S","non-dropping-particle":"","parse-names":false,"suffix":""},{"dropping-particle":"","family":"Perera","given":"Mahen R A","non-dropping-particle":"","parse-names":false,"suffix":""},{"dropping-particle":"","family":"Hui","given":"Kenrie P Y","non-dropping-particle":"","parse-names":false,"suffix":""},{"dropping-particle":"","family":"Yen","given":"Hui-Ling","non-dropping-particle":"","parse-names":false,"suffix":""},{"dropping-particle":"","family":"Chan","given":"Michael C W","non-dropping-particle":"","parse-names":false,"suffix":""},{"dropping-particle":"","family":"Peiris","given":"Malik","non-dropping-particle":"","parse-names":false,"suffix":""},{"dropping-particle":"","family":"Poon","given":"Leo L M","non-dropping-particle":"","parse-names":false,"suffix":""}],"container-title":"The Lancet Microbe","id":"ITEM-2","issue":"20","issued":{"date-parts":[["2020","4"]]},"page":"30003","title":"Stability of SARS-CoV-2 in different environmental conditions","type":"article-journal","volume":"5247"},"uris":["http://www.mendeley.com/documents/?uuid=41ecd018-6f20-4d33-b77b-f25306b17b68"]}],"mendeley":{"formattedCitation":"[26,57]","plainTextFormattedCitation":"[26,57]","previouslyFormattedCitation":"[26,57]"},"properties":{"noteIndex":0},"schema":"https://github.com/citation-style-language/schema/raw/master/csl-citation.json"}</w:instrText>
      </w:r>
      <w:r w:rsidR="007425C5">
        <w:fldChar w:fldCharType="separate"/>
      </w:r>
      <w:r w:rsidR="00C26D0C" w:rsidRPr="00C26D0C">
        <w:rPr>
          <w:noProof/>
        </w:rPr>
        <w:t>[26,57]</w:t>
      </w:r>
      <w:r w:rsidR="007425C5">
        <w:fldChar w:fldCharType="end"/>
      </w:r>
      <w:r w:rsidR="007920B0">
        <w:t>, which is also not reported to be present a</w:t>
      </w:r>
      <w:r w:rsidR="004E0961">
        <w:t>t high titers</w:t>
      </w:r>
      <w:r w:rsidR="007920B0">
        <w:t xml:space="preserve"> in the blood</w:t>
      </w:r>
      <w:r w:rsidR="00043D2A">
        <w:t xml:space="preserve"> </w:t>
      </w:r>
      <w:r w:rsidR="00BB358B">
        <w:fldChar w:fldCharType="begin" w:fldLock="1"/>
      </w:r>
      <w:r w:rsidR="00CC66FD">
        <w:instrText>ADDIN CSL_CITATION {"citationItems":[{"id":"ITEM-1","itemData":{"DOI":"10.1001/jama.2020.3786","ISSN":"15383598","PMID":"32159775","author":[{"dropping-particle":"","family":"Wang","given":"Wenling","non-dropping-particle":"","parse-names":false,"suffix":""},{"dropping-particle":"","family":"Xu","given":"Yanli","non-dropping-particle":"","parse-names":false,"suffix":""},{"dropping-particle":"","family":"Gao","given":"Ruqin","non-dropping-particle":"","parse-names":false,"suffix":""},{"dropping-particle":"","family":"Lu","given":"Roujian","non-dropping-particle":"","parse-names":false,"suffix":""},{"dropping-particle":"","family":"Han","given":"Kai","non-dropping-particle":"","parse-names":false,"suffix":""},{"dropping-particle":"","family":"Wu","given":"Guizhen","non-dropping-particle":"","parse-names":false,"suffix":""},{"dropping-particle":"","family":"Tan","given":"Wenjie","non-dropping-particle":"","parse-names":false,"suffix":""}],"container-title":"JAMA - Journal of the American Medical Association","id":"ITEM-1","issued":{"date-parts":[["2020"]]},"title":"Detection of SARS-CoV-2 in Different Types of Clinical Specimens","type":"article"},"uris":["http://www.mendeley.com/documents/?uuid=129d918a-ca9c-418f-b164-07e05ec5e270"]},{"id":"ITEM-2","itemData":{"DOI":"10.1016/j.tmrv.2020.02.004","ISSN":"15329496","author":[{"dropping-particle":"","family":"Dodd","given":"Roger Y.","non-dropping-particle":"","parse-names":false,"suffix":""},{"dropping-particle":"","family":"Stramer","given":"Susan L.","non-dropping-particle":"","parse-names":false,"suffix":""}],"container-title":"Transfusion Medicine Reviews","id":"ITEM-2","issued":{"date-parts":[["2020"]]},"title":"COVID-19 and Blood Safety: Help with a Dilemma","type":"article"},"uris":["http://www.mendeley.com/documents/?uuid=6b11d0d9-3bf1-480e-a21f-a4175b4d211d"]}],"mendeley":{"formattedCitation":"[58,59]","plainTextFormattedCitation":"[58,59]","previouslyFormattedCitation":"[58,59]"},"properties":{"noteIndex":0},"schema":"https://github.com/citation-style-language/schema/raw/master/csl-citation.json"}</w:instrText>
      </w:r>
      <w:r w:rsidR="00BB358B">
        <w:fldChar w:fldCharType="separate"/>
      </w:r>
      <w:r w:rsidR="00C26D0C" w:rsidRPr="00C26D0C">
        <w:rPr>
          <w:noProof/>
        </w:rPr>
        <w:t>[58,59]</w:t>
      </w:r>
      <w:r w:rsidR="00BB358B">
        <w:fldChar w:fldCharType="end"/>
      </w:r>
      <w:r w:rsidR="007920B0">
        <w:t xml:space="preserve">. </w:t>
      </w:r>
      <w:r w:rsidR="00AD6D57">
        <w:t>The negative control ser</w:t>
      </w:r>
      <w:r w:rsidR="00820D4F">
        <w:t xml:space="preserve">um pools came from </w:t>
      </w:r>
      <w:r w:rsidR="00820D4F" w:rsidRPr="00820D4F">
        <w:t xml:space="preserve">Gemini Biosciences (Cat:100-110). The </w:t>
      </w:r>
      <w:r w:rsidR="00283B6C">
        <w:t xml:space="preserve">naïve </w:t>
      </w:r>
      <w:r w:rsidR="00820D4F">
        <w:t>serum</w:t>
      </w:r>
      <w:r w:rsidR="00283B6C">
        <w:t xml:space="preserve"> pool</w:t>
      </w:r>
      <w:r w:rsidR="00820D4F">
        <w:t xml:space="preserve"> collected</w:t>
      </w:r>
      <w:r w:rsidR="00283B6C">
        <w:t xml:space="preserve"> in</w:t>
      </w:r>
      <w:r w:rsidR="00820D4F">
        <w:t xml:space="preserve"> 2017-2018 is lot</w:t>
      </w:r>
      <w:r w:rsidR="00820D4F" w:rsidRPr="00820D4F">
        <w:t xml:space="preserve"> H86W03J</w:t>
      </w:r>
      <w:r w:rsidR="00820D4F">
        <w:t>. The age-matched negative control serum</w:t>
      </w:r>
      <w:r w:rsidR="00283B6C">
        <w:t xml:space="preserve"> </w:t>
      </w:r>
      <w:r w:rsidR="00221B8A">
        <w:t xml:space="preserve">comes from serum residuals collected by </w:t>
      </w:r>
      <w:proofErr w:type="spellStart"/>
      <w:r w:rsidR="00221B8A">
        <w:t>Bloodworks</w:t>
      </w:r>
      <w:proofErr w:type="spellEnd"/>
      <w:r w:rsidR="00221B8A">
        <w:t xml:space="preserve"> Northwest. It was collected on 12/19/198</w:t>
      </w:r>
      <w:r w:rsidR="004D3568">
        <w:t>9 and stored at -80 C</w:t>
      </w:r>
      <w:r w:rsidR="00793FEC">
        <w:t>.</w:t>
      </w:r>
    </w:p>
    <w:p w14:paraId="242E32F3" w14:textId="70D8A59F" w:rsidR="00FF32C4" w:rsidRPr="00FF32C4" w:rsidRDefault="00FF32C4" w:rsidP="00EA4893">
      <w:pPr>
        <w:pStyle w:val="MDPI31text"/>
      </w:pPr>
      <w:r>
        <w:t>Soluble human ACE2 protein fused to the Fc region of human IgG</w:t>
      </w:r>
      <w:ins w:id="119" w:author="Kate D Crawford" w:date="2020-05-01T13:56:00Z">
        <w:r w:rsidR="007B4187">
          <w:t>1</w:t>
        </w:r>
      </w:ins>
      <w:r>
        <w:t xml:space="preserve"> was produced as described in </w:t>
      </w:r>
      <w:r>
        <w:fldChar w:fldCharType="begin" w:fldLock="1"/>
      </w:r>
      <w:r w:rsidR="005B75E8">
        <w:instrText>ADDIN CSL_CITATION {"citationItems":[{"id":"ITEM-1","itemData":{"DOI":"10.1016/j.cell.2020.02.058","ISSN":"10974172","PMID":"32155444","abstract":"The emergence of SARS-CoV-2 has resulted in &gt;90,000 infections and &gt;3,000 deaths. Coronavirus spike (S) glycoproteins promote entry into cells and are the main target of antibodies. We show that SARS-CoV-2 S uses ACE2 to enter cells and that the receptor-binding domains of SARS-CoV-2 S and SARS-CoV S bind with similar affinities to human ACE2, correlating with the efficient spread of SARS-CoV-2 among humans. We found that the SARS-CoV-2 S glycoprotein harbors a furin cleavage site at the boundary between the S1/S2 subunits, which is processed during biogenesis and sets this virus apart from SARS-CoV and SARS-related CoVs. We determined cryo-EM structures of the SARS-CoV-2 S ectodomain trimer, providing a blueprint for the design of vaccines and inhibitors of viral entry. Finally, we demonstrate that SARS-CoV S murine polyclonal antibodies potently inhibited SARS-CoV-2 S mediated entry into cells, indicating that cross-neutralizing antibodies targeting conserved S epitopes can be elicited upon vaccination. SARS-CoV-2, a newly emerged pathogen spreading worldwide, binds with high affinity to human ACE2 and uses it as an entry receptor to invade target cells. Cryo-EM structures of the SARS-CoV-2 spike glycoprotein in two distinct conformations, along with inhibition of spike-mediated entry by SARS-CoV polyclonal antibodies, provide a blueprint for the design of vaccines and therapeutics.","author":[{"dropping-particle":"","family":"Walls","given":"Alexandra C.","non-dropping-particle":"","parse-names":false,"suffix":""},{"dropping-particle":"","family":"Park","given":"Young Jun","non-dropping-particle":"","parse-names":false,"suffix":""},{"dropping-particle":"","family":"Tortorici","given":"M. Alejandra","non-dropping-particle":"","parse-names":false,"suffix":""},{"dropping-particle":"","family":"Wall","given":"Abigail","non-dropping-particle":"","parse-names":false,"suffix":""},{"dropping-particle":"","family":"McGuire","given":"Andrew T.","non-dropping-particle":"","parse-names":false,"suffix":""},{"dropping-particle":"","family":"Veesler","given":"David","non-dropping-particle":"","parse-names":false,"suffix":""}],"container-title":"Cell","id":"ITEM-1","issue":"2","issued":{"date-parts":[["2020"]]},"page":"281-292","title":"Structure, Function, and Antigenicity of the SARS-CoV-2 Spike Glycoprotein","type":"article-journal","volume":"181"},"uris":["http://www.mendeley.com/documents/?uuid=0d2a4024-10f0-4582-b52c-0d4048f0d8eb"]}],"mendeley":{"formattedCitation":"[28]","plainTextFormattedCitation":"[28]","previouslyFormattedCitation":"[28]"},"properties":{"noteIndex":0},"schema":"https://github.com/citation-style-language/schema/raw/master/csl-citation.json"}</w:instrText>
      </w:r>
      <w:r>
        <w:fldChar w:fldCharType="separate"/>
      </w:r>
      <w:r w:rsidR="005B75E8" w:rsidRPr="005B75E8">
        <w:rPr>
          <w:noProof/>
        </w:rPr>
        <w:t>[28]</w:t>
      </w:r>
      <w:r>
        <w:fldChar w:fldCharType="end"/>
      </w:r>
      <w:r>
        <w:t xml:space="preserve">. This ACE2-Fc fusion protein was used in </w:t>
      </w:r>
      <w:r>
        <w:rPr>
          <w:b/>
        </w:rPr>
        <w:t>Figure 4B</w:t>
      </w:r>
      <w:r>
        <w:t>.</w:t>
      </w:r>
    </w:p>
    <w:p w14:paraId="4890572A" w14:textId="45F79F12" w:rsidR="000B4C54" w:rsidRPr="00EA4893" w:rsidRDefault="000B4C54" w:rsidP="00EA4893">
      <w:pPr>
        <w:pStyle w:val="MDPI62Acknowledgments"/>
      </w:pPr>
      <w:r w:rsidRPr="00EA4893">
        <w:rPr>
          <w:b/>
        </w:rPr>
        <w:t xml:space="preserve">Supplementary Materials: </w:t>
      </w:r>
      <w:r w:rsidRPr="00EA4893">
        <w:t xml:space="preserve">The following are available online at </w:t>
      </w:r>
      <w:r w:rsidR="005B4477" w:rsidRPr="00EA4893">
        <w:t>www.mdpi.com/xxx/s1</w:t>
      </w:r>
      <w:r w:rsidR="00E2041B" w:rsidRPr="00EA4893">
        <w:t>:</w:t>
      </w:r>
      <w:r w:rsidRPr="00EA4893">
        <w:t xml:space="preserve"> Fi</w:t>
      </w:r>
      <w:r w:rsidR="00E2041B" w:rsidRPr="00EA4893">
        <w:t>le</w:t>
      </w:r>
      <w:r w:rsidRPr="00EA4893">
        <w:t xml:space="preserve"> S1: </w:t>
      </w:r>
      <w:r w:rsidR="00E2041B" w:rsidRPr="00EA4893">
        <w:t xml:space="preserve">A zip file containing all the plasmid maps in </w:t>
      </w:r>
      <w:proofErr w:type="spellStart"/>
      <w:r w:rsidR="00E2041B" w:rsidRPr="00EA4893">
        <w:t>Genbank</w:t>
      </w:r>
      <w:proofErr w:type="spellEnd"/>
      <w:r w:rsidR="00E2041B" w:rsidRPr="00EA4893">
        <w:t xml:space="preserve"> format</w:t>
      </w:r>
      <w:r w:rsidRPr="00EA4893">
        <w:t xml:space="preserve">. </w:t>
      </w:r>
    </w:p>
    <w:p w14:paraId="646CC8B6" w14:textId="4FE871C2" w:rsidR="00C41326" w:rsidRPr="00EA4893" w:rsidRDefault="00C41326" w:rsidP="00EA4893">
      <w:pPr>
        <w:pStyle w:val="MDPI62Acknowledgments"/>
      </w:pPr>
      <w:r w:rsidRPr="00EA4893">
        <w:rPr>
          <w:b/>
        </w:rPr>
        <w:t xml:space="preserve">Author Contributions: </w:t>
      </w:r>
      <w:r w:rsidR="00164E0D" w:rsidRPr="00EA4893">
        <w:t>Conceptualization</w:t>
      </w:r>
      <w:r w:rsidRPr="00EA4893">
        <w:t xml:space="preserve">, </w:t>
      </w:r>
      <w:r w:rsidR="003D5864" w:rsidRPr="00EA4893">
        <w:t>K.D.C</w:t>
      </w:r>
      <w:r w:rsidRPr="00EA4893">
        <w:t xml:space="preserve">. and </w:t>
      </w:r>
      <w:r w:rsidR="003D5864" w:rsidRPr="00EA4893">
        <w:t>J.D</w:t>
      </w:r>
      <w:r w:rsidR="00E6433D" w:rsidRPr="00EA4893">
        <w:t>.</w:t>
      </w:r>
      <w:r w:rsidR="003D5864" w:rsidRPr="00EA4893">
        <w:t>B.</w:t>
      </w:r>
      <w:r w:rsidRPr="00EA4893">
        <w:t xml:space="preserve">; investigation, </w:t>
      </w:r>
      <w:r w:rsidR="003D5864" w:rsidRPr="00EA4893">
        <w:t>K.D.C., R.E.</w:t>
      </w:r>
      <w:r w:rsidR="00C57F33" w:rsidRPr="00EA4893">
        <w:t xml:space="preserve">, A.S.D., K.M., </w:t>
      </w:r>
      <w:r w:rsidR="00004CC3" w:rsidRPr="00EA4893">
        <w:t xml:space="preserve">and </w:t>
      </w:r>
      <w:r w:rsidR="00C57F33" w:rsidRPr="00EA4893">
        <w:t>A.N.L.</w:t>
      </w:r>
      <w:r w:rsidRPr="00EA4893">
        <w:t>; resources</w:t>
      </w:r>
      <w:r w:rsidR="00FE0DE4" w:rsidRPr="00EA4893">
        <w:t xml:space="preserve"> and specialized reagents</w:t>
      </w:r>
      <w:r w:rsidRPr="00EA4893">
        <w:t xml:space="preserve">, </w:t>
      </w:r>
      <w:r w:rsidR="00C57F33" w:rsidRPr="00EA4893">
        <w:t>A.B.B</w:t>
      </w:r>
      <w:r w:rsidRPr="00EA4893">
        <w:t>.</w:t>
      </w:r>
      <w:r w:rsidR="004D2B5E" w:rsidRPr="00EA4893">
        <w:t>, C.R.W.,</w:t>
      </w:r>
      <w:r w:rsidR="00004CC3" w:rsidRPr="00EA4893">
        <w:t xml:space="preserve"> H.</w:t>
      </w:r>
      <w:r w:rsidR="0061281F" w:rsidRPr="00EA4893">
        <w:t>Y.</w:t>
      </w:r>
      <w:r w:rsidR="00004CC3" w:rsidRPr="00EA4893">
        <w:t>C.</w:t>
      </w:r>
      <w:r w:rsidR="004D2B5E" w:rsidRPr="00EA4893">
        <w:t>, M.A.</w:t>
      </w:r>
      <w:r w:rsidR="00463165" w:rsidRPr="00EA4893">
        <w:t>T</w:t>
      </w:r>
      <w:r w:rsidR="004D2B5E" w:rsidRPr="00EA4893">
        <w:t>,</w:t>
      </w:r>
      <w:r w:rsidR="007B2438" w:rsidRPr="00EA4893">
        <w:t xml:space="preserve"> </w:t>
      </w:r>
      <w:r w:rsidR="004D2B5E" w:rsidRPr="00EA4893">
        <w:t>D.V.</w:t>
      </w:r>
      <w:r w:rsidR="007B2438" w:rsidRPr="00EA4893">
        <w:t>, M.M., D.P., and N.P.K.</w:t>
      </w:r>
      <w:r w:rsidRPr="00EA4893">
        <w:t xml:space="preserve">; writing—original draft preparation, </w:t>
      </w:r>
      <w:r w:rsidR="00004CC3" w:rsidRPr="00EA4893">
        <w:t>K.D.C and J.D.B</w:t>
      </w:r>
      <w:r w:rsidRPr="00EA4893">
        <w:t xml:space="preserve">.; writing—review and editing, </w:t>
      </w:r>
      <w:r w:rsidR="00004CC3" w:rsidRPr="00EA4893">
        <w:t>all authors</w:t>
      </w:r>
      <w:r w:rsidRPr="00EA4893">
        <w:t>.</w:t>
      </w:r>
      <w:r w:rsidR="00B85CD9" w:rsidRPr="00EA4893">
        <w:t xml:space="preserve"> All authors have read and agreed to the published version of the manuscript.</w:t>
      </w:r>
    </w:p>
    <w:p w14:paraId="3C5CE1E2" w14:textId="603E7EE5" w:rsidR="00532A09" w:rsidRPr="00EA4893" w:rsidRDefault="00532A09" w:rsidP="00EA4893">
      <w:pPr>
        <w:pStyle w:val="MDPI62Acknowledgments"/>
      </w:pPr>
      <w:r w:rsidRPr="00EA4893">
        <w:rPr>
          <w:b/>
        </w:rPr>
        <w:t xml:space="preserve">Funding: </w:t>
      </w:r>
      <w:r w:rsidR="009445F1" w:rsidRPr="00EA4893">
        <w:t xml:space="preserve">This research </w:t>
      </w:r>
      <w:r w:rsidR="00B21BD5" w:rsidRPr="00EA4893">
        <w:t xml:space="preserve">was supported </w:t>
      </w:r>
      <w:r w:rsidR="00CF0059" w:rsidRPr="00EA4893">
        <w:t>by the following grants from the NIAID of the NIH: R01AI141707 (to J.D.B.)</w:t>
      </w:r>
      <w:r w:rsidR="000D0C85" w:rsidRPr="00EA4893">
        <w:t xml:space="preserve">, </w:t>
      </w:r>
      <w:r w:rsidR="008A7D6B" w:rsidRPr="00EA4893">
        <w:t>F30AI149928 (to K.D.C.)</w:t>
      </w:r>
      <w:r w:rsidR="000D0C85" w:rsidRPr="00EA4893">
        <w:t xml:space="preserve"> and HHSN272201700059C</w:t>
      </w:r>
      <w:r w:rsidR="000D0C85" w:rsidRPr="00EA4893">
        <w:rPr>
          <w:rFonts w:cs="Arial"/>
          <w:bCs/>
        </w:rPr>
        <w:t xml:space="preserve"> (to D.V.</w:t>
      </w:r>
      <w:r w:rsidR="000D0C85" w:rsidRPr="00EA4893">
        <w:t>)</w:t>
      </w:r>
      <w:r w:rsidR="009445F1" w:rsidRPr="00EA4893">
        <w:t xml:space="preserve">. </w:t>
      </w:r>
      <w:r w:rsidR="000D0C85" w:rsidRPr="00EA4893">
        <w:t>T</w:t>
      </w:r>
      <w:r w:rsidR="000D0C85" w:rsidRPr="00EA4893">
        <w:rPr>
          <w:rStyle w:val="Strong"/>
          <w:rFonts w:cs="Arial"/>
          <w:b w:val="0"/>
          <w:bCs w:val="0"/>
        </w:rPr>
        <w:t>his study</w:t>
      </w:r>
      <w:r w:rsidR="000D0C85" w:rsidRPr="00EA4893">
        <w:rPr>
          <w:rStyle w:val="Strong"/>
          <w:rFonts w:cs="Arial"/>
        </w:rPr>
        <w:t xml:space="preserve"> </w:t>
      </w:r>
      <w:r w:rsidR="000D0C85" w:rsidRPr="00EA4893">
        <w:t>was also supported by the National Institute of General Medical Sciences (R01GM120553, D.V.), a Pew Biomedical Scholars Award (D.V.), and Investigators in the Pathogenesis of Infectious Disease Award</w:t>
      </w:r>
      <w:r w:rsidR="000C08C7" w:rsidRPr="00EA4893">
        <w:t>s</w:t>
      </w:r>
      <w:r w:rsidR="000D0C85" w:rsidRPr="00EA4893">
        <w:t xml:space="preserve"> from the Burroughs </w:t>
      </w:r>
      <w:proofErr w:type="spellStart"/>
      <w:r w:rsidR="000D0C85" w:rsidRPr="00EA4893">
        <w:t>Wellcome</w:t>
      </w:r>
      <w:proofErr w:type="spellEnd"/>
      <w:r w:rsidR="000D0C85" w:rsidRPr="00EA4893">
        <w:t xml:space="preserve"> Fund (</w:t>
      </w:r>
      <w:r w:rsidR="000C08C7" w:rsidRPr="00EA4893">
        <w:t xml:space="preserve">J.D.B and </w:t>
      </w:r>
      <w:r w:rsidR="000D0C85" w:rsidRPr="00EA4893">
        <w:t xml:space="preserve">D.V.). A.B.B. is supported by the National Institutes for Drug Abuse (NIDA) </w:t>
      </w:r>
      <w:proofErr w:type="spellStart"/>
      <w:r w:rsidR="000D0C85" w:rsidRPr="00EA4893">
        <w:t>Avenir</w:t>
      </w:r>
      <w:proofErr w:type="spellEnd"/>
      <w:r w:rsidR="000D0C85" w:rsidRPr="00EA4893">
        <w:t xml:space="preserve"> New Innovator Award DP2DA040254. </w:t>
      </w:r>
      <w:r w:rsidR="00CF0059" w:rsidRPr="00EA4893">
        <w:t>J.D.B. is an Investigator of the Howard Hughes Medical Institute</w:t>
      </w:r>
      <w:r w:rsidR="0012224E" w:rsidRPr="00EA4893">
        <w:t>.</w:t>
      </w:r>
      <w:r w:rsidR="000E188D" w:rsidRPr="00EA4893">
        <w:t xml:space="preserve"> </w:t>
      </w:r>
    </w:p>
    <w:p w14:paraId="525266EE" w14:textId="205CF10C" w:rsidR="000B4C54" w:rsidRPr="00EA4893" w:rsidRDefault="00A271F1" w:rsidP="00EA4893">
      <w:pPr>
        <w:pStyle w:val="MDPI62Acknowledgments"/>
      </w:pPr>
      <w:r w:rsidRPr="00EA4893">
        <w:rPr>
          <w:b/>
        </w:rPr>
        <w:t xml:space="preserve">Acknowledgments: </w:t>
      </w:r>
      <w:r w:rsidR="00EA6B46" w:rsidRPr="00EA4893">
        <w:t xml:space="preserve">We thank </w:t>
      </w:r>
      <w:proofErr w:type="spellStart"/>
      <w:r w:rsidR="008B4754" w:rsidRPr="00EA4893">
        <w:t>Caelan</w:t>
      </w:r>
      <w:proofErr w:type="spellEnd"/>
      <w:r w:rsidR="008B4754" w:rsidRPr="00EA4893">
        <w:t xml:space="preserve"> Radford, </w:t>
      </w:r>
      <w:r w:rsidR="00EA6B46" w:rsidRPr="00EA4893">
        <w:t>Andrew McGuire</w:t>
      </w:r>
      <w:r w:rsidR="008B4754" w:rsidRPr="00EA4893">
        <w:t>,</w:t>
      </w:r>
      <w:r w:rsidR="009445F1" w:rsidRPr="00EA4893">
        <w:t xml:space="preserve"> </w:t>
      </w:r>
      <w:r w:rsidR="003817F9" w:rsidRPr="00EA4893">
        <w:t xml:space="preserve">and Abigail Powell </w:t>
      </w:r>
      <w:r w:rsidR="009445F1" w:rsidRPr="00EA4893">
        <w:t>for helpful suggestions and feedback.</w:t>
      </w:r>
    </w:p>
    <w:p w14:paraId="3E438B68" w14:textId="05221648" w:rsidR="000B4C54" w:rsidRPr="00EA4893" w:rsidRDefault="000B4C54" w:rsidP="00EA4893">
      <w:pPr>
        <w:pStyle w:val="MDPI62Acknowledgments"/>
      </w:pPr>
      <w:r w:rsidRPr="00EA4893">
        <w:rPr>
          <w:b/>
        </w:rPr>
        <w:lastRenderedPageBreak/>
        <w:t xml:space="preserve">Conflicts of Interest: </w:t>
      </w:r>
      <w:r w:rsidR="00E64539" w:rsidRPr="00EA4893">
        <w:t>H.Y.C. is a consultant for Merck and Glaxo Smith Kline and receives research funding from Sanofi Pasteur.</w:t>
      </w:r>
      <w:r w:rsidR="00BD50F9" w:rsidRPr="00EA4893">
        <w:t xml:space="preserve"> The other authors declare </w:t>
      </w:r>
      <w:r w:rsidR="006A1CF8" w:rsidRPr="00EA4893">
        <w:t>no conflicts of interest.</w:t>
      </w:r>
    </w:p>
    <w:p w14:paraId="19F0E6E6" w14:textId="77777777" w:rsidR="00181401" w:rsidRPr="00325902" w:rsidRDefault="00181401" w:rsidP="00EA4893">
      <w:pPr>
        <w:pStyle w:val="MDPI21heading1"/>
      </w:pPr>
      <w:r w:rsidRPr="00325902">
        <w:t>References</w:t>
      </w:r>
    </w:p>
    <w:p w14:paraId="1D93E4A4" w14:textId="0B4A31D0" w:rsidR="00CC66FD" w:rsidRPr="00EA4893" w:rsidRDefault="00F15C55"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sz w:val="18"/>
          <w:szCs w:val="18"/>
        </w:rPr>
        <w:fldChar w:fldCharType="begin" w:fldLock="1"/>
      </w:r>
      <w:r w:rsidRPr="00EA4893">
        <w:rPr>
          <w:rFonts w:ascii="Palatino Linotype" w:hAnsi="Palatino Linotype"/>
          <w:sz w:val="18"/>
          <w:szCs w:val="18"/>
        </w:rPr>
        <w:instrText xml:space="preserve">ADDIN Mendeley Bibliography CSL_BIBLIOGRAPHY </w:instrText>
      </w:r>
      <w:r w:rsidRPr="00EA4893">
        <w:rPr>
          <w:rFonts w:ascii="Palatino Linotype" w:hAnsi="Palatino Linotype"/>
          <w:sz w:val="18"/>
          <w:szCs w:val="18"/>
        </w:rPr>
        <w:fldChar w:fldCharType="separate"/>
      </w:r>
      <w:r w:rsidR="00CC66FD" w:rsidRPr="00EA4893">
        <w:rPr>
          <w:rFonts w:ascii="Palatino Linotype" w:hAnsi="Palatino Linotype"/>
          <w:noProof/>
          <w:sz w:val="18"/>
          <w:szCs w:val="18"/>
        </w:rPr>
        <w:t xml:space="preserve">1. </w:t>
      </w:r>
      <w:r w:rsidR="00CC66FD" w:rsidRPr="00EA4893">
        <w:rPr>
          <w:rFonts w:ascii="Palatino Linotype" w:hAnsi="Palatino Linotype"/>
          <w:noProof/>
          <w:sz w:val="18"/>
          <w:szCs w:val="18"/>
        </w:rPr>
        <w:tab/>
        <w:t xml:space="preserve">Ju, B.; Zhang, Q.; Ge, X.; Wang, R.; Yu, J.; Shan, S.; Zhou, B.; Song, S.; Tang, X.; Yu, J.; et al. Potent human neutralizing antibodies elicited by SARS-CoV-2 infection. </w:t>
      </w:r>
      <w:r w:rsidR="00CC66FD" w:rsidRPr="00EA4893">
        <w:rPr>
          <w:rFonts w:ascii="Palatino Linotype" w:hAnsi="Palatino Linotype"/>
          <w:i/>
          <w:iCs/>
          <w:noProof/>
          <w:sz w:val="18"/>
          <w:szCs w:val="18"/>
        </w:rPr>
        <w:t>bioRxiv</w:t>
      </w:r>
      <w:r w:rsidR="00CC66FD" w:rsidRPr="00EA4893">
        <w:rPr>
          <w:rFonts w:ascii="Palatino Linotype" w:hAnsi="Palatino Linotype"/>
          <w:noProof/>
          <w:sz w:val="18"/>
          <w:szCs w:val="18"/>
        </w:rPr>
        <w:t xml:space="preserve"> </w:t>
      </w:r>
      <w:r w:rsidR="00CC66FD" w:rsidRPr="00EA4893">
        <w:rPr>
          <w:rFonts w:ascii="Palatino Linotype" w:hAnsi="Palatino Linotype"/>
          <w:b/>
          <w:bCs/>
          <w:noProof/>
          <w:sz w:val="18"/>
          <w:szCs w:val="18"/>
        </w:rPr>
        <w:t>2020</w:t>
      </w:r>
      <w:r w:rsidR="00CC66FD" w:rsidRPr="00EA4893">
        <w:rPr>
          <w:rFonts w:ascii="Palatino Linotype" w:hAnsi="Palatino Linotype"/>
          <w:noProof/>
          <w:sz w:val="18"/>
          <w:szCs w:val="18"/>
        </w:rPr>
        <w:t>, doi:10.1101/2020.03.21.990770.</w:t>
      </w:r>
    </w:p>
    <w:p w14:paraId="4DB7376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 </w:t>
      </w:r>
      <w:r w:rsidRPr="00EA4893">
        <w:rPr>
          <w:rFonts w:ascii="Palatino Linotype" w:hAnsi="Palatino Linotype"/>
          <w:noProof/>
          <w:sz w:val="18"/>
          <w:szCs w:val="18"/>
        </w:rPr>
        <w:tab/>
        <w:t xml:space="preserve">Khan, S.; Nakajima, R.; Jain, A.; Assis, R.R. de; Jasinskas, A.; Obiero, J.M.; Adenaiye, O.; Tai, S.; Hong, F.; Milton, D.K.; et al. Analysis of Serologic Cross-Reactivity Between Common Human Coronaviruses and SARS-CoV-2 Using Coronavirus Antigen Microarray.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doi:10.1101/2020.03.24.006544.</w:t>
      </w:r>
    </w:p>
    <w:p w14:paraId="08D5A1C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 </w:t>
      </w:r>
      <w:r w:rsidRPr="00EA4893">
        <w:rPr>
          <w:rFonts w:ascii="Palatino Linotype" w:hAnsi="Palatino Linotype"/>
          <w:noProof/>
          <w:sz w:val="18"/>
          <w:szCs w:val="18"/>
        </w:rPr>
        <w:tab/>
        <w:t xml:space="preserve">Zhao, J.; Yuan, Q.; Wang, H.; Liu, W.; Liao, X.; Su, Y.; Wang, X.; Yuan, J.; Li, T.; Li, J.; et al. Antibody Responses to SARS-CoV-2 in Patients of Novel Coronavirus Disease 2019. </w:t>
      </w:r>
      <w:r w:rsidRPr="00EA4893">
        <w:rPr>
          <w:rFonts w:ascii="Palatino Linotype" w:hAnsi="Palatino Linotype"/>
          <w:i/>
          <w:iCs/>
          <w:noProof/>
          <w:sz w:val="18"/>
          <w:szCs w:val="18"/>
        </w:rPr>
        <w:t>SSRN Electron. J.</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doi:10.2139/ssrn.3546052.</w:t>
      </w:r>
    </w:p>
    <w:p w14:paraId="06AD38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 </w:t>
      </w:r>
      <w:r w:rsidRPr="00EA4893">
        <w:rPr>
          <w:rFonts w:ascii="Palatino Linotype" w:hAnsi="Palatino Linotype"/>
          <w:noProof/>
          <w:sz w:val="18"/>
          <w:szCs w:val="18"/>
        </w:rPr>
        <w:tab/>
        <w:t xml:space="preserve">Wu, F.; Wang, A.; Liu, M.; Wang, Q.; Chen, J.; Xia, S.; Ling, Y.; Zhang, Y.; Xun, J.; Lu, L.; et al. Neutralizing antibody responses to SARS-CoV-2 in a COVID-19 recovered patient cohort and their implications.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doi:10.1101/2020.03.30.20047365.</w:t>
      </w:r>
    </w:p>
    <w:p w14:paraId="3E4FDB41"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 </w:t>
      </w:r>
      <w:r w:rsidRPr="00EA4893">
        <w:rPr>
          <w:rFonts w:ascii="Palatino Linotype" w:hAnsi="Palatino Linotype"/>
          <w:noProof/>
          <w:sz w:val="18"/>
          <w:szCs w:val="18"/>
        </w:rPr>
        <w:tab/>
        <w:t xml:space="preserve">Long, Q.; Deng, H.; Chen, J.; Hu, J.; Liu, B.; Liao, P.; Lin, Y.; Yu, L.; Mo, Z.; Xu, Y.; et al. Antibody responses to SARS-CoV-2 in COVID-19 patients: the perspective application of serological tests in clinical practice.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doi:10.1101/2020.03.18.20038018.</w:t>
      </w:r>
    </w:p>
    <w:p w14:paraId="189B111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6. </w:t>
      </w:r>
      <w:r w:rsidRPr="00EA4893">
        <w:rPr>
          <w:rFonts w:ascii="Palatino Linotype" w:hAnsi="Palatino Linotype"/>
          <w:noProof/>
          <w:sz w:val="18"/>
          <w:szCs w:val="18"/>
        </w:rPr>
        <w:tab/>
        <w:t xml:space="preserve">Okba, N.M.A.; Müller, M.A.; Li, W.; Wang, C.; GeurtsvanKessel, C.H.; Corman, V.M.; Lamers, M.M.; Sikkema, R.S.; de Bruin, E.; Chandler, F.D.; et al. Severe Acute Respiratory Syndrome Coronavirus 2-Specific Antibody Responses in Coronavirus Disease 2019 Patients.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26</w:t>
      </w:r>
      <w:r w:rsidRPr="00EA4893">
        <w:rPr>
          <w:rFonts w:ascii="Palatino Linotype" w:hAnsi="Palatino Linotype"/>
          <w:noProof/>
          <w:sz w:val="18"/>
          <w:szCs w:val="18"/>
        </w:rPr>
        <w:t>, doi:10.3201/eid2607.200841.</w:t>
      </w:r>
    </w:p>
    <w:p w14:paraId="0FEBC6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7. </w:t>
      </w:r>
      <w:r w:rsidRPr="00EA4893">
        <w:rPr>
          <w:rFonts w:ascii="Palatino Linotype" w:hAnsi="Palatino Linotype"/>
          <w:noProof/>
          <w:sz w:val="18"/>
          <w:szCs w:val="18"/>
        </w:rPr>
        <w:tab/>
        <w:t xml:space="preserve">Bootz, A.; Karbach, A.; Spindler, J.; Kropff, B.; Reuter, N.; Sticht, H.; Winkler, T.H.; Britt, W.J.; Mach, M. Protective capacity of neutralizing and non-neutralizing antibodies against glycoprotein B of cytomegalovirus. </w:t>
      </w:r>
      <w:r w:rsidRPr="00EA4893">
        <w:rPr>
          <w:rFonts w:ascii="Palatino Linotype" w:hAnsi="Palatino Linotype"/>
          <w:i/>
          <w:iCs/>
          <w:noProof/>
          <w:sz w:val="18"/>
          <w:szCs w:val="18"/>
        </w:rPr>
        <w:t>PLoS Pathog.</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doi:10.1371/journal.ppat.1006601.</w:t>
      </w:r>
    </w:p>
    <w:p w14:paraId="63317F1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8. </w:t>
      </w:r>
      <w:r w:rsidRPr="00EA4893">
        <w:rPr>
          <w:rFonts w:ascii="Palatino Linotype" w:hAnsi="Palatino Linotype"/>
          <w:noProof/>
          <w:sz w:val="18"/>
          <w:szCs w:val="18"/>
        </w:rPr>
        <w:tab/>
        <w:t xml:space="preserve">Piedra, P.A.; Jewell, A.M.; Cron, S.G.; Atmar, R.L.; Paul Glezen, W. Correlates of immunity to respiratory syncytial virus (RSV) associated-hospitalization: Establishment of minimum protective threshold levels of serum neutralizing antibodies. </w:t>
      </w:r>
      <w:r w:rsidRPr="00EA4893">
        <w:rPr>
          <w:rFonts w:ascii="Palatino Linotype" w:hAnsi="Palatino Linotype"/>
          <w:i/>
          <w:iCs/>
          <w:noProof/>
          <w:sz w:val="18"/>
          <w:szCs w:val="18"/>
        </w:rPr>
        <w:t>Vaccine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21</w:t>
      </w:r>
      <w:r w:rsidRPr="00EA4893">
        <w:rPr>
          <w:rFonts w:ascii="Palatino Linotype" w:hAnsi="Palatino Linotype"/>
          <w:noProof/>
          <w:sz w:val="18"/>
          <w:szCs w:val="18"/>
        </w:rPr>
        <w:t>, 3479–3482, doi:10.1016/S0264-410X(03)00355-4.</w:t>
      </w:r>
    </w:p>
    <w:p w14:paraId="7CE65213"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9. </w:t>
      </w:r>
      <w:r w:rsidRPr="00EA4893">
        <w:rPr>
          <w:rFonts w:ascii="Palatino Linotype" w:hAnsi="Palatino Linotype"/>
          <w:noProof/>
          <w:sz w:val="18"/>
          <w:szCs w:val="18"/>
        </w:rPr>
        <w:tab/>
        <w:t xml:space="preserve">Karlsson Hedestam, G.B.; Fouchier, R.A.M.; Phogat, S.; Burton, D.R.; Sodroski, J.; Wyatt, R.T. The challenges of eliciting neutralizing antibodies to HIV-1 and to influenza virus. </w:t>
      </w:r>
      <w:r w:rsidRPr="00EA4893">
        <w:rPr>
          <w:rFonts w:ascii="Palatino Linotype" w:hAnsi="Palatino Linotype"/>
          <w:i/>
          <w:iCs/>
          <w:noProof/>
          <w:sz w:val="18"/>
          <w:szCs w:val="18"/>
        </w:rPr>
        <w:t>Nat. Rev.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143–155, doi:10.1038/nrmicro1819.</w:t>
      </w:r>
    </w:p>
    <w:p w14:paraId="2AE79B3D"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10. </w:t>
      </w:r>
      <w:r w:rsidRPr="00EA4893">
        <w:rPr>
          <w:rFonts w:ascii="Palatino Linotype" w:hAnsi="Palatino Linotype"/>
          <w:noProof/>
          <w:sz w:val="18"/>
          <w:szCs w:val="18"/>
        </w:rPr>
        <w:tab/>
        <w:t xml:space="preserve">Gunn, B.M.; Yu, W.H.; Karim, M.M.; Brannan, J.M.; Herbert, A.S.; Wec, A.Z.; Halfmann, P.J.; Fusco, M.L.; Schendel, S.L.; Gangavarapu, K.; et al. A Role for Fc Function in Therapeutic Monoclonal Antibody-Mediated Protection against Ebola Virus. </w:t>
      </w:r>
      <w:r w:rsidRPr="00EA4893">
        <w:rPr>
          <w:rFonts w:ascii="Palatino Linotype" w:hAnsi="Palatino Linotype"/>
          <w:i/>
          <w:iCs/>
          <w:noProof/>
          <w:sz w:val="18"/>
          <w:szCs w:val="18"/>
        </w:rPr>
        <w:t>Cell Host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221–233, doi:10.1016/j.chom.2018.07.009.</w:t>
      </w:r>
    </w:p>
    <w:p w14:paraId="123B423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11. </w:t>
      </w:r>
      <w:r w:rsidRPr="00EA4893">
        <w:rPr>
          <w:rFonts w:ascii="Palatino Linotype" w:hAnsi="Palatino Linotype"/>
          <w:noProof/>
          <w:sz w:val="18"/>
          <w:szCs w:val="18"/>
        </w:rPr>
        <w:tab/>
        <w:t xml:space="preserve">Lv, H.; Wu, N.C.; Tsang, O.T.-Y.; Yuan, M.; Perera, R.A.P.M.; Leung, W.S.; So, R.T.Y.; Chan, J.M.C.; Yip, G.K.; Chik, T.S.H.; et al. Cross-reactive antibody response between SARS-CoV-2 and SARS-CoV infections.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doi:10.1101/2020.03.15.993097.</w:t>
      </w:r>
    </w:p>
    <w:p w14:paraId="0667DD4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12. </w:t>
      </w:r>
      <w:r w:rsidRPr="00EA4893">
        <w:rPr>
          <w:rFonts w:ascii="Palatino Linotype" w:hAnsi="Palatino Linotype"/>
          <w:noProof/>
          <w:sz w:val="18"/>
          <w:szCs w:val="18"/>
        </w:rPr>
        <w:tab/>
        <w:t xml:space="preserve">Pinto, D.; Park, Y.-J.; Beltramello, M.; Walls, A.C.; Tortorici, M.A.; Bianchi, S.; Jaconi, S.; Culap, K.; Zatta, F.; Marco, A. De; et al. Structural and functional analysis of a potent sarbecovirus neutralizing antibody.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doi:10.1101/2020.04.07.023903.</w:t>
      </w:r>
    </w:p>
    <w:p w14:paraId="59A1719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13. </w:t>
      </w:r>
      <w:r w:rsidRPr="00EA4893">
        <w:rPr>
          <w:rFonts w:ascii="Palatino Linotype" w:hAnsi="Palatino Linotype"/>
          <w:noProof/>
          <w:sz w:val="18"/>
          <w:szCs w:val="18"/>
        </w:rPr>
        <w:tab/>
        <w:t xml:space="preserve">To, K.K.W.; Zhang, A.J.X.; Hung, I.F.N.; Xu, T.; Ip, W.C.T.; Wong, R.T.Y.; Ng, J.C.K.; Chan, J.F.W.; Chan, K.H.; Yuen, K.Y. High titer and avidity of nonneutralizing antibodies against influenza vaccine antigen are associated with severe influenza. </w:t>
      </w:r>
      <w:r w:rsidRPr="00EA4893">
        <w:rPr>
          <w:rFonts w:ascii="Palatino Linotype" w:hAnsi="Palatino Linotype"/>
          <w:i/>
          <w:iCs/>
          <w:noProof/>
          <w:sz w:val="18"/>
          <w:szCs w:val="18"/>
        </w:rPr>
        <w:t>Clin. Vaccine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2012</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19</w:t>
      </w:r>
      <w:r w:rsidRPr="00EA4893">
        <w:rPr>
          <w:rFonts w:ascii="Palatino Linotype" w:hAnsi="Palatino Linotype"/>
          <w:noProof/>
          <w:sz w:val="18"/>
          <w:szCs w:val="18"/>
        </w:rPr>
        <w:t>, 1012–1018, doi:10.1128/CVI.00081-12.</w:t>
      </w:r>
    </w:p>
    <w:p w14:paraId="21909F6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14. </w:t>
      </w:r>
      <w:r w:rsidRPr="00EA4893">
        <w:rPr>
          <w:rFonts w:ascii="Palatino Linotype" w:hAnsi="Palatino Linotype"/>
          <w:noProof/>
          <w:sz w:val="18"/>
          <w:szCs w:val="18"/>
        </w:rPr>
        <w:tab/>
        <w:t xml:space="preserve">Co, M.D.T.; Terajima, M.; Thomas, S.J.; Jarman, R.G.; Rungrojcharoenkit, K.; Fernandez, S.; Yoon, I.K.; Buddhari, D.; Cruz, J.; Ennis, F.A. Relationship of preexisting influenza hemagglutination inhibition, complement-dependent lytic, and antibody-dependent cellular cytotoxicity antibodies to the development of clinical illness in a prospective study of A(H1N1)pdm09 influenza in children. </w:t>
      </w:r>
      <w:r w:rsidRPr="00EA4893">
        <w:rPr>
          <w:rFonts w:ascii="Palatino Linotype" w:hAnsi="Palatino Linotype"/>
          <w:i/>
          <w:iCs/>
          <w:noProof/>
          <w:sz w:val="18"/>
          <w:szCs w:val="18"/>
        </w:rPr>
        <w:t>Viral Immunol.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27</w:t>
      </w:r>
      <w:r w:rsidRPr="00EA4893">
        <w:rPr>
          <w:rFonts w:ascii="Palatino Linotype" w:hAnsi="Palatino Linotype"/>
          <w:noProof/>
          <w:sz w:val="18"/>
          <w:szCs w:val="18"/>
        </w:rPr>
        <w:t>, 375–382, doi:10.1089/vim.2014.0061.</w:t>
      </w:r>
    </w:p>
    <w:p w14:paraId="4440069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15. </w:t>
      </w:r>
      <w:r w:rsidRPr="00EA4893">
        <w:rPr>
          <w:rFonts w:ascii="Palatino Linotype" w:hAnsi="Palatino Linotype"/>
          <w:noProof/>
          <w:sz w:val="18"/>
          <w:szCs w:val="18"/>
        </w:rPr>
        <w:tab/>
        <w:t xml:space="preserve">Callow, K.A. Effect of specific humoral immunity and some non-specific factors on resistance of volunteers to respiratory coronavirus infection. </w:t>
      </w:r>
      <w:r w:rsidRPr="00EA4893">
        <w:rPr>
          <w:rFonts w:ascii="Palatino Linotype" w:hAnsi="Palatino Linotype"/>
          <w:i/>
          <w:iCs/>
          <w:noProof/>
          <w:sz w:val="18"/>
          <w:szCs w:val="18"/>
        </w:rPr>
        <w:t>J. Hyg. (Lond).</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95</w:t>
      </w:r>
      <w:r w:rsidRPr="00EA4893">
        <w:rPr>
          <w:rFonts w:ascii="Palatino Linotype" w:hAnsi="Palatino Linotype"/>
          <w:noProof/>
          <w:sz w:val="18"/>
          <w:szCs w:val="18"/>
        </w:rPr>
        <w:t>, 173–189, doi:10.1017/S0022172400062410.</w:t>
      </w:r>
    </w:p>
    <w:p w14:paraId="67489B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16. </w:t>
      </w:r>
      <w:r w:rsidRPr="00EA4893">
        <w:rPr>
          <w:rFonts w:ascii="Palatino Linotype" w:hAnsi="Palatino Linotype"/>
          <w:noProof/>
          <w:sz w:val="18"/>
          <w:szCs w:val="18"/>
        </w:rPr>
        <w:tab/>
        <w:t xml:space="preserve">Corti, D.; Zhao, J.; Pedotti, M.; Simonelli, L.; Agnihothram, S.; Fett, C.; Fernandez-Rodriguez, B.; </w:t>
      </w:r>
      <w:r w:rsidRPr="00EA4893">
        <w:rPr>
          <w:rFonts w:ascii="Palatino Linotype" w:hAnsi="Palatino Linotype"/>
          <w:noProof/>
          <w:sz w:val="18"/>
          <w:szCs w:val="18"/>
        </w:rPr>
        <w:lastRenderedPageBreak/>
        <w:t xml:space="preserve">Foglierini, M.; Agatic, G.; Vanzetta, F.; et al. Prophylactic and postexposure efficacy of a potent human monoclonal antibody against MERS coronavirus.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112</w:t>
      </w:r>
      <w:r w:rsidRPr="00EA4893">
        <w:rPr>
          <w:rFonts w:ascii="Palatino Linotype" w:hAnsi="Palatino Linotype"/>
          <w:noProof/>
          <w:sz w:val="18"/>
          <w:szCs w:val="18"/>
        </w:rPr>
        <w:t>, 10473–10478, doi:10.1073/pnas.1510199112.</w:t>
      </w:r>
    </w:p>
    <w:p w14:paraId="67817700"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17. </w:t>
      </w:r>
      <w:r w:rsidRPr="00EA4893">
        <w:rPr>
          <w:rFonts w:ascii="Palatino Linotype" w:hAnsi="Palatino Linotype"/>
          <w:noProof/>
          <w:sz w:val="18"/>
          <w:szCs w:val="18"/>
        </w:rPr>
        <w:tab/>
        <w:t xml:space="preserve">Menachery, V.D.; Yount, B.L.; Sims, A.C.; Debbink, K.; Agnihothram, S.S.; Gralinski, L.E.; Graham, R.L.; Scobey, T.; Plante, J.A.; Royal, S.R.; et al. SARS-like WIV1-CoV poised for human emergence.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113</w:t>
      </w:r>
      <w:r w:rsidRPr="00EA4893">
        <w:rPr>
          <w:rFonts w:ascii="Palatino Linotype" w:hAnsi="Palatino Linotype"/>
          <w:noProof/>
          <w:sz w:val="18"/>
          <w:szCs w:val="18"/>
        </w:rPr>
        <w:t>, 3048–3053, doi:10.1073/pnas.1517719113.</w:t>
      </w:r>
    </w:p>
    <w:p w14:paraId="6CBF397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18. </w:t>
      </w:r>
      <w:r w:rsidRPr="00EA4893">
        <w:rPr>
          <w:rFonts w:ascii="Palatino Linotype" w:hAnsi="Palatino Linotype"/>
          <w:noProof/>
          <w:sz w:val="18"/>
          <w:szCs w:val="18"/>
        </w:rPr>
        <w:tab/>
        <w:t xml:space="preserve">Rockx, B.; Corti, D.; Donaldson, E.; Sheahan, T.; Stadler, K.; Lanzavecchia, A.; Baric, R. Structural Basis for Potent Cross-Neutralizing Human Monoclonal Antibody Protection against Lethal Human and Zoonotic Severe Acute Respiratory Syndrome Coronavirus Challenge.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2008</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82</w:t>
      </w:r>
      <w:r w:rsidRPr="00EA4893">
        <w:rPr>
          <w:rFonts w:ascii="Palatino Linotype" w:hAnsi="Palatino Linotype"/>
          <w:noProof/>
          <w:sz w:val="18"/>
          <w:szCs w:val="18"/>
        </w:rPr>
        <w:t>, 3220–3235, doi:10.1128/jvi.02377-07.</w:t>
      </w:r>
    </w:p>
    <w:p w14:paraId="7F0CEE89"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19. </w:t>
      </w:r>
      <w:r w:rsidRPr="00EA4893">
        <w:rPr>
          <w:rFonts w:ascii="Palatino Linotype" w:hAnsi="Palatino Linotype"/>
          <w:noProof/>
          <w:sz w:val="18"/>
          <w:szCs w:val="18"/>
        </w:rPr>
        <w:tab/>
        <w:t xml:space="preserve">Subbarao, K.; McAuliffe, J.; Vogel, L.; Fahle, G.; Fischer, S.; Tatti, K.; Packard, M.; Shieh, W.-J.; Zaki, S.; Murphy, B. Prior Infection and Passive Transfer of Neutralizing Antibody Prevent Replication of Severe Acute Respiratory Syndrome Coronavirus in the Respiratory Tract of Mice.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3572–3577, doi:10.1128/jvi.78.7.3572-3577.2004.</w:t>
      </w:r>
    </w:p>
    <w:p w14:paraId="2E27E94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20. </w:t>
      </w:r>
      <w:r w:rsidRPr="00EA4893">
        <w:rPr>
          <w:rFonts w:ascii="Palatino Linotype" w:hAnsi="Palatino Linotype"/>
          <w:noProof/>
          <w:sz w:val="18"/>
          <w:szCs w:val="18"/>
        </w:rPr>
        <w:tab/>
        <w:t xml:space="preserve">Kapadia, S.U.; Rose, J.K.; Lamirande, E.; Vogel, L.; Subbarao, K.; Roberts, A. Long-term protection from SARS coronavirus infection conferred by a single immunization with an attenuated VSV-based vaccine. </w:t>
      </w:r>
      <w:r w:rsidRPr="00EA4893">
        <w:rPr>
          <w:rFonts w:ascii="Palatino Linotype" w:hAnsi="Palatino Linotype"/>
          <w:i/>
          <w:iCs/>
          <w:noProof/>
          <w:sz w:val="18"/>
          <w:szCs w:val="18"/>
        </w:rPr>
        <w:t>Virology</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340</w:t>
      </w:r>
      <w:r w:rsidRPr="00EA4893">
        <w:rPr>
          <w:rFonts w:ascii="Palatino Linotype" w:hAnsi="Palatino Linotype"/>
          <w:noProof/>
          <w:sz w:val="18"/>
          <w:szCs w:val="18"/>
        </w:rPr>
        <w:t>, 174–182, doi:10.1016/j.virol.2005.06.016.</w:t>
      </w:r>
    </w:p>
    <w:p w14:paraId="4C2DAEE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21. </w:t>
      </w:r>
      <w:r w:rsidRPr="00EA4893">
        <w:rPr>
          <w:rFonts w:ascii="Palatino Linotype" w:hAnsi="Palatino Linotype"/>
          <w:noProof/>
          <w:sz w:val="18"/>
          <w:szCs w:val="18"/>
        </w:rPr>
        <w:tab/>
        <w:t xml:space="preserve">Callow, K.A.; Parry, H.F.; Sergeant, M.; Tyrrell, D.A.J. The time course of the immune response to experimental coronavirus infection of man. </w:t>
      </w:r>
      <w:r w:rsidRPr="00EA4893">
        <w:rPr>
          <w:rFonts w:ascii="Palatino Linotype" w:hAnsi="Palatino Linotype"/>
          <w:i/>
          <w:iCs/>
          <w:noProof/>
          <w:sz w:val="18"/>
          <w:szCs w:val="18"/>
        </w:rPr>
        <w:t>Epidemiol.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1990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105</w:t>
      </w:r>
      <w:r w:rsidRPr="00EA4893">
        <w:rPr>
          <w:rFonts w:ascii="Palatino Linotype" w:hAnsi="Palatino Linotype"/>
          <w:noProof/>
          <w:sz w:val="18"/>
          <w:szCs w:val="18"/>
        </w:rPr>
        <w:t>, 435–446, doi:10.1017/S0950268800048019.</w:t>
      </w:r>
    </w:p>
    <w:p w14:paraId="0F9B806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22. </w:t>
      </w:r>
      <w:r w:rsidRPr="00EA4893">
        <w:rPr>
          <w:rFonts w:ascii="Palatino Linotype" w:hAnsi="Palatino Linotype"/>
          <w:noProof/>
          <w:sz w:val="18"/>
          <w:szCs w:val="18"/>
        </w:rPr>
        <w:tab/>
        <w:t xml:space="preserve">Reed, S.E. The behaviour of recent isolates of human respiratory coronavirus in vitro and in volunteers: Evidence of heterogeneity among 229E‐related strains. </w:t>
      </w:r>
      <w:r w:rsidRPr="00EA4893">
        <w:rPr>
          <w:rFonts w:ascii="Palatino Linotype" w:hAnsi="Palatino Linotype"/>
          <w:i/>
          <w:iCs/>
          <w:noProof/>
          <w:sz w:val="18"/>
          <w:szCs w:val="18"/>
        </w:rPr>
        <w:t>J. Med.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1984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179–192, doi:10.1002/jmv.1890130208.</w:t>
      </w:r>
    </w:p>
    <w:p w14:paraId="5B9AAB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23. </w:t>
      </w:r>
      <w:r w:rsidRPr="00EA4893">
        <w:rPr>
          <w:rFonts w:ascii="Palatino Linotype" w:hAnsi="Palatino Linotype"/>
          <w:noProof/>
          <w:sz w:val="18"/>
          <w:szCs w:val="18"/>
        </w:rPr>
        <w:tab/>
        <w:t xml:space="preserve">Soo, Y.O.Y.; Cheng, Y.; Wong, R.; Hui, D.S.; Lee, C.K.; Tsang, K.K.S.; Ng, M.H.L.; Chan, P.; Cheng, G.; Sung, J.J.Y. Retrospective comparison of convalescent plasma with continuing high-dose methylprednisolone treatment in SARS patients. </w:t>
      </w:r>
      <w:r w:rsidRPr="00EA4893">
        <w:rPr>
          <w:rFonts w:ascii="Palatino Linotype" w:hAnsi="Palatino Linotype"/>
          <w:i/>
          <w:iCs/>
          <w:noProof/>
          <w:sz w:val="18"/>
          <w:szCs w:val="18"/>
        </w:rPr>
        <w:t>Clin. Microbiol.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10</w:t>
      </w:r>
      <w:r w:rsidRPr="00EA4893">
        <w:rPr>
          <w:rFonts w:ascii="Palatino Linotype" w:hAnsi="Palatino Linotype"/>
          <w:noProof/>
          <w:sz w:val="18"/>
          <w:szCs w:val="18"/>
        </w:rPr>
        <w:t>, 676–678, doi:10.1111/j.1469-0691.2004.00956.x.</w:t>
      </w:r>
    </w:p>
    <w:p w14:paraId="57ADF45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24. </w:t>
      </w:r>
      <w:r w:rsidRPr="00EA4893">
        <w:rPr>
          <w:rFonts w:ascii="Palatino Linotype" w:hAnsi="Palatino Linotype"/>
          <w:noProof/>
          <w:sz w:val="18"/>
          <w:szCs w:val="18"/>
        </w:rPr>
        <w:tab/>
        <w:t xml:space="preserve">Cheng, Y.; Wong, R.; Soo, Y.O.Y.; Wong, W.S.; Lee, C.K.; Ng, M.H.L.; Chan, P.; Wong, K.C.; Leung, C.B.; Cheng, G. Use of convalescent plasma therapy in SARS patients in Hong Kong. </w:t>
      </w:r>
      <w:r w:rsidRPr="00EA4893">
        <w:rPr>
          <w:rFonts w:ascii="Palatino Linotype" w:hAnsi="Palatino Linotype"/>
          <w:i/>
          <w:iCs/>
          <w:noProof/>
          <w:sz w:val="18"/>
          <w:szCs w:val="18"/>
        </w:rPr>
        <w:t>Eur. J. Clin. Microbiol.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24</w:t>
      </w:r>
      <w:r w:rsidRPr="00EA4893">
        <w:rPr>
          <w:rFonts w:ascii="Palatino Linotype" w:hAnsi="Palatino Linotype"/>
          <w:noProof/>
          <w:sz w:val="18"/>
          <w:szCs w:val="18"/>
        </w:rPr>
        <w:t>, 44–46, doi:10.1007/s10096-004-1271-9.</w:t>
      </w:r>
    </w:p>
    <w:p w14:paraId="4783A5B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25. </w:t>
      </w:r>
      <w:r w:rsidRPr="00EA4893">
        <w:rPr>
          <w:rFonts w:ascii="Palatino Linotype" w:hAnsi="Palatino Linotype"/>
          <w:noProof/>
          <w:sz w:val="18"/>
          <w:szCs w:val="18"/>
        </w:rPr>
        <w:tab/>
        <w:t xml:space="preserve">Duan, K.; Liu, B.; Li, C.; Zhang, H.; Yu, T.; Qu, J.; Zhou, M.; Chen, L.; Meng, S.; Hu, Y.; et al. Effectiveness of convalescent plasma therapy in severe COVID-19 patients. </w:t>
      </w:r>
      <w:r w:rsidRPr="00EA4893">
        <w:rPr>
          <w:rFonts w:ascii="Palatino Linotype" w:hAnsi="Palatino Linotype"/>
          <w:i/>
          <w:iCs/>
          <w:noProof/>
          <w:sz w:val="18"/>
          <w:szCs w:val="18"/>
        </w:rPr>
        <w:t>Proc. Natl. Acad. Sci. U. S. A.</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doi:10.1073/pnas.2004168117.</w:t>
      </w:r>
    </w:p>
    <w:p w14:paraId="20793DD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26. </w:t>
      </w:r>
      <w:r w:rsidRPr="00EA4893">
        <w:rPr>
          <w:rFonts w:ascii="Palatino Linotype" w:hAnsi="Palatino Linotype"/>
          <w:noProof/>
          <w:sz w:val="18"/>
          <w:szCs w:val="18"/>
        </w:rPr>
        <w:tab/>
        <w:t xml:space="preserve">Amanat, F.; Nguyen, T.; Chromikova, V.; Strohmeier, S.; Stadlbauer, D.; Javier, A.; Jiang, K.; Asthagiri-Arunkumar, G.; Polanco, J.; Bermudez-Gonzalez, M.; et al. A serological assay to detect SARS-CoV-2 seroconversion in humans.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doi:10.1101/2020.03.17.20037713.</w:t>
      </w:r>
    </w:p>
    <w:p w14:paraId="66462B3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27. </w:t>
      </w:r>
      <w:r w:rsidRPr="00EA4893">
        <w:rPr>
          <w:rFonts w:ascii="Palatino Linotype" w:hAnsi="Palatino Linotype"/>
          <w:noProof/>
          <w:sz w:val="18"/>
          <w:szCs w:val="18"/>
        </w:rPr>
        <w:tab/>
        <w:t xml:space="preserve">Chen, X; Li, R; Pan, Z; Qian, C; Yang, Y; You, R; Zhao, J; Liu, P; Gao, L; Li, Z; Huang, Q, Xu, L; Tang, J; Tian, Q; Yao, W; Hu, L; Yan, X; Zhou, Z; Wu, Y; Deng, K; Zhang, Z; Qian, Z, Chen, Y; Ye, L. Human monoclonal antibodies block the binding of SARS-CoV-2 Spike protein to angiotensin converting enzyme 2. </w:t>
      </w:r>
      <w:r w:rsidRPr="00EA4893">
        <w:rPr>
          <w:rFonts w:ascii="Palatino Linotype" w:hAnsi="Palatino Linotype"/>
          <w:i/>
          <w:iCs/>
          <w:noProof/>
          <w:sz w:val="18"/>
          <w:szCs w:val="18"/>
        </w:rPr>
        <w:t>medRxiv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doi:https://doi.org/10.1101/2020.04.06.20055475.</w:t>
      </w:r>
    </w:p>
    <w:p w14:paraId="2CF482B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28. </w:t>
      </w:r>
      <w:r w:rsidRPr="00EA4893">
        <w:rPr>
          <w:rFonts w:ascii="Palatino Linotype" w:hAnsi="Palatino Linotype"/>
          <w:noProof/>
          <w:sz w:val="18"/>
          <w:szCs w:val="18"/>
        </w:rPr>
        <w:tab/>
        <w:t xml:space="preserve">Walls, A.C.; Park, Y.J.; Tortorici, M.A.; Wall, A.; McGuire, A.T.; Veesler, D. Structure, Function, and Antigenicity of the SARS-CoV-2 Spike Glycoprotein.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281–292, doi:10.1016/j.cell.2020.02.058.</w:t>
      </w:r>
    </w:p>
    <w:p w14:paraId="3B48A1D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29. </w:t>
      </w:r>
      <w:r w:rsidRPr="00EA4893">
        <w:rPr>
          <w:rFonts w:ascii="Palatino Linotype" w:hAnsi="Palatino Linotype"/>
          <w:noProof/>
          <w:sz w:val="18"/>
          <w:szCs w:val="18"/>
        </w:rPr>
        <w:tab/>
        <w:t xml:space="preserve">Letko, M.; Marzi, A.; Munster, V. Functional assessment of cell entry and receptor usage for SARS-CoV-2 and other lineage B betacoronaviruses. </w:t>
      </w:r>
      <w:r w:rsidRPr="00EA4893">
        <w:rPr>
          <w:rFonts w:ascii="Palatino Linotype" w:hAnsi="Palatino Linotype"/>
          <w:i/>
          <w:iCs/>
          <w:noProof/>
          <w:sz w:val="18"/>
          <w:szCs w:val="18"/>
        </w:rPr>
        <w:t>Nat.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562–569, doi:10.1038/s41564-020-0688-y.</w:t>
      </w:r>
    </w:p>
    <w:p w14:paraId="6C75A7BE"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30. </w:t>
      </w:r>
      <w:r w:rsidRPr="00EA4893">
        <w:rPr>
          <w:rFonts w:ascii="Palatino Linotype" w:hAnsi="Palatino Linotype"/>
          <w:noProof/>
          <w:sz w:val="18"/>
          <w:szCs w:val="18"/>
        </w:rPr>
        <w:tab/>
        <w:t xml:space="preserve">Fukushi, S.; Mizutani, T.; Saijo, M.; Matsuyama, S.; Miyajima, N.; Taguchi, F.; Itamura, S.; Kurane, I.; Morikawa, S. Vesicular stomatitis virus pseudotyped with severe acute respiratory syndrome coronavirus spike protein.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86</w:t>
      </w:r>
      <w:r w:rsidRPr="00EA4893">
        <w:rPr>
          <w:rFonts w:ascii="Palatino Linotype" w:hAnsi="Palatino Linotype"/>
          <w:noProof/>
          <w:sz w:val="18"/>
          <w:szCs w:val="18"/>
        </w:rPr>
        <w:t>, 2269–2274, doi:10.1099/vir.0.80955-0.</w:t>
      </w:r>
    </w:p>
    <w:p w14:paraId="78B12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31. </w:t>
      </w:r>
      <w:r w:rsidRPr="00EA4893">
        <w:rPr>
          <w:rFonts w:ascii="Palatino Linotype" w:hAnsi="Palatino Linotype"/>
          <w:noProof/>
          <w:sz w:val="18"/>
          <w:szCs w:val="18"/>
        </w:rPr>
        <w:tab/>
        <w:t xml:space="preserve">Temperton, N.J.; Chan, P.K.; Simmons, G.; Zambon, M.C.; Tedder, R.S.; Takeuchi, Y.; Weiss, R.A. Longitudinally profiling neutralizing antibody response to SARS coronavirus with pseudotypes. </w:t>
      </w:r>
      <w:r w:rsidRPr="00EA4893">
        <w:rPr>
          <w:rFonts w:ascii="Palatino Linotype" w:hAnsi="Palatino Linotype"/>
          <w:i/>
          <w:iCs/>
          <w:noProof/>
          <w:sz w:val="18"/>
          <w:szCs w:val="18"/>
        </w:rPr>
        <w:t>Emerg. Infect. Dis.</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doi:10.3201/eid1103.040906.</w:t>
      </w:r>
    </w:p>
    <w:p w14:paraId="3E435CC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32. </w:t>
      </w:r>
      <w:r w:rsidRPr="00EA4893">
        <w:rPr>
          <w:rFonts w:ascii="Palatino Linotype" w:hAnsi="Palatino Linotype"/>
          <w:noProof/>
          <w:sz w:val="18"/>
          <w:szCs w:val="18"/>
        </w:rPr>
        <w:tab/>
        <w:t xml:space="preserve">Carnell, G.; Grehan, K.; Ferrara, F.; Molesti, E.; Temperton, N. An Optimized Method for the Production Using PEI, Titration and Neutralization of SARS-CoV Spike Luciferase Pseudotypes.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w:t>
      </w:r>
      <w:r w:rsidRPr="00EA4893">
        <w:rPr>
          <w:rFonts w:ascii="Palatino Linotype" w:hAnsi="Palatino Linotype"/>
          <w:noProof/>
          <w:sz w:val="18"/>
          <w:szCs w:val="18"/>
        </w:rPr>
        <w:t>, doi:10.21769/bioprotoc.2514.</w:t>
      </w:r>
    </w:p>
    <w:p w14:paraId="394AA964"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33. </w:t>
      </w:r>
      <w:r w:rsidRPr="00EA4893">
        <w:rPr>
          <w:rFonts w:ascii="Palatino Linotype" w:hAnsi="Palatino Linotype"/>
          <w:noProof/>
          <w:sz w:val="18"/>
          <w:szCs w:val="18"/>
        </w:rPr>
        <w:tab/>
        <w:t xml:space="preserve">Yan, K.X.; Tan, W.J.; Zhang, X.M.; Wang, H.J.; Li, Y.; Ruan, L. Development and application of a safe SARS-CoV neutralization assay based on lentiviral vectors pseudotyped with SARS-CoV spike protein. </w:t>
      </w:r>
      <w:r w:rsidRPr="00EA4893">
        <w:rPr>
          <w:rFonts w:ascii="Palatino Linotype" w:hAnsi="Palatino Linotype"/>
          <w:i/>
          <w:iCs/>
          <w:noProof/>
          <w:sz w:val="18"/>
          <w:szCs w:val="18"/>
        </w:rPr>
        <w:t>Bing Du Xue Bao</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23</w:t>
      </w:r>
      <w:r w:rsidRPr="00EA4893">
        <w:rPr>
          <w:rFonts w:ascii="Palatino Linotype" w:hAnsi="Palatino Linotype"/>
          <w:noProof/>
          <w:sz w:val="18"/>
          <w:szCs w:val="18"/>
        </w:rPr>
        <w:t>, 440–446.</w:t>
      </w:r>
    </w:p>
    <w:p w14:paraId="0051212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34. </w:t>
      </w:r>
      <w:r w:rsidRPr="00EA4893">
        <w:rPr>
          <w:rFonts w:ascii="Palatino Linotype" w:hAnsi="Palatino Linotype"/>
          <w:noProof/>
          <w:sz w:val="18"/>
          <w:szCs w:val="18"/>
        </w:rPr>
        <w:tab/>
        <w:t xml:space="preserve">Grehan, K.; Ferrara, F.; Temperton, N. An optimised method for the production of MERS-CoV spike expressing viral pseudotypes. </w:t>
      </w:r>
      <w:r w:rsidRPr="00EA4893">
        <w:rPr>
          <w:rFonts w:ascii="Palatino Linotype" w:hAnsi="Palatino Linotype"/>
          <w:i/>
          <w:iCs/>
          <w:noProof/>
          <w:sz w:val="18"/>
          <w:szCs w:val="18"/>
        </w:rPr>
        <w:t>MethodsX</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2</w:t>
      </w:r>
      <w:r w:rsidRPr="00EA4893">
        <w:rPr>
          <w:rFonts w:ascii="Palatino Linotype" w:hAnsi="Palatino Linotype"/>
          <w:noProof/>
          <w:sz w:val="18"/>
          <w:szCs w:val="18"/>
        </w:rPr>
        <w:t>, 379–384, doi:10.1016/j.mex.2015.09.003.</w:t>
      </w:r>
    </w:p>
    <w:p w14:paraId="43723F2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35. </w:t>
      </w:r>
      <w:r w:rsidRPr="00EA4893">
        <w:rPr>
          <w:rFonts w:ascii="Palatino Linotype" w:hAnsi="Palatino Linotype"/>
          <w:noProof/>
          <w:sz w:val="18"/>
          <w:szCs w:val="18"/>
        </w:rPr>
        <w:tab/>
        <w:t xml:space="preserve">Lester, S.; Harcourt, J.; Whitt, M.; Al-Abdely, H.M.; Midgley, C.M.; Alkhamis, A.M.; Aziz Jokhdar, H.A.; Assiri, A.M.; Tamin, A.; Thornburg, N. Middle East respiratory coronavirus (MERS-CoV) spike (S) protein vesicular stomatitis virus pseudoparticle neutralization assays offer a reliable alternative to the conventional neutralization assay in human seroepidemiological studies. </w:t>
      </w:r>
      <w:r w:rsidRPr="00EA4893">
        <w:rPr>
          <w:rFonts w:ascii="Palatino Linotype" w:hAnsi="Palatino Linotype"/>
          <w:i/>
          <w:iCs/>
          <w:noProof/>
          <w:sz w:val="18"/>
          <w:szCs w:val="18"/>
        </w:rPr>
        <w:t>Access Microbiol.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doi:10.1099/acmi.0.000057.</w:t>
      </w:r>
    </w:p>
    <w:p w14:paraId="10EE38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36. </w:t>
      </w:r>
      <w:r w:rsidRPr="00EA4893">
        <w:rPr>
          <w:rFonts w:ascii="Palatino Linotype" w:hAnsi="Palatino Linotype"/>
          <w:noProof/>
          <w:sz w:val="18"/>
          <w:szCs w:val="18"/>
        </w:rPr>
        <w:tab/>
        <w:t xml:space="preserve">Millet, J.; Whittaker, G. Murine Leukemia Virus (MLV)-based Coronavirus Spike-pseudotyped Particle Production and Infection. </w:t>
      </w:r>
      <w:r w:rsidRPr="00EA4893">
        <w:rPr>
          <w:rFonts w:ascii="Palatino Linotype" w:hAnsi="Palatino Linotype"/>
          <w:i/>
          <w:iCs/>
          <w:noProof/>
          <w:sz w:val="18"/>
          <w:szCs w:val="18"/>
        </w:rPr>
        <w:t>BIO-PROTOCOL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2016</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6</w:t>
      </w:r>
      <w:r w:rsidRPr="00EA4893">
        <w:rPr>
          <w:rFonts w:ascii="Palatino Linotype" w:hAnsi="Palatino Linotype"/>
          <w:noProof/>
          <w:sz w:val="18"/>
          <w:szCs w:val="18"/>
        </w:rPr>
        <w:t>, doi:10.21769/bioprotoc.2035.</w:t>
      </w:r>
    </w:p>
    <w:p w14:paraId="1DFD537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37. </w:t>
      </w:r>
      <w:r w:rsidRPr="00EA4893">
        <w:rPr>
          <w:rFonts w:ascii="Palatino Linotype" w:hAnsi="Palatino Linotype"/>
          <w:noProof/>
          <w:sz w:val="18"/>
          <w:szCs w:val="18"/>
        </w:rPr>
        <w:tab/>
        <w:t xml:space="preserve">Ou, X.; Liu, Y.; Lei, X.; Li, P.; Mi, D.; Ren, L.; Guo, L.; Guo, R.; Chen, T.; Hu, J.; et al. Characterization of spike glycoprotein of SARS-CoV-2 on virus entry and its immune cross-reactivity with SARS-CoV. </w:t>
      </w:r>
      <w:r w:rsidRPr="00EA4893">
        <w:rPr>
          <w:rFonts w:ascii="Palatino Linotype" w:hAnsi="Palatino Linotype"/>
          <w:i/>
          <w:iCs/>
          <w:noProof/>
          <w:sz w:val="18"/>
          <w:szCs w:val="18"/>
        </w:rPr>
        <w:t>Nat. Commun.</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11</w:t>
      </w:r>
      <w:r w:rsidRPr="00EA4893">
        <w:rPr>
          <w:rFonts w:ascii="Palatino Linotype" w:hAnsi="Palatino Linotype"/>
          <w:noProof/>
          <w:sz w:val="18"/>
          <w:szCs w:val="18"/>
        </w:rPr>
        <w:t>, doi:10.1038/s41467-020-15562-9.</w:t>
      </w:r>
    </w:p>
    <w:p w14:paraId="1A77E3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38. </w:t>
      </w:r>
      <w:r w:rsidRPr="00EA4893">
        <w:rPr>
          <w:rFonts w:ascii="Palatino Linotype" w:hAnsi="Palatino Linotype"/>
          <w:noProof/>
          <w:sz w:val="18"/>
          <w:szCs w:val="18"/>
        </w:rPr>
        <w:tab/>
        <w:t xml:space="preserve">Quinlan, B.D.; Mou, H.; Zhang, L.; Guo, Y.; He, W.; Ojha, A.; Parcells, M.S.; Luo, G.; Li, W.; Zhong, G.; et al. The SARS-CoV-2 receptor-binding domain elicits a potent neutralizing response without antibody-dependent enhancement.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2020.04.10.036418, doi:10.1101/2020.04.10.036418.</w:t>
      </w:r>
    </w:p>
    <w:p w14:paraId="04700A4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39. </w:t>
      </w:r>
      <w:r w:rsidRPr="00EA4893">
        <w:rPr>
          <w:rFonts w:ascii="Palatino Linotype" w:hAnsi="Palatino Linotype"/>
          <w:noProof/>
          <w:sz w:val="18"/>
          <w:szCs w:val="18"/>
        </w:rPr>
        <w:tab/>
        <w:t xml:space="preserve">Xiong, H.; Wu, Y.; Cao, J.; Yang, R.; Ma, J.; Qiao, X.; Yao, X.; Zhang, B.; Zhang, Y.; Hou, W.; et al. Robust neutralization assay based on SARS-CoV-2 S-bearing vesicular stomatitis virus (VSV) pseudovirus and ACE2-overexpressed BHK21 cells.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2020.04.08.026948, doi:10.1101/2020.04.08.026948.</w:t>
      </w:r>
    </w:p>
    <w:p w14:paraId="594770C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40. </w:t>
      </w:r>
      <w:r w:rsidRPr="00EA4893">
        <w:rPr>
          <w:rFonts w:ascii="Palatino Linotype" w:hAnsi="Palatino Linotype"/>
          <w:noProof/>
          <w:sz w:val="18"/>
          <w:szCs w:val="18"/>
        </w:rPr>
        <w:tab/>
        <w:t xml:space="preserve">Nie, J.; Li, Q.; Wu, J.; Zhao, C.; Hao, H.; Liu, H.; Zhang, L.; Nie, L.; Qin, H.; Wang, M.; et al. Establishment and validation of a pseudovirus neutralization assay for SARS-CoV-2.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680–686, doi:10.1080/22221751.2020.1743767.</w:t>
      </w:r>
    </w:p>
    <w:p w14:paraId="24BE6F7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41. </w:t>
      </w:r>
      <w:r w:rsidRPr="00EA4893">
        <w:rPr>
          <w:rFonts w:ascii="Palatino Linotype" w:hAnsi="Palatino Linotype"/>
          <w:noProof/>
          <w:sz w:val="18"/>
          <w:szCs w:val="18"/>
        </w:rPr>
        <w:tab/>
        <w:t xml:space="preserve">Hoffmann, M.; Kleine-Weber, H.; Schroeder, S.; Krüger, N.; Herrler, T.; Erichsen, S.; Schiergens, T.S.; Herrler, G.; Wu, N.H.; Nitsche, A.; et al. SARS-CoV-2 Cell Entry Depends on ACE2 and TMPRSS2 and Is Blocked by a Clinically Proven Protease Inhibitor. </w:t>
      </w:r>
      <w:r w:rsidRPr="00EA4893">
        <w:rPr>
          <w:rFonts w:ascii="Palatino Linotype" w:hAnsi="Palatino Linotype"/>
          <w:i/>
          <w:iCs/>
          <w:noProof/>
          <w:sz w:val="18"/>
          <w:szCs w:val="18"/>
        </w:rPr>
        <w:t>Cell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181</w:t>
      </w:r>
      <w:r w:rsidRPr="00EA4893">
        <w:rPr>
          <w:rFonts w:ascii="Palatino Linotype" w:hAnsi="Palatino Linotype"/>
          <w:noProof/>
          <w:sz w:val="18"/>
          <w:szCs w:val="18"/>
        </w:rPr>
        <w:t>, 271–280, doi:10.1016/j.cell.2020.02.052.</w:t>
      </w:r>
    </w:p>
    <w:p w14:paraId="38C6F4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42. </w:t>
      </w:r>
      <w:r w:rsidRPr="00EA4893">
        <w:rPr>
          <w:rFonts w:ascii="Palatino Linotype" w:hAnsi="Palatino Linotype"/>
          <w:noProof/>
          <w:sz w:val="18"/>
          <w:szCs w:val="18"/>
        </w:rPr>
        <w:tab/>
        <w:t xml:space="preserve">Wrapp, D.; Wang, N.; Corbett, K.S.; Goldsmith, J.A.; Hsieh, C.L.; Abiona, O.; Graham, B.S.; McLellan, J.S. Cryo-EM structure of the 2019-nCoV spike in the prefusion conformation.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367</w:t>
      </w:r>
      <w:r w:rsidRPr="00EA4893">
        <w:rPr>
          <w:rFonts w:ascii="Palatino Linotype" w:hAnsi="Palatino Linotype"/>
          <w:noProof/>
          <w:sz w:val="18"/>
          <w:szCs w:val="18"/>
        </w:rPr>
        <w:t>, 1260–1263, doi:10.1126/science.abb2507.</w:t>
      </w:r>
    </w:p>
    <w:p w14:paraId="43A4B55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43. </w:t>
      </w:r>
      <w:r w:rsidRPr="00EA4893">
        <w:rPr>
          <w:rFonts w:ascii="Palatino Linotype" w:hAnsi="Palatino Linotype"/>
          <w:noProof/>
          <w:sz w:val="18"/>
          <w:szCs w:val="18"/>
        </w:rPr>
        <w:tab/>
        <w:t xml:space="preserve">Tian, X.; Li, C.; Huang, A.; Xia, S.; Lu, S.; Shi, Z.; Lu, L.; Jiang, S.; Yang, Z.; Wu, Y.; et al. Potent binding of 2019 novel coronavirus spike protein by a SARS coronavirus-specific human monoclonal antibody. </w:t>
      </w:r>
      <w:r w:rsidRPr="00EA4893">
        <w:rPr>
          <w:rFonts w:ascii="Palatino Linotype" w:hAnsi="Palatino Linotype"/>
          <w:i/>
          <w:iCs/>
          <w:noProof/>
          <w:sz w:val="18"/>
          <w:szCs w:val="18"/>
        </w:rPr>
        <w:t>Emerg. Microbes Infect.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w:t>
      </w:r>
      <w:r w:rsidRPr="00EA4893">
        <w:rPr>
          <w:rFonts w:ascii="Palatino Linotype" w:hAnsi="Palatino Linotype"/>
          <w:noProof/>
          <w:sz w:val="18"/>
          <w:szCs w:val="18"/>
        </w:rPr>
        <w:t>, 382–385, doi:10.1080/22221751.2020.1729069.</w:t>
      </w:r>
    </w:p>
    <w:p w14:paraId="20CE6C9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44. </w:t>
      </w:r>
      <w:r w:rsidRPr="00EA4893">
        <w:rPr>
          <w:rFonts w:ascii="Palatino Linotype" w:hAnsi="Palatino Linotype"/>
          <w:noProof/>
          <w:sz w:val="18"/>
          <w:szCs w:val="18"/>
        </w:rPr>
        <w:tab/>
        <w:t xml:space="preserve">Yuan, M.; Wu, N.C.; Zhu, X.; Lee, C.-C.D.; So, R.T.Y.; Lv, H.; Mok, C.K.P.; Wilson, I.A. A highly conserved cryptic epitope in the receptor-binding domains of SARS-CoV-2 and SARS-CoV. </w:t>
      </w:r>
      <w:r w:rsidRPr="00EA4893">
        <w:rPr>
          <w:rFonts w:ascii="Palatino Linotype" w:hAnsi="Palatino Linotype"/>
          <w:i/>
          <w:iCs/>
          <w:noProof/>
          <w:sz w:val="18"/>
          <w:szCs w:val="18"/>
        </w:rPr>
        <w:t>Science (80-. ).</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doi:10.1126/science.abb7269.</w:t>
      </w:r>
    </w:p>
    <w:p w14:paraId="2A2841A8"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45. </w:t>
      </w:r>
      <w:r w:rsidRPr="00EA4893">
        <w:rPr>
          <w:rFonts w:ascii="Palatino Linotype" w:hAnsi="Palatino Linotype"/>
          <w:noProof/>
          <w:sz w:val="18"/>
          <w:szCs w:val="18"/>
        </w:rPr>
        <w:tab/>
        <w:t xml:space="preserve">Joyce, M.G.; Sankhala, R.S.; Chen, W.-H.; Choe, M.; Bai, H.; Hajduczki, A.; Yan, L.; Sterling, S.L.; Peterson, C.; Green, E.C.; et al. A Cryptic Site of Vulnerability on the Receptor Binding Domain of the SARS-CoV-2 Spike Glycoprotein.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doi:10.1101/2020.03.15.992883.</w:t>
      </w:r>
    </w:p>
    <w:p w14:paraId="656BA65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46. </w:t>
      </w:r>
      <w:r w:rsidRPr="00EA4893">
        <w:rPr>
          <w:rFonts w:ascii="Palatino Linotype" w:hAnsi="Palatino Linotype"/>
          <w:noProof/>
          <w:sz w:val="18"/>
          <w:szCs w:val="18"/>
        </w:rPr>
        <w:tab/>
        <w:t xml:space="preserve">Wu, F.; Zhao, S.; Yu, B.; Chen, Y.M.; Wang, W.; Song, Z.G.; Hu, Y.; Tao, Z.W.; Tian, J.H.; Pei, Y.Y.; et al. A new coronavirus associated with human respiratory disease in China. </w:t>
      </w:r>
      <w:r w:rsidRPr="00EA4893">
        <w:rPr>
          <w:rFonts w:ascii="Palatino Linotype" w:hAnsi="Palatino Linotype"/>
          <w:i/>
          <w:iCs/>
          <w:noProof/>
          <w:sz w:val="18"/>
          <w:szCs w:val="18"/>
        </w:rPr>
        <w:t>Nature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579</w:t>
      </w:r>
      <w:r w:rsidRPr="00EA4893">
        <w:rPr>
          <w:rFonts w:ascii="Palatino Linotype" w:hAnsi="Palatino Linotype"/>
          <w:noProof/>
          <w:sz w:val="18"/>
          <w:szCs w:val="18"/>
        </w:rPr>
        <w:t>, 265–269, doi:10.1038/s41586-020-2008-3.</w:t>
      </w:r>
    </w:p>
    <w:p w14:paraId="6DD94F6A"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47. </w:t>
      </w:r>
      <w:r w:rsidRPr="00EA4893">
        <w:rPr>
          <w:rFonts w:ascii="Palatino Linotype" w:hAnsi="Palatino Linotype"/>
          <w:noProof/>
          <w:sz w:val="18"/>
          <w:szCs w:val="18"/>
        </w:rPr>
        <w:tab/>
        <w:t xml:space="preserve">McBride, C.E.; Li, J.; Machamer, C.E. The Cytoplasmic Tail of the Severe Acute Respiratory Syndrome Coronavirus Spike Protein Contains a Novel Endoplasmic Reticulum Retrieval Signal That Binds COPI and Promotes Interaction with Membrane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81</w:t>
      </w:r>
      <w:r w:rsidRPr="00EA4893">
        <w:rPr>
          <w:rFonts w:ascii="Palatino Linotype" w:hAnsi="Palatino Linotype"/>
          <w:noProof/>
          <w:sz w:val="18"/>
          <w:szCs w:val="18"/>
        </w:rPr>
        <w:t>, 2418–2428, doi:10.1128/jvi.02146-06.</w:t>
      </w:r>
    </w:p>
    <w:p w14:paraId="44C8805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48. </w:t>
      </w:r>
      <w:r w:rsidRPr="00EA4893">
        <w:rPr>
          <w:rFonts w:ascii="Palatino Linotype" w:hAnsi="Palatino Linotype"/>
          <w:noProof/>
          <w:sz w:val="18"/>
          <w:szCs w:val="18"/>
        </w:rPr>
        <w:tab/>
        <w:t xml:space="preserve">Sadasivan, J.; Singh, M.; Sarma, J. Das Cytoplasmic tail of coronavirus spike protein has intracellular targeting signals. </w:t>
      </w:r>
      <w:r w:rsidRPr="00EA4893">
        <w:rPr>
          <w:rFonts w:ascii="Palatino Linotype" w:hAnsi="Palatino Linotype"/>
          <w:i/>
          <w:iCs/>
          <w:noProof/>
          <w:sz w:val="18"/>
          <w:szCs w:val="18"/>
        </w:rPr>
        <w:t>J. Biosci.</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2017</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42</w:t>
      </w:r>
      <w:r w:rsidRPr="00EA4893">
        <w:rPr>
          <w:rFonts w:ascii="Palatino Linotype" w:hAnsi="Palatino Linotype"/>
          <w:noProof/>
          <w:sz w:val="18"/>
          <w:szCs w:val="18"/>
        </w:rPr>
        <w:t>, 231–244, doi:10.1007/s12038-017-9676-7.</w:t>
      </w:r>
    </w:p>
    <w:p w14:paraId="5AF0FDC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49. </w:t>
      </w:r>
      <w:r w:rsidRPr="00EA4893">
        <w:rPr>
          <w:rFonts w:ascii="Palatino Linotype" w:hAnsi="Palatino Linotype"/>
          <w:noProof/>
          <w:sz w:val="18"/>
          <w:szCs w:val="18"/>
        </w:rPr>
        <w:tab/>
        <w:t xml:space="preserve">Giroglou, T.; Cinatl, J.; Rabenau, H.; Drosten, C.; Schwalbe, H.; Doerr, H.W.; von Laer, D. Retroviral Vectors Pseudotyped with Severe Acute Respiratory Syndrome Coronavirus S Protein.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9007–9015, doi:10.1128/jvi.78.17.9007-9015.2004.</w:t>
      </w:r>
    </w:p>
    <w:p w14:paraId="6A4553AC"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50. </w:t>
      </w:r>
      <w:r w:rsidRPr="00EA4893">
        <w:rPr>
          <w:rFonts w:ascii="Palatino Linotype" w:hAnsi="Palatino Linotype"/>
          <w:noProof/>
          <w:sz w:val="18"/>
          <w:szCs w:val="18"/>
        </w:rPr>
        <w:tab/>
        <w:t xml:space="preserve">Schwegmann-Weßels, C.; Glende, J.; Ren, X.; Qu, X.; Deng, H.; Enjuanes, L.; Herrler, G. Comparison of vesicular stomatitis virus pseudotyped with the S proteins from a porcine and a human coronavirus. </w:t>
      </w:r>
      <w:r w:rsidRPr="00EA4893">
        <w:rPr>
          <w:rFonts w:ascii="Palatino Linotype" w:hAnsi="Palatino Linotype"/>
          <w:i/>
          <w:iCs/>
          <w:noProof/>
          <w:sz w:val="18"/>
          <w:szCs w:val="18"/>
        </w:rPr>
        <w:t>J. Gen.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2009</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90</w:t>
      </w:r>
      <w:r w:rsidRPr="00EA4893">
        <w:rPr>
          <w:rFonts w:ascii="Palatino Linotype" w:hAnsi="Palatino Linotype"/>
          <w:noProof/>
          <w:sz w:val="18"/>
          <w:szCs w:val="18"/>
        </w:rPr>
        <w:t>, 1724–1729, doi:10.1099/vir.0.009704-0.</w:t>
      </w:r>
    </w:p>
    <w:p w14:paraId="00A7E22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lastRenderedPageBreak/>
        <w:t xml:space="preserve">51. </w:t>
      </w:r>
      <w:r w:rsidRPr="00EA4893">
        <w:rPr>
          <w:rFonts w:ascii="Palatino Linotype" w:hAnsi="Palatino Linotype"/>
          <w:noProof/>
          <w:sz w:val="18"/>
          <w:szCs w:val="18"/>
        </w:rPr>
        <w:tab/>
        <w:t xml:space="preserve">Moore, M.J.; Dorfman, T.; Li, W.; Wong, S.K.; Li, Y.; Kuhn, J.H.; Coderre, J.; Vasilieva, N.; Han, Z.; Greenough, T.C.; et al. Retroviruses Pseudotyped with the Severe Acute Respiratory Syndrome Coronavirus Spike Protein Efficiently Infect Cells Expressing Angiotensin-Converting Enzyme 2. </w:t>
      </w:r>
      <w:r w:rsidRPr="00EA4893">
        <w:rPr>
          <w:rFonts w:ascii="Palatino Linotype" w:hAnsi="Palatino Linotype"/>
          <w:i/>
          <w:iCs/>
          <w:noProof/>
          <w:sz w:val="18"/>
          <w:szCs w:val="18"/>
        </w:rPr>
        <w:t>J. Virol.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2004</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78</w:t>
      </w:r>
      <w:r w:rsidRPr="00EA4893">
        <w:rPr>
          <w:rFonts w:ascii="Palatino Linotype" w:hAnsi="Palatino Linotype"/>
          <w:noProof/>
          <w:sz w:val="18"/>
          <w:szCs w:val="18"/>
        </w:rPr>
        <w:t>, 10628–10635, doi:10.1128/JVI.78.19.10628-10635.2004.</w:t>
      </w:r>
    </w:p>
    <w:p w14:paraId="439B9E8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52. </w:t>
      </w:r>
      <w:r w:rsidRPr="00EA4893">
        <w:rPr>
          <w:rFonts w:ascii="Palatino Linotype" w:hAnsi="Palatino Linotype"/>
          <w:noProof/>
          <w:sz w:val="18"/>
          <w:szCs w:val="18"/>
        </w:rPr>
        <w:tab/>
        <w:t xml:space="preserve">Jiang, W.; Hua, R.; Wei, M.; Li, C.; Qiu, Z.; Yang, X.; Zhang, C. An optimized method for high-titer lentivirus preparations without ultracentrifugation. </w:t>
      </w:r>
      <w:r w:rsidRPr="00EA4893">
        <w:rPr>
          <w:rFonts w:ascii="Palatino Linotype" w:hAnsi="Palatino Linotype"/>
          <w:i/>
          <w:iCs/>
          <w:noProof/>
          <w:sz w:val="18"/>
          <w:szCs w:val="18"/>
        </w:rPr>
        <w:t>Sci. Rep.</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2015</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w:t>
      </w:r>
      <w:r w:rsidRPr="00EA4893">
        <w:rPr>
          <w:rFonts w:ascii="Palatino Linotype" w:hAnsi="Palatino Linotype"/>
          <w:noProof/>
          <w:sz w:val="18"/>
          <w:szCs w:val="18"/>
        </w:rPr>
        <w:t>, doi:10.1038/srep13875.</w:t>
      </w:r>
    </w:p>
    <w:p w14:paraId="441D68E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53. </w:t>
      </w:r>
      <w:r w:rsidRPr="00EA4893">
        <w:rPr>
          <w:rFonts w:ascii="Palatino Linotype" w:hAnsi="Palatino Linotype"/>
          <w:noProof/>
          <w:sz w:val="18"/>
          <w:szCs w:val="18"/>
        </w:rPr>
        <w:tab/>
        <w:t xml:space="preserve">Cribbs, A.P.; Kennedy, A.; Gregory, B.; Brennan, F.M. Simplified production and concentration of lentiviral vectors to achieve high transduction in primary human T cells. </w:t>
      </w:r>
      <w:r w:rsidRPr="00EA4893">
        <w:rPr>
          <w:rFonts w:ascii="Palatino Linotype" w:hAnsi="Palatino Linotype"/>
          <w:i/>
          <w:iCs/>
          <w:noProof/>
          <w:sz w:val="18"/>
          <w:szCs w:val="18"/>
        </w:rPr>
        <w:t>BMC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13</w:t>
      </w:r>
      <w:r w:rsidRPr="00EA4893">
        <w:rPr>
          <w:rFonts w:ascii="Palatino Linotype" w:hAnsi="Palatino Linotype"/>
          <w:noProof/>
          <w:sz w:val="18"/>
          <w:szCs w:val="18"/>
        </w:rPr>
        <w:t>, doi:10.1186/1472-6750-13-98.</w:t>
      </w:r>
    </w:p>
    <w:p w14:paraId="374E2C47"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54. </w:t>
      </w:r>
      <w:r w:rsidRPr="00EA4893">
        <w:rPr>
          <w:rFonts w:ascii="Palatino Linotype" w:hAnsi="Palatino Linotype"/>
          <w:noProof/>
          <w:sz w:val="18"/>
          <w:szCs w:val="18"/>
        </w:rPr>
        <w:tab/>
        <w:t xml:space="preserve">Lei, C.; Fu, W.; Qian, K.; Li, T.; Zhang, S.; Ding, M.; Hu, S. Potent neutralization of 2019 novel coronavirus by recombinant ACE2-Ig. </w:t>
      </w:r>
      <w:r w:rsidRPr="00EA4893">
        <w:rPr>
          <w:rFonts w:ascii="Palatino Linotype" w:hAnsi="Palatino Linotype"/>
          <w:i/>
          <w:iCs/>
          <w:noProof/>
          <w:sz w:val="18"/>
          <w:szCs w:val="18"/>
        </w:rPr>
        <w:t>bioRxiv</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doi:10.1101/2020.02.01.929976.</w:t>
      </w:r>
    </w:p>
    <w:p w14:paraId="4D0568C6"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55. </w:t>
      </w:r>
      <w:r w:rsidRPr="00EA4893">
        <w:rPr>
          <w:rFonts w:ascii="Palatino Linotype" w:hAnsi="Palatino Linotype"/>
          <w:noProof/>
          <w:sz w:val="18"/>
          <w:szCs w:val="18"/>
        </w:rPr>
        <w:tab/>
        <w:t xml:space="preserve">Bloch, E.M.; Shoham, S.; Casadevall, A.; Sachais, B.S.; Shaz, B.; Winters, J.L.; van Buskirk, C.; Grossman, B.J.; Joyner, M.; Henderson, J.P.; et al. Deployment of convalescent plasma for the prevention and treatment of COVID-19. </w:t>
      </w:r>
      <w:r w:rsidRPr="00EA4893">
        <w:rPr>
          <w:rFonts w:ascii="Palatino Linotype" w:hAnsi="Palatino Linotype"/>
          <w:i/>
          <w:iCs/>
          <w:noProof/>
          <w:sz w:val="18"/>
          <w:szCs w:val="18"/>
        </w:rPr>
        <w:t>J. Clin. Invest.</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doi:10.1172/JCI138745.</w:t>
      </w:r>
    </w:p>
    <w:p w14:paraId="63914A9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56. </w:t>
      </w:r>
      <w:r w:rsidRPr="00EA4893">
        <w:rPr>
          <w:rFonts w:ascii="Palatino Linotype" w:hAnsi="Palatino Linotype"/>
          <w:noProof/>
          <w:sz w:val="18"/>
          <w:szCs w:val="18"/>
        </w:rPr>
        <w:tab/>
        <w:t xml:space="preserve">Denning, W.; Das, S.; Guo, S.; Xu, J.; Kappes, J.C.; Hel, Z. Optimization of the transductional efficiency of lentiviral vectors: Effect of sera and polycations. </w:t>
      </w:r>
      <w:r w:rsidRPr="00EA4893">
        <w:rPr>
          <w:rFonts w:ascii="Palatino Linotype" w:hAnsi="Palatino Linotype"/>
          <w:i/>
          <w:iCs/>
          <w:noProof/>
          <w:sz w:val="18"/>
          <w:szCs w:val="18"/>
        </w:rPr>
        <w:t>Mol. Biotechnol.</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2013</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53</w:t>
      </w:r>
      <w:r w:rsidRPr="00EA4893">
        <w:rPr>
          <w:rFonts w:ascii="Palatino Linotype" w:hAnsi="Palatino Linotype"/>
          <w:noProof/>
          <w:sz w:val="18"/>
          <w:szCs w:val="18"/>
        </w:rPr>
        <w:t>, 308–314, doi:10.1007/s12033-012-9528-5.</w:t>
      </w:r>
    </w:p>
    <w:p w14:paraId="57E895AB"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57. </w:t>
      </w:r>
      <w:r w:rsidRPr="00EA4893">
        <w:rPr>
          <w:rFonts w:ascii="Palatino Linotype" w:hAnsi="Palatino Linotype"/>
          <w:noProof/>
          <w:sz w:val="18"/>
          <w:szCs w:val="18"/>
        </w:rPr>
        <w:tab/>
        <w:t xml:space="preserve">Chin, A.W.H.; Chu, J.T.S.; Perera, M.R.A.; Hui, K.P.Y.; Yen, H.-L.; Chan, M.C.W.; Peiris, M.; Poon, L.L.M. Stability of SARS-CoV-2 in different environmental conditions. </w:t>
      </w:r>
      <w:r w:rsidRPr="00EA4893">
        <w:rPr>
          <w:rFonts w:ascii="Palatino Linotype" w:hAnsi="Palatino Linotype"/>
          <w:i/>
          <w:iCs/>
          <w:noProof/>
          <w:sz w:val="18"/>
          <w:szCs w:val="18"/>
        </w:rPr>
        <w:t>The Lancet Microbe</w:t>
      </w:r>
      <w:r w:rsidRPr="00EA4893">
        <w:rPr>
          <w:rFonts w:ascii="Palatino Linotype" w:hAnsi="Palatino Linotype"/>
          <w:noProof/>
          <w:sz w:val="18"/>
          <w:szCs w:val="18"/>
        </w:rPr>
        <w:t xml:space="preserve"> </w:t>
      </w:r>
      <w:r w:rsidRPr="00EA4893">
        <w:rPr>
          <w:rFonts w:ascii="Palatino Linotype" w:hAnsi="Palatino Linotype"/>
          <w:b/>
          <w:bCs/>
          <w:noProof/>
          <w:sz w:val="18"/>
          <w:szCs w:val="18"/>
        </w:rPr>
        <w:t>2020</w:t>
      </w:r>
      <w:r w:rsidRPr="00EA4893">
        <w:rPr>
          <w:rFonts w:ascii="Palatino Linotype" w:hAnsi="Palatino Linotype"/>
          <w:noProof/>
          <w:sz w:val="18"/>
          <w:szCs w:val="18"/>
        </w:rPr>
        <w:t xml:space="preserve">, </w:t>
      </w:r>
      <w:r w:rsidRPr="00EA4893">
        <w:rPr>
          <w:rFonts w:ascii="Palatino Linotype" w:hAnsi="Palatino Linotype"/>
          <w:i/>
          <w:iCs/>
          <w:noProof/>
          <w:sz w:val="18"/>
          <w:szCs w:val="18"/>
        </w:rPr>
        <w:t>5247</w:t>
      </w:r>
      <w:r w:rsidRPr="00EA4893">
        <w:rPr>
          <w:rFonts w:ascii="Palatino Linotype" w:hAnsi="Palatino Linotype"/>
          <w:noProof/>
          <w:sz w:val="18"/>
          <w:szCs w:val="18"/>
        </w:rPr>
        <w:t>, 30003, doi:10.1016/S2666-5247(20)30003-3.</w:t>
      </w:r>
    </w:p>
    <w:p w14:paraId="10C2AE25"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58. </w:t>
      </w:r>
      <w:r w:rsidRPr="00EA4893">
        <w:rPr>
          <w:rFonts w:ascii="Palatino Linotype" w:hAnsi="Palatino Linotype"/>
          <w:noProof/>
          <w:sz w:val="18"/>
          <w:szCs w:val="18"/>
        </w:rPr>
        <w:tab/>
        <w:t xml:space="preserve">Wang, W.; Xu, Y.; Gao, R.; Lu, R.; Han, K.; Wu, G.; Tan, W. Detection of SARS-CoV-2 in Different Types of Clinical Specimens. </w:t>
      </w:r>
      <w:r w:rsidRPr="00EA4893">
        <w:rPr>
          <w:rFonts w:ascii="Palatino Linotype" w:hAnsi="Palatino Linotype"/>
          <w:i/>
          <w:iCs/>
          <w:noProof/>
          <w:sz w:val="18"/>
          <w:szCs w:val="18"/>
        </w:rPr>
        <w:t>JAMA - J. Am. Med. Assoc.</w:t>
      </w:r>
      <w:r w:rsidRPr="00EA4893">
        <w:rPr>
          <w:rFonts w:ascii="Palatino Linotype" w:hAnsi="Palatino Linotype"/>
          <w:noProof/>
          <w:sz w:val="18"/>
          <w:szCs w:val="18"/>
        </w:rPr>
        <w:t xml:space="preserve"> 2020.</w:t>
      </w:r>
    </w:p>
    <w:p w14:paraId="179F7FEF" w14:textId="77777777" w:rsidR="00CC66FD" w:rsidRPr="00EA4893" w:rsidRDefault="00CC66FD" w:rsidP="00EA4893">
      <w:pPr>
        <w:widowControl w:val="0"/>
        <w:autoSpaceDE w:val="0"/>
        <w:autoSpaceDN w:val="0"/>
        <w:adjustRightInd w:val="0"/>
        <w:snapToGrid w:val="0"/>
        <w:spacing w:line="260" w:lineRule="atLeast"/>
        <w:ind w:left="640" w:hanging="425"/>
        <w:rPr>
          <w:rFonts w:ascii="Palatino Linotype" w:hAnsi="Palatino Linotype"/>
          <w:noProof/>
          <w:sz w:val="18"/>
          <w:szCs w:val="18"/>
        </w:rPr>
      </w:pPr>
      <w:r w:rsidRPr="00EA4893">
        <w:rPr>
          <w:rFonts w:ascii="Palatino Linotype" w:hAnsi="Palatino Linotype"/>
          <w:noProof/>
          <w:sz w:val="18"/>
          <w:szCs w:val="18"/>
        </w:rPr>
        <w:t xml:space="preserve">59. </w:t>
      </w:r>
      <w:r w:rsidRPr="00EA4893">
        <w:rPr>
          <w:rFonts w:ascii="Palatino Linotype" w:hAnsi="Palatino Linotype"/>
          <w:noProof/>
          <w:sz w:val="18"/>
          <w:szCs w:val="18"/>
        </w:rPr>
        <w:tab/>
        <w:t xml:space="preserve">Dodd, R.Y.; Stramer, S.L. COVID-19 and Blood Safety: Help with a Dilemma. </w:t>
      </w:r>
      <w:r w:rsidRPr="00EA4893">
        <w:rPr>
          <w:rFonts w:ascii="Palatino Linotype" w:hAnsi="Palatino Linotype"/>
          <w:i/>
          <w:iCs/>
          <w:noProof/>
          <w:sz w:val="18"/>
          <w:szCs w:val="18"/>
        </w:rPr>
        <w:t>Transfus. Med. Rev.</w:t>
      </w:r>
      <w:r w:rsidRPr="00EA4893">
        <w:rPr>
          <w:rFonts w:ascii="Palatino Linotype" w:hAnsi="Palatino Linotype"/>
          <w:noProof/>
          <w:sz w:val="18"/>
          <w:szCs w:val="18"/>
        </w:rPr>
        <w:t xml:space="preserve"> 2020.</w:t>
      </w:r>
    </w:p>
    <w:p w14:paraId="4540212C" w14:textId="5CFBBA08" w:rsidR="00FD4509" w:rsidRDefault="00F15C55" w:rsidP="00EA4893">
      <w:pPr>
        <w:widowControl w:val="0"/>
        <w:autoSpaceDE w:val="0"/>
        <w:autoSpaceDN w:val="0"/>
        <w:adjustRightInd w:val="0"/>
        <w:snapToGrid w:val="0"/>
        <w:spacing w:line="260" w:lineRule="atLeast"/>
        <w:ind w:left="640" w:hanging="425"/>
      </w:pPr>
      <w:r w:rsidRPr="00EA4893">
        <w:rPr>
          <w:rFonts w:ascii="Palatino Linotype" w:hAnsi="Palatino Linotype"/>
          <w:sz w:val="18"/>
          <w:szCs w:val="18"/>
        </w:rPr>
        <w:fldChar w:fldCharType="end"/>
      </w:r>
    </w:p>
    <w:tbl>
      <w:tblPr>
        <w:tblW w:w="0" w:type="auto"/>
        <w:jc w:val="center"/>
        <w:tblLook w:val="04A0" w:firstRow="1" w:lastRow="0" w:firstColumn="1" w:lastColumn="0" w:noHBand="0" w:noVBand="1"/>
      </w:tblPr>
      <w:tblGrid>
        <w:gridCol w:w="1704"/>
        <w:gridCol w:w="7140"/>
      </w:tblGrid>
      <w:tr w:rsidR="00FD4509" w:rsidRPr="00761594" w14:paraId="46A72B45" w14:textId="77777777" w:rsidTr="0092278D">
        <w:trPr>
          <w:jc w:val="center"/>
        </w:trPr>
        <w:tc>
          <w:tcPr>
            <w:tcW w:w="0" w:type="auto"/>
            <w:shd w:val="clear" w:color="auto" w:fill="auto"/>
            <w:vAlign w:val="center"/>
          </w:tcPr>
          <w:p w14:paraId="48457F75" w14:textId="77777777" w:rsidR="00FD4509" w:rsidRPr="00761594" w:rsidRDefault="00C721F5" w:rsidP="00D12E93">
            <w:pPr>
              <w:pStyle w:val="MDPI71References"/>
              <w:numPr>
                <w:ilvl w:val="0"/>
                <w:numId w:val="0"/>
              </w:numPr>
              <w:ind w:left="-85"/>
              <w:rPr>
                <w:rFonts w:eastAsia="SimSun"/>
                <w:bCs/>
              </w:rPr>
            </w:pPr>
            <w:r w:rsidRPr="00761594">
              <w:rPr>
                <w:rFonts w:eastAsia="SimSun"/>
                <w:bCs/>
                <w:noProof/>
              </w:rPr>
              <w:drawing>
                <wp:inline distT="0" distB="0" distL="0" distR="0" wp14:anchorId="2C24A61D" wp14:editId="15057524">
                  <wp:extent cx="998855" cy="355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855" cy="355600"/>
                          </a:xfrm>
                          <a:prstGeom prst="rect">
                            <a:avLst/>
                          </a:prstGeom>
                          <a:noFill/>
                          <a:ln>
                            <a:noFill/>
                          </a:ln>
                        </pic:spPr>
                      </pic:pic>
                    </a:graphicData>
                  </a:graphic>
                </wp:inline>
              </w:drawing>
            </w:r>
          </w:p>
        </w:tc>
        <w:tc>
          <w:tcPr>
            <w:tcW w:w="7149" w:type="dxa"/>
            <w:shd w:val="clear" w:color="auto" w:fill="auto"/>
            <w:vAlign w:val="center"/>
          </w:tcPr>
          <w:p w14:paraId="2D37899E" w14:textId="77777777" w:rsidR="00FD4509" w:rsidRPr="00761594" w:rsidRDefault="0012041F" w:rsidP="00164E0D">
            <w:pPr>
              <w:pStyle w:val="MDPI71References"/>
              <w:numPr>
                <w:ilvl w:val="0"/>
                <w:numId w:val="0"/>
              </w:numPr>
              <w:ind w:left="-85"/>
              <w:rPr>
                <w:rFonts w:eastAsia="SimSun"/>
                <w:bCs/>
              </w:rPr>
            </w:pPr>
            <w:r>
              <w:rPr>
                <w:rFonts w:eastAsia="SimSun"/>
                <w:bCs/>
              </w:rPr>
              <w:t>© 20</w:t>
            </w:r>
            <w:r w:rsidR="00164E0D">
              <w:rPr>
                <w:rFonts w:eastAsia="SimSun"/>
                <w:bCs/>
              </w:rPr>
              <w:t>20</w:t>
            </w:r>
            <w:r w:rsidR="00FD4509" w:rsidRPr="00761594">
              <w:rPr>
                <w:rFonts w:eastAsia="SimSun"/>
                <w:bCs/>
              </w:rPr>
              <w:t xml:space="preserve"> by the authors. Submitted for possible open access publication under the terms and conditions of the Creative Commons Attribution (CC BY) license (http://creativecommons.org/licenses/by/4.0/).</w:t>
            </w:r>
          </w:p>
        </w:tc>
      </w:tr>
    </w:tbl>
    <w:p w14:paraId="1633CABD" w14:textId="6A1FCE13" w:rsidR="00181401" w:rsidRPr="006220E9" w:rsidRDefault="00181401" w:rsidP="00FD4509">
      <w:pPr>
        <w:pStyle w:val="MDPI71References"/>
        <w:numPr>
          <w:ilvl w:val="0"/>
          <w:numId w:val="0"/>
        </w:numPr>
        <w:spacing w:after="240"/>
        <w:rPr>
          <w:rStyle w:val="LineNumber"/>
          <w:rFonts w:eastAsia="SimSun"/>
        </w:rPr>
      </w:pPr>
    </w:p>
    <w:sectPr w:rsidR="00181401" w:rsidRPr="006220E9" w:rsidSect="00181401">
      <w:headerReference w:type="even" r:id="rId36"/>
      <w:headerReference w:type="default" r:id="rId37"/>
      <w:footerReference w:type="default" r:id="rId38"/>
      <w:headerReference w:type="first" r:id="rId39"/>
      <w:footerReference w:type="first" r:id="rId40"/>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Kate D Crawford" w:date="2020-04-30T18:42:00Z" w:initials="KDC">
    <w:p w14:paraId="7F266477" w14:textId="7EE0810A" w:rsidR="00AB6DED" w:rsidRDefault="00AB6DED">
      <w:pPr>
        <w:pStyle w:val="CommentText"/>
      </w:pPr>
      <w:r>
        <w:rPr>
          <w:rStyle w:val="CommentReference"/>
        </w:rPr>
        <w:annotationRef/>
      </w:r>
      <w:r>
        <w:t>Filter type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2664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266477" w16cid:durableId="22559A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1265B" w14:textId="77777777" w:rsidR="0099456E" w:rsidRDefault="0099456E">
      <w:pPr>
        <w:spacing w:line="240" w:lineRule="auto"/>
      </w:pPr>
      <w:r>
        <w:separator/>
      </w:r>
    </w:p>
  </w:endnote>
  <w:endnote w:type="continuationSeparator" w:id="0">
    <w:p w14:paraId="342358DD" w14:textId="77777777" w:rsidR="0099456E" w:rsidRDefault="009945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3F201" w14:textId="77777777" w:rsidR="00AB6DED" w:rsidRPr="00CF0CC9" w:rsidRDefault="00AB6DE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1BC7A" w14:textId="77777777" w:rsidR="00AB6DED" w:rsidRPr="00372FCD" w:rsidRDefault="00AB6DED" w:rsidP="00164E0D">
    <w:pPr>
      <w:tabs>
        <w:tab w:val="right" w:pos="8844"/>
      </w:tabs>
      <w:adjustRightInd w:val="0"/>
      <w:snapToGrid w:val="0"/>
      <w:spacing w:before="120" w:line="240" w:lineRule="auto"/>
      <w:rPr>
        <w:rFonts w:ascii="Palatino Linotype" w:hAnsi="Palatino Linotype"/>
        <w:sz w:val="16"/>
        <w:szCs w:val="16"/>
        <w:lang w:val="fr-CH"/>
      </w:rPr>
    </w:pPr>
    <w:r w:rsidRPr="00985EB1">
      <w:rPr>
        <w:rFonts w:ascii="Palatino Linotype" w:hAnsi="Palatino Linotype"/>
        <w:i/>
        <w:sz w:val="16"/>
        <w:szCs w:val="16"/>
      </w:rPr>
      <w:t>Viruses</w:t>
    </w:r>
    <w:r>
      <w:rPr>
        <w:rFonts w:ascii="Palatino Linotype" w:hAnsi="Palatino Linotype"/>
        <w:i/>
        <w:sz w:val="16"/>
        <w:szCs w:val="16"/>
      </w:rPr>
      <w:t xml:space="preserve"> </w:t>
    </w:r>
    <w:r w:rsidRPr="00FD4509">
      <w:rPr>
        <w:rFonts w:ascii="Palatino Linotype" w:hAnsi="Palatino Linotype"/>
        <w:b/>
        <w:bCs/>
        <w:iCs/>
        <w:sz w:val="16"/>
        <w:szCs w:val="16"/>
      </w:rPr>
      <w:t>20</w:t>
    </w:r>
    <w:r>
      <w:rPr>
        <w:rFonts w:ascii="Palatino Linotype" w:hAnsi="Palatino Linotype"/>
        <w:b/>
        <w:bCs/>
        <w:iCs/>
        <w:sz w:val="16"/>
        <w:szCs w:val="16"/>
      </w:rPr>
      <w:t>20</w:t>
    </w:r>
    <w:r w:rsidRPr="00FD4509">
      <w:rPr>
        <w:rFonts w:ascii="Palatino Linotype" w:hAnsi="Palatino Linotype"/>
        <w:bCs/>
        <w:iCs/>
        <w:sz w:val="16"/>
        <w:szCs w:val="16"/>
      </w:rPr>
      <w:t xml:space="preserve">, </w:t>
    </w:r>
    <w:r w:rsidRPr="00FD4509">
      <w:rPr>
        <w:rFonts w:ascii="Palatino Linotype" w:hAnsi="Palatino Linotype"/>
        <w:bCs/>
        <w:i/>
        <w:iCs/>
        <w:sz w:val="16"/>
        <w:szCs w:val="16"/>
      </w:rPr>
      <w:t>1</w:t>
    </w:r>
    <w:r>
      <w:rPr>
        <w:rFonts w:ascii="Palatino Linotype" w:hAnsi="Palatino Linotype"/>
        <w:bCs/>
        <w:i/>
        <w:iCs/>
        <w:sz w:val="16"/>
        <w:szCs w:val="16"/>
      </w:rPr>
      <w:t>2</w:t>
    </w:r>
    <w:r w:rsidRPr="00FD4509">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372FCD">
      <w:rPr>
        <w:rFonts w:ascii="Palatino Linotype" w:hAnsi="Palatino Linotype"/>
        <w:sz w:val="16"/>
        <w:szCs w:val="16"/>
        <w:lang w:val="fr-CH"/>
      </w:rPr>
      <w:tab/>
      <w:t>www.mdpi.com/journal/</w:t>
    </w:r>
    <w:r w:rsidRPr="00985EB1">
      <w:rPr>
        <w:rFonts w:ascii="Palatino Linotype" w:hAnsi="Palatino Linotype"/>
        <w:sz w:val="16"/>
        <w:szCs w:val="16"/>
      </w:rPr>
      <w:t>viruses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F0D82" w14:textId="77777777" w:rsidR="0099456E" w:rsidRDefault="0099456E">
      <w:pPr>
        <w:spacing w:line="240" w:lineRule="auto"/>
      </w:pPr>
      <w:r>
        <w:separator/>
      </w:r>
    </w:p>
  </w:footnote>
  <w:footnote w:type="continuationSeparator" w:id="0">
    <w:p w14:paraId="59EF0D4F" w14:textId="77777777" w:rsidR="0099456E" w:rsidRDefault="009945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1FA9" w14:textId="77777777" w:rsidR="00AB6DED" w:rsidRDefault="00AB6DE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108B" w14:textId="77777777" w:rsidR="00AB6DED" w:rsidRPr="00EE746E" w:rsidRDefault="00AB6DED" w:rsidP="00164E0D">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Viruses </w:t>
    </w:r>
    <w:r w:rsidRPr="00FD4509">
      <w:rPr>
        <w:rFonts w:ascii="Palatino Linotype" w:hAnsi="Palatino Linotype"/>
        <w:b/>
        <w:sz w:val="16"/>
      </w:rPr>
      <w:t>20</w:t>
    </w:r>
    <w:r>
      <w:rPr>
        <w:rFonts w:ascii="Palatino Linotype" w:hAnsi="Palatino Linotype"/>
        <w:b/>
        <w:sz w:val="16"/>
      </w:rPr>
      <w:t>20</w:t>
    </w:r>
    <w:r w:rsidRPr="00FD4509">
      <w:rPr>
        <w:rFonts w:ascii="Palatino Linotype" w:hAnsi="Palatino Linotype"/>
        <w:sz w:val="16"/>
      </w:rPr>
      <w:t xml:space="preserve">, </w:t>
    </w:r>
    <w:r w:rsidRPr="00FD4509">
      <w:rPr>
        <w:rFonts w:ascii="Palatino Linotype" w:hAnsi="Palatino Linotype"/>
        <w:i/>
        <w:sz w:val="16"/>
      </w:rPr>
      <w:t>1</w:t>
    </w:r>
    <w:r>
      <w:rPr>
        <w:rFonts w:ascii="Palatino Linotype" w:hAnsi="Palatino Linotype"/>
        <w:i/>
        <w:sz w:val="16"/>
      </w:rPr>
      <w:t>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6CE7" w14:textId="77777777" w:rsidR="00AB6DED" w:rsidRDefault="00AB6DED" w:rsidP="00627F2D">
    <w:pPr>
      <w:pStyle w:val="MDPIheaderjournallogo"/>
    </w:pPr>
    <w:r>
      <w:rPr>
        <w:noProof/>
        <w:lang w:eastAsia="zh-CN"/>
      </w:rPr>
      <mc:AlternateContent>
        <mc:Choice Requires="wps">
          <w:drawing>
            <wp:anchor distT="45720" distB="45720" distL="114300" distR="114300" simplePos="0" relativeHeight="251657728" behindDoc="1" locked="0" layoutInCell="1" allowOverlap="1" wp14:anchorId="249762C9" wp14:editId="5EB591E2">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0385" cy="709295"/>
                      </a:xfrm>
                      <a:prstGeom prst="rect">
                        <a:avLst/>
                      </a:prstGeom>
                      <a:solidFill>
                        <a:srgbClr val="FFFFFF"/>
                      </a:solidFill>
                      <a:ln w="9525">
                        <a:noFill/>
                        <a:miter lim="800000"/>
                        <a:headEnd/>
                        <a:tailEnd/>
                      </a:ln>
                    </wps:spPr>
                    <wps:txbx>
                      <w:txbxContent>
                        <w:p w14:paraId="3AE8E743" w14:textId="77777777" w:rsidR="00AB6DED" w:rsidRDefault="00AB6DED"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49762C9"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" stroked="f">
              <v:textbox inset="0,0,0,0">
                <w:txbxContent>
                  <w:p w14:paraId="3AE8E743" w14:textId="77777777" w:rsidR="007B08E2" w:rsidRDefault="007B08E2" w:rsidP="00627F2D">
                    <w:pPr>
                      <w:pStyle w:val="MDPIheaderjournallogo"/>
                      <w:jc w:val="center"/>
                      <w:textboxTightWrap w:val="allLines"/>
                      <w:rPr>
                        <w:i w:val="0"/>
                        <w:szCs w:val="16"/>
                      </w:rPr>
                    </w:pPr>
                    <w:r w:rsidRPr="00181401">
                      <w:rPr>
                        <w:i w:val="0"/>
                        <w:noProof/>
                        <w:szCs w:val="16"/>
                        <w:lang w:eastAsia="zh-CN"/>
                      </w:rPr>
                      <w:drawing>
                        <wp:inline distT="0" distB="0" distL="0" distR="0" wp14:anchorId="4F1F5DB9" wp14:editId="015B5575">
                          <wp:extent cx="541655" cy="355600"/>
                          <wp:effectExtent l="0" t="0" r="0" b="0"/>
                          <wp:docPr id="5" name="Picture 3" descr="C:\Users\home\Desktop\logos\ori\png\logo-mdp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655"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76AA7546" wp14:editId="0461E709">
          <wp:extent cx="1642745" cy="431800"/>
          <wp:effectExtent l="0" t="0" r="0" b="0"/>
          <wp:docPr id="4" name="Picture 5" descr="C:\Users\home\Desktop\logos\带白边的logo\JCDD-Water\Viruses\viruses-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Viruses\viruses-high-01.png"/>
                  <pic:cNvPicPr>
                    <a:picLocks/>
                  </pic:cNvPicPr>
                </pic:nvPicPr>
                <pic:blipFill>
                  <a:blip r:embed="rId3">
                    <a:extLst>
                      <a:ext uri="{28A0092B-C50C-407E-A947-70E740481C1C}">
                        <a14:useLocalDpi xmlns:a14="http://schemas.microsoft.com/office/drawing/2010/main" val="0"/>
                      </a:ext>
                    </a:extLst>
                  </a:blip>
                  <a:srcRect l="3426" t="11539" b="8524"/>
                  <a:stretch>
                    <a:fillRect/>
                  </a:stretch>
                </pic:blipFill>
                <pic:spPr bwMode="auto">
                  <a:xfrm>
                    <a:off x="0" y="0"/>
                    <a:ext cx="1642745"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BBD"/>
    <w:multiLevelType w:val="hybridMultilevel"/>
    <w:tmpl w:val="8C5051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C1665DB"/>
    <w:multiLevelType w:val="hybridMultilevel"/>
    <w:tmpl w:val="8764A36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cs="Wingdings" w:hint="default"/>
      </w:rPr>
    </w:lvl>
    <w:lvl w:ilvl="3" w:tplc="04090001" w:tentative="1">
      <w:start w:val="1"/>
      <w:numFmt w:val="bullet"/>
      <w:lvlText w:val=""/>
      <w:lvlJc w:val="left"/>
      <w:pPr>
        <w:ind w:left="3780" w:hanging="360"/>
      </w:pPr>
      <w:rPr>
        <w:rFonts w:ascii="Symbol" w:hAnsi="Symbol" w:cs="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cs="Wingdings" w:hint="default"/>
      </w:rPr>
    </w:lvl>
    <w:lvl w:ilvl="6" w:tplc="04090001" w:tentative="1">
      <w:start w:val="1"/>
      <w:numFmt w:val="bullet"/>
      <w:lvlText w:val=""/>
      <w:lvlJc w:val="left"/>
      <w:pPr>
        <w:ind w:left="5940" w:hanging="360"/>
      </w:pPr>
      <w:rPr>
        <w:rFonts w:ascii="Symbol" w:hAnsi="Symbol" w:cs="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cs="Wingdings" w:hint="default"/>
      </w:rPr>
    </w:lvl>
  </w:abstractNum>
  <w:abstractNum w:abstractNumId="2" w15:restartNumberingAfterBreak="0">
    <w:nsid w:val="14CC00D1"/>
    <w:multiLevelType w:val="hybridMultilevel"/>
    <w:tmpl w:val="22A2E56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0E7723B"/>
    <w:multiLevelType w:val="hybridMultilevel"/>
    <w:tmpl w:val="34D897F0"/>
    <w:lvl w:ilvl="0" w:tplc="0409000F">
      <w:start w:val="1"/>
      <w:numFmt w:val="decimal"/>
      <w:lvlText w:val="%1."/>
      <w:lvlJc w:val="left"/>
      <w:pPr>
        <w:ind w:left="799" w:hanging="360"/>
      </w:pPr>
    </w:lvl>
    <w:lvl w:ilvl="1" w:tplc="04090019">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4" w15:restartNumberingAfterBreak="0">
    <w:nsid w:val="237D19A2"/>
    <w:multiLevelType w:val="hybridMultilevel"/>
    <w:tmpl w:val="399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23A6B7D"/>
    <w:multiLevelType w:val="hybridMultilevel"/>
    <w:tmpl w:val="ABC4F05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6B12E20"/>
    <w:multiLevelType w:val="hybridMultilevel"/>
    <w:tmpl w:val="715A26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4C37BA3"/>
    <w:multiLevelType w:val="hybridMultilevel"/>
    <w:tmpl w:val="B5AAB38A"/>
    <w:lvl w:ilvl="0" w:tplc="6D4464E4">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9"/>
  </w:num>
  <w:num w:numId="7">
    <w:abstractNumId w:val="3"/>
  </w:num>
  <w:num w:numId="8">
    <w:abstractNumId w:val="1"/>
  </w:num>
  <w:num w:numId="9">
    <w:abstractNumId w:val="4"/>
  </w:num>
  <w:num w:numId="10">
    <w:abstractNumId w:val="2"/>
  </w:num>
  <w:num w:numId="11">
    <w:abstractNumId w:val="0"/>
  </w:num>
  <w:num w:numId="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e D Crawford">
    <w15:presenceInfo w15:providerId="AD" w15:userId="S::dusenk@uw.edu::db7fc92b-f1e8-4739-b298-395b9bbb8954"/>
  </w15:person>
  <w15:person w15:author="Dusenbury Crawford, Katharine H">
    <w15:presenceInfo w15:providerId="AD" w15:userId="S::kdusenbu@fredhutch.org::d6aa6741-cdc8-4e26-8806-dd08e6660e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7A"/>
    <w:rsid w:val="00004CC3"/>
    <w:rsid w:val="000065E7"/>
    <w:rsid w:val="0000743D"/>
    <w:rsid w:val="00007C7B"/>
    <w:rsid w:val="0001045B"/>
    <w:rsid w:val="0001299B"/>
    <w:rsid w:val="00015111"/>
    <w:rsid w:val="000174C0"/>
    <w:rsid w:val="00020AC4"/>
    <w:rsid w:val="00021BB0"/>
    <w:rsid w:val="00022890"/>
    <w:rsid w:val="00030573"/>
    <w:rsid w:val="00030B9A"/>
    <w:rsid w:val="00032B6A"/>
    <w:rsid w:val="000332E7"/>
    <w:rsid w:val="00034B84"/>
    <w:rsid w:val="00035075"/>
    <w:rsid w:val="000379D9"/>
    <w:rsid w:val="00037AD7"/>
    <w:rsid w:val="0004008C"/>
    <w:rsid w:val="00041425"/>
    <w:rsid w:val="000424C0"/>
    <w:rsid w:val="00043D2A"/>
    <w:rsid w:val="0004621F"/>
    <w:rsid w:val="00063AF1"/>
    <w:rsid w:val="00063D5D"/>
    <w:rsid w:val="00065781"/>
    <w:rsid w:val="00065E4B"/>
    <w:rsid w:val="00066584"/>
    <w:rsid w:val="000702F9"/>
    <w:rsid w:val="00070B6F"/>
    <w:rsid w:val="00071349"/>
    <w:rsid w:val="00072E05"/>
    <w:rsid w:val="00074457"/>
    <w:rsid w:val="00074CDF"/>
    <w:rsid w:val="00077757"/>
    <w:rsid w:val="000836BF"/>
    <w:rsid w:val="00084241"/>
    <w:rsid w:val="00084F3F"/>
    <w:rsid w:val="00085205"/>
    <w:rsid w:val="00092982"/>
    <w:rsid w:val="00097FDB"/>
    <w:rsid w:val="000A115F"/>
    <w:rsid w:val="000A4430"/>
    <w:rsid w:val="000B1665"/>
    <w:rsid w:val="000B4C54"/>
    <w:rsid w:val="000C08C7"/>
    <w:rsid w:val="000C1EE3"/>
    <w:rsid w:val="000C3EB4"/>
    <w:rsid w:val="000C43AC"/>
    <w:rsid w:val="000C44E0"/>
    <w:rsid w:val="000C66B5"/>
    <w:rsid w:val="000C6C7C"/>
    <w:rsid w:val="000C7A01"/>
    <w:rsid w:val="000D014A"/>
    <w:rsid w:val="000D0665"/>
    <w:rsid w:val="000D0B5F"/>
    <w:rsid w:val="000D0C85"/>
    <w:rsid w:val="000D383F"/>
    <w:rsid w:val="000D44FD"/>
    <w:rsid w:val="000E188D"/>
    <w:rsid w:val="000E592B"/>
    <w:rsid w:val="000E5A8D"/>
    <w:rsid w:val="000E6111"/>
    <w:rsid w:val="000E7430"/>
    <w:rsid w:val="000F4757"/>
    <w:rsid w:val="000F726D"/>
    <w:rsid w:val="00103CDA"/>
    <w:rsid w:val="00104223"/>
    <w:rsid w:val="00104AF5"/>
    <w:rsid w:val="00107BF8"/>
    <w:rsid w:val="00113AB9"/>
    <w:rsid w:val="001146A0"/>
    <w:rsid w:val="0012041F"/>
    <w:rsid w:val="0012224E"/>
    <w:rsid w:val="001251B9"/>
    <w:rsid w:val="00126A6E"/>
    <w:rsid w:val="001271B0"/>
    <w:rsid w:val="001274F8"/>
    <w:rsid w:val="00127547"/>
    <w:rsid w:val="00130D28"/>
    <w:rsid w:val="001353B1"/>
    <w:rsid w:val="00140936"/>
    <w:rsid w:val="00141121"/>
    <w:rsid w:val="00141732"/>
    <w:rsid w:val="0014404D"/>
    <w:rsid w:val="00146366"/>
    <w:rsid w:val="00147387"/>
    <w:rsid w:val="00153F78"/>
    <w:rsid w:val="0015486C"/>
    <w:rsid w:val="00164E0D"/>
    <w:rsid w:val="00165034"/>
    <w:rsid w:val="00165528"/>
    <w:rsid w:val="0017185F"/>
    <w:rsid w:val="00173E2D"/>
    <w:rsid w:val="00174AC2"/>
    <w:rsid w:val="00177BE1"/>
    <w:rsid w:val="00181102"/>
    <w:rsid w:val="00181401"/>
    <w:rsid w:val="00183322"/>
    <w:rsid w:val="00183762"/>
    <w:rsid w:val="001869E3"/>
    <w:rsid w:val="00191BDC"/>
    <w:rsid w:val="001921B3"/>
    <w:rsid w:val="001938B7"/>
    <w:rsid w:val="0019424C"/>
    <w:rsid w:val="00194891"/>
    <w:rsid w:val="001A20DA"/>
    <w:rsid w:val="001A226D"/>
    <w:rsid w:val="001A2EA3"/>
    <w:rsid w:val="001A4568"/>
    <w:rsid w:val="001B36E1"/>
    <w:rsid w:val="001B44CE"/>
    <w:rsid w:val="001B56B1"/>
    <w:rsid w:val="001C2AFA"/>
    <w:rsid w:val="001C3BDF"/>
    <w:rsid w:val="001D1AFE"/>
    <w:rsid w:val="001D20FA"/>
    <w:rsid w:val="001D7553"/>
    <w:rsid w:val="001E09C2"/>
    <w:rsid w:val="001E0EF6"/>
    <w:rsid w:val="001E1AEB"/>
    <w:rsid w:val="001E2025"/>
    <w:rsid w:val="001E2687"/>
    <w:rsid w:val="001E2AEB"/>
    <w:rsid w:val="001E516B"/>
    <w:rsid w:val="001E6559"/>
    <w:rsid w:val="001E7856"/>
    <w:rsid w:val="001F01CF"/>
    <w:rsid w:val="001F08EA"/>
    <w:rsid w:val="001F1F62"/>
    <w:rsid w:val="001F1FCF"/>
    <w:rsid w:val="001F297F"/>
    <w:rsid w:val="001F3E85"/>
    <w:rsid w:val="001F6E8A"/>
    <w:rsid w:val="00211D56"/>
    <w:rsid w:val="00212C49"/>
    <w:rsid w:val="00214E4B"/>
    <w:rsid w:val="00215D8D"/>
    <w:rsid w:val="00216F03"/>
    <w:rsid w:val="00221B8A"/>
    <w:rsid w:val="00230945"/>
    <w:rsid w:val="00232593"/>
    <w:rsid w:val="00232A81"/>
    <w:rsid w:val="002335F9"/>
    <w:rsid w:val="00240D7B"/>
    <w:rsid w:val="002427CB"/>
    <w:rsid w:val="002433D1"/>
    <w:rsid w:val="00244487"/>
    <w:rsid w:val="00244B65"/>
    <w:rsid w:val="00250DDC"/>
    <w:rsid w:val="002535FF"/>
    <w:rsid w:val="00254990"/>
    <w:rsid w:val="0025646C"/>
    <w:rsid w:val="00256504"/>
    <w:rsid w:val="0025787D"/>
    <w:rsid w:val="00264CE4"/>
    <w:rsid w:val="00265DE9"/>
    <w:rsid w:val="00265FCE"/>
    <w:rsid w:val="00266D3D"/>
    <w:rsid w:val="00267702"/>
    <w:rsid w:val="0027218E"/>
    <w:rsid w:val="0027559C"/>
    <w:rsid w:val="00276D2D"/>
    <w:rsid w:val="00280D5D"/>
    <w:rsid w:val="00283B6C"/>
    <w:rsid w:val="00287499"/>
    <w:rsid w:val="002905B1"/>
    <w:rsid w:val="00294D5F"/>
    <w:rsid w:val="00295933"/>
    <w:rsid w:val="002A0075"/>
    <w:rsid w:val="002A1692"/>
    <w:rsid w:val="002A1D63"/>
    <w:rsid w:val="002A2BF1"/>
    <w:rsid w:val="002A4BF7"/>
    <w:rsid w:val="002A5BB0"/>
    <w:rsid w:val="002A61DC"/>
    <w:rsid w:val="002A7852"/>
    <w:rsid w:val="002B76EF"/>
    <w:rsid w:val="002C2BCD"/>
    <w:rsid w:val="002D0666"/>
    <w:rsid w:val="002D26D1"/>
    <w:rsid w:val="002D2E15"/>
    <w:rsid w:val="002E40F9"/>
    <w:rsid w:val="002E64E3"/>
    <w:rsid w:val="002F1023"/>
    <w:rsid w:val="00300EE6"/>
    <w:rsid w:val="00303F28"/>
    <w:rsid w:val="003112CF"/>
    <w:rsid w:val="00311616"/>
    <w:rsid w:val="00311741"/>
    <w:rsid w:val="003128E2"/>
    <w:rsid w:val="00312AA5"/>
    <w:rsid w:val="00313D72"/>
    <w:rsid w:val="00316573"/>
    <w:rsid w:val="003174E1"/>
    <w:rsid w:val="00317CFE"/>
    <w:rsid w:val="00325AE9"/>
    <w:rsid w:val="00326141"/>
    <w:rsid w:val="003306DC"/>
    <w:rsid w:val="00336E66"/>
    <w:rsid w:val="00340113"/>
    <w:rsid w:val="00340F84"/>
    <w:rsid w:val="00350AE1"/>
    <w:rsid w:val="00352574"/>
    <w:rsid w:val="00356F9E"/>
    <w:rsid w:val="00360AC7"/>
    <w:rsid w:val="00361DC8"/>
    <w:rsid w:val="00362F96"/>
    <w:rsid w:val="00363632"/>
    <w:rsid w:val="003638F7"/>
    <w:rsid w:val="00365E65"/>
    <w:rsid w:val="00372CF1"/>
    <w:rsid w:val="003747EA"/>
    <w:rsid w:val="00375915"/>
    <w:rsid w:val="00376B92"/>
    <w:rsid w:val="00377F82"/>
    <w:rsid w:val="003817F9"/>
    <w:rsid w:val="00384371"/>
    <w:rsid w:val="00386BBC"/>
    <w:rsid w:val="003900A8"/>
    <w:rsid w:val="003909FC"/>
    <w:rsid w:val="0039496D"/>
    <w:rsid w:val="00396888"/>
    <w:rsid w:val="00396FA5"/>
    <w:rsid w:val="00397D54"/>
    <w:rsid w:val="003A0FCA"/>
    <w:rsid w:val="003A4CE1"/>
    <w:rsid w:val="003A752F"/>
    <w:rsid w:val="003B4E9D"/>
    <w:rsid w:val="003B52CF"/>
    <w:rsid w:val="003B6F4D"/>
    <w:rsid w:val="003C0B18"/>
    <w:rsid w:val="003C1019"/>
    <w:rsid w:val="003C3F92"/>
    <w:rsid w:val="003C41D6"/>
    <w:rsid w:val="003C46D0"/>
    <w:rsid w:val="003C4CD7"/>
    <w:rsid w:val="003D0F14"/>
    <w:rsid w:val="003D5391"/>
    <w:rsid w:val="003D5864"/>
    <w:rsid w:val="003E013A"/>
    <w:rsid w:val="003E28FF"/>
    <w:rsid w:val="003E2FC3"/>
    <w:rsid w:val="003E4834"/>
    <w:rsid w:val="003E48E4"/>
    <w:rsid w:val="003E4EAA"/>
    <w:rsid w:val="003E7660"/>
    <w:rsid w:val="003F1DBF"/>
    <w:rsid w:val="003F4DF2"/>
    <w:rsid w:val="003F6F5E"/>
    <w:rsid w:val="003F7FEC"/>
    <w:rsid w:val="00400246"/>
    <w:rsid w:val="004019C6"/>
    <w:rsid w:val="00401D30"/>
    <w:rsid w:val="00404C53"/>
    <w:rsid w:val="0040757A"/>
    <w:rsid w:val="00410E33"/>
    <w:rsid w:val="0041182B"/>
    <w:rsid w:val="0041492A"/>
    <w:rsid w:val="00415F4B"/>
    <w:rsid w:val="0042744A"/>
    <w:rsid w:val="00427673"/>
    <w:rsid w:val="00427DC5"/>
    <w:rsid w:val="00440B2B"/>
    <w:rsid w:val="00443FF1"/>
    <w:rsid w:val="00444E0E"/>
    <w:rsid w:val="004459EF"/>
    <w:rsid w:val="004464A5"/>
    <w:rsid w:val="0045082F"/>
    <w:rsid w:val="0045163C"/>
    <w:rsid w:val="004524E5"/>
    <w:rsid w:val="00455F86"/>
    <w:rsid w:val="00457E7A"/>
    <w:rsid w:val="004616E3"/>
    <w:rsid w:val="00463165"/>
    <w:rsid w:val="00463457"/>
    <w:rsid w:val="00463544"/>
    <w:rsid w:val="004666EF"/>
    <w:rsid w:val="0047142E"/>
    <w:rsid w:val="00473630"/>
    <w:rsid w:val="00477144"/>
    <w:rsid w:val="0048139C"/>
    <w:rsid w:val="004814AC"/>
    <w:rsid w:val="00481D39"/>
    <w:rsid w:val="00483BF4"/>
    <w:rsid w:val="0048493D"/>
    <w:rsid w:val="004855B8"/>
    <w:rsid w:val="004901E3"/>
    <w:rsid w:val="00493037"/>
    <w:rsid w:val="00493100"/>
    <w:rsid w:val="00494821"/>
    <w:rsid w:val="00494D16"/>
    <w:rsid w:val="00497686"/>
    <w:rsid w:val="004A0E04"/>
    <w:rsid w:val="004A50EC"/>
    <w:rsid w:val="004A73D6"/>
    <w:rsid w:val="004B040A"/>
    <w:rsid w:val="004B3754"/>
    <w:rsid w:val="004B39DC"/>
    <w:rsid w:val="004B3B4A"/>
    <w:rsid w:val="004B4964"/>
    <w:rsid w:val="004B4C67"/>
    <w:rsid w:val="004C2ADE"/>
    <w:rsid w:val="004C2FDD"/>
    <w:rsid w:val="004C324F"/>
    <w:rsid w:val="004C54FD"/>
    <w:rsid w:val="004C66A9"/>
    <w:rsid w:val="004D1F8F"/>
    <w:rsid w:val="004D26D4"/>
    <w:rsid w:val="004D2B5E"/>
    <w:rsid w:val="004D3258"/>
    <w:rsid w:val="004D3568"/>
    <w:rsid w:val="004D62A4"/>
    <w:rsid w:val="004E01A7"/>
    <w:rsid w:val="004E0961"/>
    <w:rsid w:val="004E4555"/>
    <w:rsid w:val="004F1341"/>
    <w:rsid w:val="004F25AC"/>
    <w:rsid w:val="004F2C2A"/>
    <w:rsid w:val="004F49A4"/>
    <w:rsid w:val="004F6DF9"/>
    <w:rsid w:val="00500FF4"/>
    <w:rsid w:val="00502609"/>
    <w:rsid w:val="00505ED3"/>
    <w:rsid w:val="005105E8"/>
    <w:rsid w:val="0051533C"/>
    <w:rsid w:val="00520ABE"/>
    <w:rsid w:val="00520B27"/>
    <w:rsid w:val="00521B95"/>
    <w:rsid w:val="00522C91"/>
    <w:rsid w:val="00523DDF"/>
    <w:rsid w:val="00532A09"/>
    <w:rsid w:val="00534C9E"/>
    <w:rsid w:val="00534D5F"/>
    <w:rsid w:val="00550390"/>
    <w:rsid w:val="005503B2"/>
    <w:rsid w:val="005515CD"/>
    <w:rsid w:val="005528D0"/>
    <w:rsid w:val="00554FBA"/>
    <w:rsid w:val="005550C6"/>
    <w:rsid w:val="0055764D"/>
    <w:rsid w:val="00560B95"/>
    <w:rsid w:val="00561A37"/>
    <w:rsid w:val="00562C98"/>
    <w:rsid w:val="00564E14"/>
    <w:rsid w:val="005739D8"/>
    <w:rsid w:val="00576668"/>
    <w:rsid w:val="00581D8A"/>
    <w:rsid w:val="0058380E"/>
    <w:rsid w:val="0058703A"/>
    <w:rsid w:val="005918D0"/>
    <w:rsid w:val="00592016"/>
    <w:rsid w:val="005924A8"/>
    <w:rsid w:val="00592678"/>
    <w:rsid w:val="00593C9E"/>
    <w:rsid w:val="00594FFC"/>
    <w:rsid w:val="005A0404"/>
    <w:rsid w:val="005A062F"/>
    <w:rsid w:val="005A140C"/>
    <w:rsid w:val="005A5C14"/>
    <w:rsid w:val="005B3952"/>
    <w:rsid w:val="005B4477"/>
    <w:rsid w:val="005B75E8"/>
    <w:rsid w:val="005C0E8E"/>
    <w:rsid w:val="005C10AF"/>
    <w:rsid w:val="005C1DE0"/>
    <w:rsid w:val="005C452A"/>
    <w:rsid w:val="005C4B21"/>
    <w:rsid w:val="005D2C50"/>
    <w:rsid w:val="005D3991"/>
    <w:rsid w:val="005D44F7"/>
    <w:rsid w:val="005D4603"/>
    <w:rsid w:val="005D632C"/>
    <w:rsid w:val="005E0828"/>
    <w:rsid w:val="005E124C"/>
    <w:rsid w:val="005E2FC2"/>
    <w:rsid w:val="005E33BF"/>
    <w:rsid w:val="005E53B6"/>
    <w:rsid w:val="005E7AFD"/>
    <w:rsid w:val="005F3084"/>
    <w:rsid w:val="005F333D"/>
    <w:rsid w:val="005F5782"/>
    <w:rsid w:val="005F62B7"/>
    <w:rsid w:val="005F63B1"/>
    <w:rsid w:val="00600129"/>
    <w:rsid w:val="006009CE"/>
    <w:rsid w:val="006018C6"/>
    <w:rsid w:val="00605102"/>
    <w:rsid w:val="00605AC9"/>
    <w:rsid w:val="00611260"/>
    <w:rsid w:val="006118B2"/>
    <w:rsid w:val="0061281F"/>
    <w:rsid w:val="0061325B"/>
    <w:rsid w:val="00614E57"/>
    <w:rsid w:val="006214F7"/>
    <w:rsid w:val="006220E9"/>
    <w:rsid w:val="00623491"/>
    <w:rsid w:val="0062401A"/>
    <w:rsid w:val="00626CB8"/>
    <w:rsid w:val="00627F2D"/>
    <w:rsid w:val="00630FBE"/>
    <w:rsid w:val="006338C4"/>
    <w:rsid w:val="00642682"/>
    <w:rsid w:val="00646DA7"/>
    <w:rsid w:val="006506A8"/>
    <w:rsid w:val="006506CE"/>
    <w:rsid w:val="006507AC"/>
    <w:rsid w:val="0065516D"/>
    <w:rsid w:val="0065642E"/>
    <w:rsid w:val="006579AA"/>
    <w:rsid w:val="006615A3"/>
    <w:rsid w:val="00662F73"/>
    <w:rsid w:val="006640EE"/>
    <w:rsid w:val="00665284"/>
    <w:rsid w:val="00671166"/>
    <w:rsid w:val="00672CA6"/>
    <w:rsid w:val="00674009"/>
    <w:rsid w:val="00674787"/>
    <w:rsid w:val="00676478"/>
    <w:rsid w:val="00676F19"/>
    <w:rsid w:val="0068017D"/>
    <w:rsid w:val="00692393"/>
    <w:rsid w:val="00692D87"/>
    <w:rsid w:val="00693979"/>
    <w:rsid w:val="00693D56"/>
    <w:rsid w:val="00694DEF"/>
    <w:rsid w:val="006A0D93"/>
    <w:rsid w:val="006A1CF8"/>
    <w:rsid w:val="006A6C09"/>
    <w:rsid w:val="006B52B4"/>
    <w:rsid w:val="006B7F42"/>
    <w:rsid w:val="006C1F23"/>
    <w:rsid w:val="006C4D52"/>
    <w:rsid w:val="006C5456"/>
    <w:rsid w:val="006C5BC1"/>
    <w:rsid w:val="006C5F5E"/>
    <w:rsid w:val="006C68CF"/>
    <w:rsid w:val="006C712B"/>
    <w:rsid w:val="006D0116"/>
    <w:rsid w:val="006D0A66"/>
    <w:rsid w:val="006D2521"/>
    <w:rsid w:val="006D5AAA"/>
    <w:rsid w:val="006D73A0"/>
    <w:rsid w:val="006E01F3"/>
    <w:rsid w:val="006E166B"/>
    <w:rsid w:val="006F0821"/>
    <w:rsid w:val="006F374D"/>
    <w:rsid w:val="007036BA"/>
    <w:rsid w:val="007049A4"/>
    <w:rsid w:val="00710F5D"/>
    <w:rsid w:val="00712772"/>
    <w:rsid w:val="00712845"/>
    <w:rsid w:val="00721CC6"/>
    <w:rsid w:val="0072268E"/>
    <w:rsid w:val="00722E1D"/>
    <w:rsid w:val="00723933"/>
    <w:rsid w:val="007240D3"/>
    <w:rsid w:val="00724714"/>
    <w:rsid w:val="00726800"/>
    <w:rsid w:val="00726A26"/>
    <w:rsid w:val="00730E2C"/>
    <w:rsid w:val="0073106E"/>
    <w:rsid w:val="00733611"/>
    <w:rsid w:val="00734416"/>
    <w:rsid w:val="0073678B"/>
    <w:rsid w:val="00737042"/>
    <w:rsid w:val="0073704B"/>
    <w:rsid w:val="007425C5"/>
    <w:rsid w:val="00745DDD"/>
    <w:rsid w:val="00755D19"/>
    <w:rsid w:val="007561CC"/>
    <w:rsid w:val="00757AAD"/>
    <w:rsid w:val="00760CFE"/>
    <w:rsid w:val="00761594"/>
    <w:rsid w:val="0077404F"/>
    <w:rsid w:val="007750E6"/>
    <w:rsid w:val="00777057"/>
    <w:rsid w:val="00784B97"/>
    <w:rsid w:val="00784F31"/>
    <w:rsid w:val="007920B0"/>
    <w:rsid w:val="00793FEC"/>
    <w:rsid w:val="007945A3"/>
    <w:rsid w:val="007955C3"/>
    <w:rsid w:val="00797136"/>
    <w:rsid w:val="007A10FA"/>
    <w:rsid w:val="007A571F"/>
    <w:rsid w:val="007A78EB"/>
    <w:rsid w:val="007B05C3"/>
    <w:rsid w:val="007B08E2"/>
    <w:rsid w:val="007B0A72"/>
    <w:rsid w:val="007B0AF4"/>
    <w:rsid w:val="007B0E92"/>
    <w:rsid w:val="007B142B"/>
    <w:rsid w:val="007B2438"/>
    <w:rsid w:val="007B3CCA"/>
    <w:rsid w:val="007B4187"/>
    <w:rsid w:val="007B5FA4"/>
    <w:rsid w:val="007C41FC"/>
    <w:rsid w:val="007C4666"/>
    <w:rsid w:val="007C4997"/>
    <w:rsid w:val="007C5F55"/>
    <w:rsid w:val="007C64C8"/>
    <w:rsid w:val="007C796E"/>
    <w:rsid w:val="007D3973"/>
    <w:rsid w:val="007D4845"/>
    <w:rsid w:val="007D5116"/>
    <w:rsid w:val="007D58E1"/>
    <w:rsid w:val="007D6273"/>
    <w:rsid w:val="007E05E2"/>
    <w:rsid w:val="007E1B2E"/>
    <w:rsid w:val="007E3B34"/>
    <w:rsid w:val="007E6A2F"/>
    <w:rsid w:val="007E6D20"/>
    <w:rsid w:val="007E75E8"/>
    <w:rsid w:val="007E7880"/>
    <w:rsid w:val="007F6277"/>
    <w:rsid w:val="007F7C8C"/>
    <w:rsid w:val="007F7F53"/>
    <w:rsid w:val="00801728"/>
    <w:rsid w:val="00803318"/>
    <w:rsid w:val="00804145"/>
    <w:rsid w:val="008076C3"/>
    <w:rsid w:val="0081243C"/>
    <w:rsid w:val="008168F1"/>
    <w:rsid w:val="008176DB"/>
    <w:rsid w:val="00820D4F"/>
    <w:rsid w:val="00823EA9"/>
    <w:rsid w:val="008250B5"/>
    <w:rsid w:val="00827475"/>
    <w:rsid w:val="00832BA1"/>
    <w:rsid w:val="008334F2"/>
    <w:rsid w:val="00836E45"/>
    <w:rsid w:val="00837DD2"/>
    <w:rsid w:val="0084229B"/>
    <w:rsid w:val="008429DC"/>
    <w:rsid w:val="00842E21"/>
    <w:rsid w:val="00843683"/>
    <w:rsid w:val="00845295"/>
    <w:rsid w:val="00847BD5"/>
    <w:rsid w:val="00852CBA"/>
    <w:rsid w:val="00853267"/>
    <w:rsid w:val="008566B4"/>
    <w:rsid w:val="00857F36"/>
    <w:rsid w:val="008607F7"/>
    <w:rsid w:val="00862C22"/>
    <w:rsid w:val="00865550"/>
    <w:rsid w:val="00876D41"/>
    <w:rsid w:val="008804A3"/>
    <w:rsid w:val="0088201B"/>
    <w:rsid w:val="0088228F"/>
    <w:rsid w:val="00883042"/>
    <w:rsid w:val="00883B09"/>
    <w:rsid w:val="00884619"/>
    <w:rsid w:val="008846A8"/>
    <w:rsid w:val="00885B81"/>
    <w:rsid w:val="00891AB0"/>
    <w:rsid w:val="00892446"/>
    <w:rsid w:val="0089415F"/>
    <w:rsid w:val="00894DAD"/>
    <w:rsid w:val="00895152"/>
    <w:rsid w:val="0089577B"/>
    <w:rsid w:val="00895B2D"/>
    <w:rsid w:val="008A156C"/>
    <w:rsid w:val="008A2575"/>
    <w:rsid w:val="008A7D6B"/>
    <w:rsid w:val="008B079D"/>
    <w:rsid w:val="008B4754"/>
    <w:rsid w:val="008B5100"/>
    <w:rsid w:val="008B62C7"/>
    <w:rsid w:val="008B7FF1"/>
    <w:rsid w:val="008C3246"/>
    <w:rsid w:val="008C44D6"/>
    <w:rsid w:val="008C572C"/>
    <w:rsid w:val="008C5856"/>
    <w:rsid w:val="008D12B4"/>
    <w:rsid w:val="008D3093"/>
    <w:rsid w:val="008D460D"/>
    <w:rsid w:val="008D72CC"/>
    <w:rsid w:val="008E0116"/>
    <w:rsid w:val="008E0979"/>
    <w:rsid w:val="008E0F53"/>
    <w:rsid w:val="008E7C6A"/>
    <w:rsid w:val="008F2632"/>
    <w:rsid w:val="008F3DBD"/>
    <w:rsid w:val="008F413F"/>
    <w:rsid w:val="008F4BFD"/>
    <w:rsid w:val="0090647C"/>
    <w:rsid w:val="009067CE"/>
    <w:rsid w:val="009178C6"/>
    <w:rsid w:val="00920345"/>
    <w:rsid w:val="009221F9"/>
    <w:rsid w:val="0092278D"/>
    <w:rsid w:val="00923803"/>
    <w:rsid w:val="009252F2"/>
    <w:rsid w:val="0092573B"/>
    <w:rsid w:val="0092793D"/>
    <w:rsid w:val="0093098C"/>
    <w:rsid w:val="00936CDB"/>
    <w:rsid w:val="009425DC"/>
    <w:rsid w:val="00943D49"/>
    <w:rsid w:val="009443E8"/>
    <w:rsid w:val="009445F1"/>
    <w:rsid w:val="00946245"/>
    <w:rsid w:val="009537A4"/>
    <w:rsid w:val="00954C03"/>
    <w:rsid w:val="00955E7D"/>
    <w:rsid w:val="009573FA"/>
    <w:rsid w:val="009579A4"/>
    <w:rsid w:val="00965DAC"/>
    <w:rsid w:val="009675C3"/>
    <w:rsid w:val="00967F60"/>
    <w:rsid w:val="009710F2"/>
    <w:rsid w:val="00972B1C"/>
    <w:rsid w:val="00976A00"/>
    <w:rsid w:val="00981610"/>
    <w:rsid w:val="00985083"/>
    <w:rsid w:val="00985BC4"/>
    <w:rsid w:val="00985D46"/>
    <w:rsid w:val="00990742"/>
    <w:rsid w:val="00990882"/>
    <w:rsid w:val="0099456E"/>
    <w:rsid w:val="00996168"/>
    <w:rsid w:val="009963CB"/>
    <w:rsid w:val="00997A19"/>
    <w:rsid w:val="009B110C"/>
    <w:rsid w:val="009B185B"/>
    <w:rsid w:val="009B2DB6"/>
    <w:rsid w:val="009B3375"/>
    <w:rsid w:val="009C2453"/>
    <w:rsid w:val="009C2FD3"/>
    <w:rsid w:val="009D1230"/>
    <w:rsid w:val="009D4490"/>
    <w:rsid w:val="009D4CBB"/>
    <w:rsid w:val="009F14D0"/>
    <w:rsid w:val="009F5EFF"/>
    <w:rsid w:val="009F70E6"/>
    <w:rsid w:val="009F781F"/>
    <w:rsid w:val="00A00AA8"/>
    <w:rsid w:val="00A0791D"/>
    <w:rsid w:val="00A07B01"/>
    <w:rsid w:val="00A10BCF"/>
    <w:rsid w:val="00A119D4"/>
    <w:rsid w:val="00A1223D"/>
    <w:rsid w:val="00A21C8B"/>
    <w:rsid w:val="00A250AB"/>
    <w:rsid w:val="00A258AE"/>
    <w:rsid w:val="00A2625F"/>
    <w:rsid w:val="00A262D1"/>
    <w:rsid w:val="00A271A9"/>
    <w:rsid w:val="00A271F1"/>
    <w:rsid w:val="00A273B4"/>
    <w:rsid w:val="00A32030"/>
    <w:rsid w:val="00A324D7"/>
    <w:rsid w:val="00A363C6"/>
    <w:rsid w:val="00A3651E"/>
    <w:rsid w:val="00A36960"/>
    <w:rsid w:val="00A40129"/>
    <w:rsid w:val="00A43AF7"/>
    <w:rsid w:val="00A46E69"/>
    <w:rsid w:val="00A50295"/>
    <w:rsid w:val="00A50EB6"/>
    <w:rsid w:val="00A57F20"/>
    <w:rsid w:val="00A633AC"/>
    <w:rsid w:val="00A655D5"/>
    <w:rsid w:val="00A6631E"/>
    <w:rsid w:val="00A6656C"/>
    <w:rsid w:val="00A675BB"/>
    <w:rsid w:val="00A70487"/>
    <w:rsid w:val="00A72C8B"/>
    <w:rsid w:val="00A74C97"/>
    <w:rsid w:val="00A760E7"/>
    <w:rsid w:val="00A81803"/>
    <w:rsid w:val="00A82D5A"/>
    <w:rsid w:val="00A853E7"/>
    <w:rsid w:val="00A9274F"/>
    <w:rsid w:val="00A961C9"/>
    <w:rsid w:val="00A9711A"/>
    <w:rsid w:val="00AA006F"/>
    <w:rsid w:val="00AA04E9"/>
    <w:rsid w:val="00AA1294"/>
    <w:rsid w:val="00AA20EC"/>
    <w:rsid w:val="00AA58B6"/>
    <w:rsid w:val="00AB0241"/>
    <w:rsid w:val="00AB1E26"/>
    <w:rsid w:val="00AB24D0"/>
    <w:rsid w:val="00AB499B"/>
    <w:rsid w:val="00AB6DED"/>
    <w:rsid w:val="00AB75BD"/>
    <w:rsid w:val="00AC474A"/>
    <w:rsid w:val="00AC60AF"/>
    <w:rsid w:val="00AD32B8"/>
    <w:rsid w:val="00AD3F6A"/>
    <w:rsid w:val="00AD6D57"/>
    <w:rsid w:val="00AD79A2"/>
    <w:rsid w:val="00AD7BA6"/>
    <w:rsid w:val="00AE1D71"/>
    <w:rsid w:val="00AE24B6"/>
    <w:rsid w:val="00AE39F5"/>
    <w:rsid w:val="00AE4426"/>
    <w:rsid w:val="00AE5CE9"/>
    <w:rsid w:val="00AF0D45"/>
    <w:rsid w:val="00AF4A54"/>
    <w:rsid w:val="00AF667A"/>
    <w:rsid w:val="00B046FE"/>
    <w:rsid w:val="00B053DA"/>
    <w:rsid w:val="00B146C1"/>
    <w:rsid w:val="00B14B94"/>
    <w:rsid w:val="00B16BA9"/>
    <w:rsid w:val="00B21BD5"/>
    <w:rsid w:val="00B22624"/>
    <w:rsid w:val="00B234E8"/>
    <w:rsid w:val="00B26596"/>
    <w:rsid w:val="00B26ED4"/>
    <w:rsid w:val="00B277B0"/>
    <w:rsid w:val="00B27FE4"/>
    <w:rsid w:val="00B34AE0"/>
    <w:rsid w:val="00B34D60"/>
    <w:rsid w:val="00B35182"/>
    <w:rsid w:val="00B37771"/>
    <w:rsid w:val="00B44CDC"/>
    <w:rsid w:val="00B44F18"/>
    <w:rsid w:val="00B537F6"/>
    <w:rsid w:val="00B54589"/>
    <w:rsid w:val="00B54AD6"/>
    <w:rsid w:val="00B557DE"/>
    <w:rsid w:val="00B608C2"/>
    <w:rsid w:val="00B63BE3"/>
    <w:rsid w:val="00B73C12"/>
    <w:rsid w:val="00B74FD9"/>
    <w:rsid w:val="00B753DB"/>
    <w:rsid w:val="00B7542D"/>
    <w:rsid w:val="00B76ED9"/>
    <w:rsid w:val="00B82C73"/>
    <w:rsid w:val="00B854AB"/>
    <w:rsid w:val="00B85CD9"/>
    <w:rsid w:val="00B86140"/>
    <w:rsid w:val="00B918EF"/>
    <w:rsid w:val="00B94DAC"/>
    <w:rsid w:val="00B9647B"/>
    <w:rsid w:val="00B9677A"/>
    <w:rsid w:val="00B978D4"/>
    <w:rsid w:val="00BA05A2"/>
    <w:rsid w:val="00BA07A1"/>
    <w:rsid w:val="00BA0F34"/>
    <w:rsid w:val="00BA2903"/>
    <w:rsid w:val="00BA7F78"/>
    <w:rsid w:val="00BB0C20"/>
    <w:rsid w:val="00BB1793"/>
    <w:rsid w:val="00BB1A1D"/>
    <w:rsid w:val="00BB25ED"/>
    <w:rsid w:val="00BB358B"/>
    <w:rsid w:val="00BB477E"/>
    <w:rsid w:val="00BC3E45"/>
    <w:rsid w:val="00BC73D3"/>
    <w:rsid w:val="00BD3841"/>
    <w:rsid w:val="00BD50F9"/>
    <w:rsid w:val="00BE2A58"/>
    <w:rsid w:val="00BE2CFD"/>
    <w:rsid w:val="00BE2F59"/>
    <w:rsid w:val="00BE3DC1"/>
    <w:rsid w:val="00BE574E"/>
    <w:rsid w:val="00BE6BFE"/>
    <w:rsid w:val="00BE6EE6"/>
    <w:rsid w:val="00BF0233"/>
    <w:rsid w:val="00BF15CA"/>
    <w:rsid w:val="00BF1E76"/>
    <w:rsid w:val="00BF687D"/>
    <w:rsid w:val="00C00813"/>
    <w:rsid w:val="00C017FD"/>
    <w:rsid w:val="00C10B45"/>
    <w:rsid w:val="00C111F9"/>
    <w:rsid w:val="00C12F0D"/>
    <w:rsid w:val="00C1762B"/>
    <w:rsid w:val="00C17AD4"/>
    <w:rsid w:val="00C22F51"/>
    <w:rsid w:val="00C25BD4"/>
    <w:rsid w:val="00C26D0C"/>
    <w:rsid w:val="00C279C0"/>
    <w:rsid w:val="00C37DFB"/>
    <w:rsid w:val="00C4130C"/>
    <w:rsid w:val="00C41326"/>
    <w:rsid w:val="00C41A99"/>
    <w:rsid w:val="00C42702"/>
    <w:rsid w:val="00C438C8"/>
    <w:rsid w:val="00C43CCD"/>
    <w:rsid w:val="00C455FB"/>
    <w:rsid w:val="00C50A66"/>
    <w:rsid w:val="00C50DDF"/>
    <w:rsid w:val="00C54892"/>
    <w:rsid w:val="00C5599B"/>
    <w:rsid w:val="00C56DA0"/>
    <w:rsid w:val="00C56EB6"/>
    <w:rsid w:val="00C57F33"/>
    <w:rsid w:val="00C6540F"/>
    <w:rsid w:val="00C66E4B"/>
    <w:rsid w:val="00C71132"/>
    <w:rsid w:val="00C721F5"/>
    <w:rsid w:val="00C74077"/>
    <w:rsid w:val="00C74702"/>
    <w:rsid w:val="00C74FF9"/>
    <w:rsid w:val="00C76471"/>
    <w:rsid w:val="00C80298"/>
    <w:rsid w:val="00C91DF0"/>
    <w:rsid w:val="00C93A04"/>
    <w:rsid w:val="00C949FF"/>
    <w:rsid w:val="00C94E4B"/>
    <w:rsid w:val="00C951F6"/>
    <w:rsid w:val="00CA0554"/>
    <w:rsid w:val="00CA2A4C"/>
    <w:rsid w:val="00CA5BF4"/>
    <w:rsid w:val="00CA65D4"/>
    <w:rsid w:val="00CB4384"/>
    <w:rsid w:val="00CB69EA"/>
    <w:rsid w:val="00CC66D1"/>
    <w:rsid w:val="00CC66FD"/>
    <w:rsid w:val="00CC6B54"/>
    <w:rsid w:val="00CD648C"/>
    <w:rsid w:val="00CE0023"/>
    <w:rsid w:val="00CE4119"/>
    <w:rsid w:val="00CE593B"/>
    <w:rsid w:val="00CE5EC0"/>
    <w:rsid w:val="00CF0059"/>
    <w:rsid w:val="00CF50E7"/>
    <w:rsid w:val="00CF6620"/>
    <w:rsid w:val="00CF705A"/>
    <w:rsid w:val="00CF738F"/>
    <w:rsid w:val="00D03136"/>
    <w:rsid w:val="00D04223"/>
    <w:rsid w:val="00D04714"/>
    <w:rsid w:val="00D0735F"/>
    <w:rsid w:val="00D12CC5"/>
    <w:rsid w:val="00D12E93"/>
    <w:rsid w:val="00D13E5E"/>
    <w:rsid w:val="00D1751D"/>
    <w:rsid w:val="00D17B34"/>
    <w:rsid w:val="00D17F02"/>
    <w:rsid w:val="00D2075C"/>
    <w:rsid w:val="00D21179"/>
    <w:rsid w:val="00D31E02"/>
    <w:rsid w:val="00D31F3A"/>
    <w:rsid w:val="00D32186"/>
    <w:rsid w:val="00D34A8B"/>
    <w:rsid w:val="00D35135"/>
    <w:rsid w:val="00D364D0"/>
    <w:rsid w:val="00D42156"/>
    <w:rsid w:val="00D42548"/>
    <w:rsid w:val="00D431CE"/>
    <w:rsid w:val="00D443D7"/>
    <w:rsid w:val="00D5078F"/>
    <w:rsid w:val="00D5196F"/>
    <w:rsid w:val="00D51BC6"/>
    <w:rsid w:val="00D528E7"/>
    <w:rsid w:val="00D544C4"/>
    <w:rsid w:val="00D616D7"/>
    <w:rsid w:val="00D6288B"/>
    <w:rsid w:val="00D65874"/>
    <w:rsid w:val="00D67885"/>
    <w:rsid w:val="00D706C1"/>
    <w:rsid w:val="00D75DA4"/>
    <w:rsid w:val="00D80CDD"/>
    <w:rsid w:val="00D81189"/>
    <w:rsid w:val="00D84084"/>
    <w:rsid w:val="00D85018"/>
    <w:rsid w:val="00D85AA0"/>
    <w:rsid w:val="00D85FFB"/>
    <w:rsid w:val="00D868B1"/>
    <w:rsid w:val="00D86915"/>
    <w:rsid w:val="00D86DF4"/>
    <w:rsid w:val="00D86F00"/>
    <w:rsid w:val="00D900D5"/>
    <w:rsid w:val="00D9011F"/>
    <w:rsid w:val="00D90B27"/>
    <w:rsid w:val="00D957F4"/>
    <w:rsid w:val="00D97AF5"/>
    <w:rsid w:val="00DA15EA"/>
    <w:rsid w:val="00DA2CBB"/>
    <w:rsid w:val="00DA303C"/>
    <w:rsid w:val="00DA4227"/>
    <w:rsid w:val="00DA5CF6"/>
    <w:rsid w:val="00DB2DC5"/>
    <w:rsid w:val="00DB5E7E"/>
    <w:rsid w:val="00DB5F62"/>
    <w:rsid w:val="00DB6836"/>
    <w:rsid w:val="00DC3931"/>
    <w:rsid w:val="00DC3DD0"/>
    <w:rsid w:val="00DC668E"/>
    <w:rsid w:val="00DC7DC4"/>
    <w:rsid w:val="00DD0C0D"/>
    <w:rsid w:val="00DD3A2D"/>
    <w:rsid w:val="00DD56CF"/>
    <w:rsid w:val="00DD583E"/>
    <w:rsid w:val="00DD7CBA"/>
    <w:rsid w:val="00DE0A40"/>
    <w:rsid w:val="00DE57BF"/>
    <w:rsid w:val="00DE6E18"/>
    <w:rsid w:val="00DE6EBC"/>
    <w:rsid w:val="00DE70D7"/>
    <w:rsid w:val="00DF168B"/>
    <w:rsid w:val="00DF541D"/>
    <w:rsid w:val="00DF59A9"/>
    <w:rsid w:val="00E02D10"/>
    <w:rsid w:val="00E06D24"/>
    <w:rsid w:val="00E07CB4"/>
    <w:rsid w:val="00E10E8B"/>
    <w:rsid w:val="00E1121C"/>
    <w:rsid w:val="00E113C2"/>
    <w:rsid w:val="00E120B6"/>
    <w:rsid w:val="00E17029"/>
    <w:rsid w:val="00E17E43"/>
    <w:rsid w:val="00E2041B"/>
    <w:rsid w:val="00E206EB"/>
    <w:rsid w:val="00E21748"/>
    <w:rsid w:val="00E252B2"/>
    <w:rsid w:val="00E25C20"/>
    <w:rsid w:val="00E266C5"/>
    <w:rsid w:val="00E329FC"/>
    <w:rsid w:val="00E37AF0"/>
    <w:rsid w:val="00E37EB1"/>
    <w:rsid w:val="00E40A79"/>
    <w:rsid w:val="00E459DC"/>
    <w:rsid w:val="00E45C16"/>
    <w:rsid w:val="00E464AE"/>
    <w:rsid w:val="00E473DE"/>
    <w:rsid w:val="00E5131B"/>
    <w:rsid w:val="00E55A0B"/>
    <w:rsid w:val="00E56CA3"/>
    <w:rsid w:val="00E63874"/>
    <w:rsid w:val="00E6433D"/>
    <w:rsid w:val="00E64539"/>
    <w:rsid w:val="00E65380"/>
    <w:rsid w:val="00E65C58"/>
    <w:rsid w:val="00E67024"/>
    <w:rsid w:val="00E672A7"/>
    <w:rsid w:val="00E702DF"/>
    <w:rsid w:val="00E72744"/>
    <w:rsid w:val="00E7412A"/>
    <w:rsid w:val="00E7580F"/>
    <w:rsid w:val="00E75EF2"/>
    <w:rsid w:val="00E76192"/>
    <w:rsid w:val="00E834E1"/>
    <w:rsid w:val="00E83706"/>
    <w:rsid w:val="00E8621E"/>
    <w:rsid w:val="00E865CA"/>
    <w:rsid w:val="00E9405E"/>
    <w:rsid w:val="00E96875"/>
    <w:rsid w:val="00E968BA"/>
    <w:rsid w:val="00EA4893"/>
    <w:rsid w:val="00EA6B46"/>
    <w:rsid w:val="00EB1852"/>
    <w:rsid w:val="00EB7F1A"/>
    <w:rsid w:val="00EC0176"/>
    <w:rsid w:val="00EC324B"/>
    <w:rsid w:val="00EC3455"/>
    <w:rsid w:val="00EC4B81"/>
    <w:rsid w:val="00EC6297"/>
    <w:rsid w:val="00EC70E9"/>
    <w:rsid w:val="00EC7C8E"/>
    <w:rsid w:val="00ED0B23"/>
    <w:rsid w:val="00ED18DE"/>
    <w:rsid w:val="00ED2111"/>
    <w:rsid w:val="00ED6D11"/>
    <w:rsid w:val="00ED6E39"/>
    <w:rsid w:val="00EE6BC7"/>
    <w:rsid w:val="00EF0A39"/>
    <w:rsid w:val="00EF5104"/>
    <w:rsid w:val="00F00532"/>
    <w:rsid w:val="00F0232A"/>
    <w:rsid w:val="00F030AF"/>
    <w:rsid w:val="00F04C76"/>
    <w:rsid w:val="00F140ED"/>
    <w:rsid w:val="00F15C55"/>
    <w:rsid w:val="00F17399"/>
    <w:rsid w:val="00F17A3D"/>
    <w:rsid w:val="00F228AC"/>
    <w:rsid w:val="00F25DC8"/>
    <w:rsid w:val="00F30B0B"/>
    <w:rsid w:val="00F3194F"/>
    <w:rsid w:val="00F3427B"/>
    <w:rsid w:val="00F41033"/>
    <w:rsid w:val="00F47107"/>
    <w:rsid w:val="00F47965"/>
    <w:rsid w:val="00F50AC5"/>
    <w:rsid w:val="00F50ACD"/>
    <w:rsid w:val="00F56166"/>
    <w:rsid w:val="00F56795"/>
    <w:rsid w:val="00F60B69"/>
    <w:rsid w:val="00F642BE"/>
    <w:rsid w:val="00F71D1F"/>
    <w:rsid w:val="00F74945"/>
    <w:rsid w:val="00F7694F"/>
    <w:rsid w:val="00F774FE"/>
    <w:rsid w:val="00F85C43"/>
    <w:rsid w:val="00F87702"/>
    <w:rsid w:val="00F92135"/>
    <w:rsid w:val="00F9385F"/>
    <w:rsid w:val="00F95076"/>
    <w:rsid w:val="00F96827"/>
    <w:rsid w:val="00F96A69"/>
    <w:rsid w:val="00FA3E6D"/>
    <w:rsid w:val="00FB024F"/>
    <w:rsid w:val="00FB5524"/>
    <w:rsid w:val="00FB6089"/>
    <w:rsid w:val="00FB7AF0"/>
    <w:rsid w:val="00FC05DF"/>
    <w:rsid w:val="00FC0BB0"/>
    <w:rsid w:val="00FC1E1B"/>
    <w:rsid w:val="00FC3879"/>
    <w:rsid w:val="00FC4288"/>
    <w:rsid w:val="00FC6D32"/>
    <w:rsid w:val="00FD1097"/>
    <w:rsid w:val="00FD2D1A"/>
    <w:rsid w:val="00FD4509"/>
    <w:rsid w:val="00FD5CF0"/>
    <w:rsid w:val="00FD61EE"/>
    <w:rsid w:val="00FE0DE4"/>
    <w:rsid w:val="00FE14BE"/>
    <w:rsid w:val="00FE2F7A"/>
    <w:rsid w:val="00FE31AF"/>
    <w:rsid w:val="00FE383D"/>
    <w:rsid w:val="00FE7F32"/>
    <w:rsid w:val="00FF14EE"/>
    <w:rsid w:val="00FF32C4"/>
    <w:rsid w:val="00FF7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447EB"/>
  <w15:chartTrackingRefBased/>
  <w15:docId w15:val="{CE4C630E-46F7-E741-AC75-6A1C425F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01"/>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181401"/>
    <w:pPr>
      <w:spacing w:before="240" w:line="240" w:lineRule="auto"/>
      <w:ind w:firstLine="0"/>
      <w:jc w:val="left"/>
    </w:pPr>
    <w:rPr>
      <w:i/>
    </w:rPr>
  </w:style>
  <w:style w:type="paragraph" w:customStyle="1" w:styleId="MDPI12title">
    <w:name w:val="MDPI_1.2_title"/>
    <w:next w:val="MDPI13authornames"/>
    <w:qFormat/>
    <w:rsid w:val="00181401"/>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181401"/>
    <w:pPr>
      <w:spacing w:after="120"/>
      <w:ind w:firstLine="0"/>
      <w:jc w:val="left"/>
    </w:pPr>
    <w:rPr>
      <w:b/>
      <w:snapToGrid/>
    </w:rPr>
  </w:style>
  <w:style w:type="paragraph" w:customStyle="1" w:styleId="MDPI14history">
    <w:name w:val="MDPI_1.4_history"/>
    <w:basedOn w:val="MDPI62Acknowledgments"/>
    <w:next w:val="Normal"/>
    <w:qFormat/>
    <w:rsid w:val="00181401"/>
    <w:pPr>
      <w:ind w:left="113"/>
      <w:jc w:val="left"/>
    </w:pPr>
    <w:rPr>
      <w:snapToGrid/>
    </w:rPr>
  </w:style>
  <w:style w:type="paragraph" w:customStyle="1" w:styleId="MDPI16affiliation">
    <w:name w:val="MDPI_1.6_affiliation"/>
    <w:basedOn w:val="MDPI62Acknowledgments"/>
    <w:qFormat/>
    <w:rsid w:val="00181401"/>
    <w:pPr>
      <w:spacing w:before="0"/>
      <w:ind w:left="311" w:hanging="198"/>
      <w:jc w:val="left"/>
    </w:pPr>
    <w:rPr>
      <w:snapToGrid/>
      <w:szCs w:val="18"/>
    </w:rPr>
  </w:style>
  <w:style w:type="paragraph" w:customStyle="1" w:styleId="MDPI17abstract">
    <w:name w:val="MDPI_1.7_abstract"/>
    <w:basedOn w:val="MDPI31text"/>
    <w:next w:val="MDPI18keywords"/>
    <w:qFormat/>
    <w:rsid w:val="00181401"/>
    <w:pPr>
      <w:spacing w:before="240"/>
      <w:ind w:left="113" w:firstLine="0"/>
    </w:pPr>
    <w:rPr>
      <w:snapToGrid/>
    </w:rPr>
  </w:style>
  <w:style w:type="paragraph" w:customStyle="1" w:styleId="MDPI18keywords">
    <w:name w:val="MDPI_1.8_keywords"/>
    <w:basedOn w:val="MDPI31text"/>
    <w:next w:val="Normal"/>
    <w:qFormat/>
    <w:rsid w:val="00181401"/>
    <w:pPr>
      <w:spacing w:before="240"/>
      <w:ind w:left="113" w:firstLine="0"/>
    </w:pPr>
  </w:style>
  <w:style w:type="paragraph" w:customStyle="1" w:styleId="MDPI19line">
    <w:name w:val="MDPI_1.9_line"/>
    <w:basedOn w:val="MDPI31text"/>
    <w:qFormat/>
    <w:rsid w:val="00181401"/>
    <w:pPr>
      <w:pBdr>
        <w:bottom w:val="single" w:sz="6" w:space="1" w:color="auto"/>
      </w:pBdr>
      <w:ind w:firstLine="0"/>
    </w:pPr>
    <w:rPr>
      <w:snapToGrid/>
      <w:szCs w:val="24"/>
    </w:rPr>
  </w:style>
  <w:style w:type="paragraph" w:styleId="Footer">
    <w:name w:val="footer"/>
    <w:basedOn w:val="Normal"/>
    <w:link w:val="FooterChar"/>
    <w:uiPriority w:val="99"/>
    <w:rsid w:val="00181401"/>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181401"/>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18140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18140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181401"/>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81401"/>
    <w:pPr>
      <w:ind w:firstLine="0"/>
    </w:pPr>
  </w:style>
  <w:style w:type="paragraph" w:customStyle="1" w:styleId="MDPI33textspaceafter">
    <w:name w:val="MDPI_3.3_text_space_after"/>
    <w:basedOn w:val="MDPI31text"/>
    <w:qFormat/>
    <w:rsid w:val="00181401"/>
    <w:pPr>
      <w:spacing w:after="240"/>
    </w:pPr>
  </w:style>
  <w:style w:type="paragraph" w:customStyle="1" w:styleId="MDPI35textbeforelist">
    <w:name w:val="MDPI_3.5_text_before_list"/>
    <w:basedOn w:val="MDPI31text"/>
    <w:qFormat/>
    <w:rsid w:val="00181401"/>
    <w:pPr>
      <w:spacing w:after="120"/>
    </w:pPr>
  </w:style>
  <w:style w:type="paragraph" w:customStyle="1" w:styleId="MDPI36textafterlist">
    <w:name w:val="MDPI_3.6_text_after_list"/>
    <w:basedOn w:val="MDPI31text"/>
    <w:qFormat/>
    <w:rsid w:val="00181401"/>
    <w:pPr>
      <w:spacing w:before="120"/>
    </w:pPr>
  </w:style>
  <w:style w:type="paragraph" w:customStyle="1" w:styleId="MDPI37itemize">
    <w:name w:val="MDPI_3.7_itemize"/>
    <w:basedOn w:val="MDPI31text"/>
    <w:qFormat/>
    <w:rsid w:val="00181401"/>
    <w:pPr>
      <w:numPr>
        <w:numId w:val="1"/>
      </w:numPr>
      <w:ind w:left="425" w:hanging="425"/>
    </w:pPr>
  </w:style>
  <w:style w:type="paragraph" w:customStyle="1" w:styleId="MDPI38bullet">
    <w:name w:val="MDPI_3.8_bullet"/>
    <w:basedOn w:val="MDPI31text"/>
    <w:qFormat/>
    <w:rsid w:val="00181401"/>
    <w:pPr>
      <w:numPr>
        <w:numId w:val="2"/>
      </w:numPr>
      <w:ind w:left="425" w:hanging="425"/>
    </w:pPr>
  </w:style>
  <w:style w:type="paragraph" w:customStyle="1" w:styleId="MDPI39equation">
    <w:name w:val="MDPI_3.9_equation"/>
    <w:basedOn w:val="MDPI31text"/>
    <w:qFormat/>
    <w:rsid w:val="00181401"/>
    <w:pPr>
      <w:spacing w:before="120" w:after="120"/>
      <w:ind w:left="709" w:firstLine="0"/>
      <w:jc w:val="center"/>
    </w:pPr>
  </w:style>
  <w:style w:type="paragraph" w:customStyle="1" w:styleId="MDPI3aequationnumber">
    <w:name w:val="MDPI_3.a_equation_number"/>
    <w:basedOn w:val="MDPI31text"/>
    <w:qFormat/>
    <w:rsid w:val="00181401"/>
    <w:pPr>
      <w:spacing w:before="120" w:after="120" w:line="240" w:lineRule="auto"/>
      <w:ind w:firstLine="0"/>
      <w:jc w:val="right"/>
    </w:pPr>
  </w:style>
  <w:style w:type="paragraph" w:customStyle="1" w:styleId="MDPI62Acknowledgments">
    <w:name w:val="MDPI_6.2_Acknowledgments"/>
    <w:qFormat/>
    <w:rsid w:val="00181401"/>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181401"/>
    <w:pPr>
      <w:spacing w:before="240" w:after="120" w:line="260" w:lineRule="atLeast"/>
      <w:ind w:left="425" w:right="425"/>
    </w:pPr>
    <w:rPr>
      <w:snapToGrid/>
      <w:szCs w:val="22"/>
    </w:rPr>
  </w:style>
  <w:style w:type="paragraph" w:customStyle="1" w:styleId="MDPI42tablebody">
    <w:name w:val="MDPI_4.2_table_body"/>
    <w:qFormat/>
    <w:rsid w:val="00FE7F32"/>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181401"/>
    <w:pPr>
      <w:spacing w:before="0"/>
      <w:ind w:left="0" w:right="0"/>
    </w:pPr>
  </w:style>
  <w:style w:type="paragraph" w:customStyle="1" w:styleId="MDPI51figurecaption">
    <w:name w:val="MDPI_5.1_figure_caption"/>
    <w:basedOn w:val="MDPI62Acknowledgments"/>
    <w:qFormat/>
    <w:rsid w:val="00181401"/>
    <w:pPr>
      <w:spacing w:after="240" w:line="260" w:lineRule="atLeast"/>
      <w:ind w:left="425" w:right="425"/>
    </w:pPr>
    <w:rPr>
      <w:snapToGrid/>
    </w:rPr>
  </w:style>
  <w:style w:type="paragraph" w:customStyle="1" w:styleId="MDPI52figure">
    <w:name w:val="MDPI_5.2_figure"/>
    <w:qFormat/>
    <w:rsid w:val="00181401"/>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181401"/>
    <w:pPr>
      <w:spacing w:before="240"/>
    </w:pPr>
    <w:rPr>
      <w:lang w:eastAsia="en-US"/>
    </w:rPr>
  </w:style>
  <w:style w:type="paragraph" w:customStyle="1" w:styleId="MDPI63AuthorContributions">
    <w:name w:val="MDPI_6.3_AuthorContributions"/>
    <w:basedOn w:val="MDPI62Acknowledgments"/>
    <w:qFormat/>
    <w:rsid w:val="00181401"/>
    <w:rPr>
      <w:rFonts w:eastAsia="SimSun"/>
      <w:color w:val="auto"/>
      <w:lang w:eastAsia="en-US"/>
    </w:rPr>
  </w:style>
  <w:style w:type="paragraph" w:customStyle="1" w:styleId="MDPI64CoI">
    <w:name w:val="MDPI_6.4_CoI"/>
    <w:basedOn w:val="MDPI62Acknowledgments"/>
    <w:qFormat/>
    <w:rsid w:val="00181401"/>
  </w:style>
  <w:style w:type="paragraph" w:customStyle="1" w:styleId="MDPI31text">
    <w:name w:val="MDPI_3.1_text"/>
    <w:qFormat/>
    <w:rsid w:val="0018140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181401"/>
    <w:pPr>
      <w:spacing w:before="240" w:after="120"/>
      <w:ind w:firstLine="0"/>
      <w:jc w:val="left"/>
      <w:outlineLvl w:val="2"/>
    </w:pPr>
  </w:style>
  <w:style w:type="paragraph" w:customStyle="1" w:styleId="MDPI21heading1">
    <w:name w:val="MDPI_2.1_heading1"/>
    <w:basedOn w:val="MDPI23heading3"/>
    <w:qFormat/>
    <w:rsid w:val="00181401"/>
    <w:pPr>
      <w:outlineLvl w:val="0"/>
    </w:pPr>
    <w:rPr>
      <w:b/>
    </w:rPr>
  </w:style>
  <w:style w:type="paragraph" w:customStyle="1" w:styleId="MDPI22heading2">
    <w:name w:val="MDPI_2.2_heading2"/>
    <w:basedOn w:val="Normal"/>
    <w:qFormat/>
    <w:rsid w:val="0018140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181401"/>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181401"/>
    <w:pPr>
      <w:spacing w:line="240" w:lineRule="auto"/>
    </w:pPr>
    <w:rPr>
      <w:sz w:val="18"/>
      <w:szCs w:val="18"/>
    </w:rPr>
  </w:style>
  <w:style w:type="character" w:customStyle="1" w:styleId="BalloonTextChar">
    <w:name w:val="Balloon Text Char"/>
    <w:link w:val="BalloonText"/>
    <w:uiPriority w:val="99"/>
    <w:semiHidden/>
    <w:rsid w:val="00181401"/>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unhideWhenUsed/>
    <w:rsid w:val="006220E9"/>
    <w:rPr>
      <w:sz w:val="20"/>
    </w:rPr>
  </w:style>
  <w:style w:type="table" w:customStyle="1" w:styleId="MDPI41threelinetable">
    <w:name w:val="MDPI_4.1_three_line_table"/>
    <w:basedOn w:val="TableNormal"/>
    <w:uiPriority w:val="99"/>
    <w:rsid w:val="00FE7F32"/>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F14D0"/>
    <w:rPr>
      <w:color w:val="0563C1"/>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FD4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CB69EA"/>
    <w:rPr>
      <w:sz w:val="16"/>
      <w:szCs w:val="16"/>
    </w:rPr>
  </w:style>
  <w:style w:type="paragraph" w:styleId="CommentText">
    <w:name w:val="annotation text"/>
    <w:basedOn w:val="Normal"/>
    <w:link w:val="CommentTextChar"/>
    <w:uiPriority w:val="99"/>
    <w:semiHidden/>
    <w:unhideWhenUsed/>
    <w:rsid w:val="00CB69EA"/>
    <w:pPr>
      <w:spacing w:line="240" w:lineRule="auto"/>
    </w:pPr>
    <w:rPr>
      <w:sz w:val="20"/>
    </w:rPr>
  </w:style>
  <w:style w:type="character" w:customStyle="1" w:styleId="CommentTextChar">
    <w:name w:val="Comment Text Char"/>
    <w:basedOn w:val="DefaultParagraphFont"/>
    <w:link w:val="CommentText"/>
    <w:uiPriority w:val="99"/>
    <w:semiHidden/>
    <w:rsid w:val="00CB69EA"/>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CB69EA"/>
    <w:rPr>
      <w:b/>
      <w:bCs/>
    </w:rPr>
  </w:style>
  <w:style w:type="character" w:customStyle="1" w:styleId="CommentSubjectChar">
    <w:name w:val="Comment Subject Char"/>
    <w:basedOn w:val="CommentTextChar"/>
    <w:link w:val="CommentSubject"/>
    <w:uiPriority w:val="99"/>
    <w:semiHidden/>
    <w:rsid w:val="00CB69EA"/>
    <w:rPr>
      <w:rFonts w:ascii="Times New Roman" w:eastAsia="Times New Roman" w:hAnsi="Times New Roman"/>
      <w:b/>
      <w:bCs/>
      <w:color w:val="000000"/>
      <w:lang w:eastAsia="de-DE"/>
    </w:rPr>
  </w:style>
  <w:style w:type="paragraph" w:styleId="ListParagraph">
    <w:name w:val="List Paragraph"/>
    <w:basedOn w:val="Normal"/>
    <w:uiPriority w:val="34"/>
    <w:qFormat/>
    <w:rsid w:val="001B36E1"/>
    <w:pPr>
      <w:ind w:left="720"/>
      <w:contextualSpacing/>
    </w:pPr>
  </w:style>
  <w:style w:type="paragraph" w:styleId="Revision">
    <w:name w:val="Revision"/>
    <w:hidden/>
    <w:uiPriority w:val="99"/>
    <w:semiHidden/>
    <w:rsid w:val="000E5A8D"/>
    <w:rPr>
      <w:rFonts w:ascii="Times New Roman" w:eastAsia="Times New Roman" w:hAnsi="Times New Roman"/>
      <w:color w:val="000000"/>
      <w:sz w:val="24"/>
      <w:lang w:eastAsia="de-DE"/>
    </w:rPr>
  </w:style>
  <w:style w:type="character" w:styleId="Strong">
    <w:name w:val="Strong"/>
    <w:basedOn w:val="DefaultParagraphFont"/>
    <w:uiPriority w:val="22"/>
    <w:qFormat/>
    <w:rsid w:val="000E1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6131">
      <w:bodyDiv w:val="1"/>
      <w:marLeft w:val="0"/>
      <w:marRight w:val="0"/>
      <w:marTop w:val="0"/>
      <w:marBottom w:val="0"/>
      <w:divBdr>
        <w:top w:val="none" w:sz="0" w:space="0" w:color="auto"/>
        <w:left w:val="none" w:sz="0" w:space="0" w:color="auto"/>
        <w:bottom w:val="none" w:sz="0" w:space="0" w:color="auto"/>
        <w:right w:val="none" w:sz="0" w:space="0" w:color="auto"/>
      </w:divBdr>
    </w:div>
    <w:div w:id="190917384">
      <w:bodyDiv w:val="1"/>
      <w:marLeft w:val="0"/>
      <w:marRight w:val="0"/>
      <w:marTop w:val="0"/>
      <w:marBottom w:val="0"/>
      <w:divBdr>
        <w:top w:val="none" w:sz="0" w:space="0" w:color="auto"/>
        <w:left w:val="none" w:sz="0" w:space="0" w:color="auto"/>
        <w:bottom w:val="none" w:sz="0" w:space="0" w:color="auto"/>
        <w:right w:val="none" w:sz="0" w:space="0" w:color="auto"/>
      </w:divBdr>
    </w:div>
    <w:div w:id="311762248">
      <w:bodyDiv w:val="1"/>
      <w:marLeft w:val="0"/>
      <w:marRight w:val="0"/>
      <w:marTop w:val="0"/>
      <w:marBottom w:val="0"/>
      <w:divBdr>
        <w:top w:val="none" w:sz="0" w:space="0" w:color="auto"/>
        <w:left w:val="none" w:sz="0" w:space="0" w:color="auto"/>
        <w:bottom w:val="none" w:sz="0" w:space="0" w:color="auto"/>
        <w:right w:val="none" w:sz="0" w:space="0" w:color="auto"/>
      </w:divBdr>
    </w:div>
    <w:div w:id="336927747">
      <w:bodyDiv w:val="1"/>
      <w:marLeft w:val="0"/>
      <w:marRight w:val="0"/>
      <w:marTop w:val="0"/>
      <w:marBottom w:val="0"/>
      <w:divBdr>
        <w:top w:val="none" w:sz="0" w:space="0" w:color="auto"/>
        <w:left w:val="none" w:sz="0" w:space="0" w:color="auto"/>
        <w:bottom w:val="none" w:sz="0" w:space="0" w:color="auto"/>
        <w:right w:val="none" w:sz="0" w:space="0" w:color="auto"/>
      </w:divBdr>
    </w:div>
    <w:div w:id="414517790">
      <w:bodyDiv w:val="1"/>
      <w:marLeft w:val="0"/>
      <w:marRight w:val="0"/>
      <w:marTop w:val="0"/>
      <w:marBottom w:val="0"/>
      <w:divBdr>
        <w:top w:val="none" w:sz="0" w:space="0" w:color="auto"/>
        <w:left w:val="none" w:sz="0" w:space="0" w:color="auto"/>
        <w:bottom w:val="none" w:sz="0" w:space="0" w:color="auto"/>
        <w:right w:val="none" w:sz="0" w:space="0" w:color="auto"/>
      </w:divBdr>
    </w:div>
    <w:div w:id="573587895">
      <w:bodyDiv w:val="1"/>
      <w:marLeft w:val="0"/>
      <w:marRight w:val="0"/>
      <w:marTop w:val="0"/>
      <w:marBottom w:val="0"/>
      <w:divBdr>
        <w:top w:val="none" w:sz="0" w:space="0" w:color="auto"/>
        <w:left w:val="none" w:sz="0" w:space="0" w:color="auto"/>
        <w:bottom w:val="none" w:sz="0" w:space="0" w:color="auto"/>
        <w:right w:val="none" w:sz="0" w:space="0" w:color="auto"/>
      </w:divBdr>
    </w:div>
    <w:div w:id="685063987">
      <w:bodyDiv w:val="1"/>
      <w:marLeft w:val="0"/>
      <w:marRight w:val="0"/>
      <w:marTop w:val="0"/>
      <w:marBottom w:val="0"/>
      <w:divBdr>
        <w:top w:val="none" w:sz="0" w:space="0" w:color="auto"/>
        <w:left w:val="none" w:sz="0" w:space="0" w:color="auto"/>
        <w:bottom w:val="none" w:sz="0" w:space="0" w:color="auto"/>
        <w:right w:val="none" w:sz="0" w:space="0" w:color="auto"/>
      </w:divBdr>
    </w:div>
    <w:div w:id="747657015">
      <w:bodyDiv w:val="1"/>
      <w:marLeft w:val="0"/>
      <w:marRight w:val="0"/>
      <w:marTop w:val="0"/>
      <w:marBottom w:val="0"/>
      <w:divBdr>
        <w:top w:val="none" w:sz="0" w:space="0" w:color="auto"/>
        <w:left w:val="none" w:sz="0" w:space="0" w:color="auto"/>
        <w:bottom w:val="none" w:sz="0" w:space="0" w:color="auto"/>
        <w:right w:val="none" w:sz="0" w:space="0" w:color="auto"/>
      </w:divBdr>
    </w:div>
    <w:div w:id="809976458">
      <w:bodyDiv w:val="1"/>
      <w:marLeft w:val="0"/>
      <w:marRight w:val="0"/>
      <w:marTop w:val="0"/>
      <w:marBottom w:val="0"/>
      <w:divBdr>
        <w:top w:val="none" w:sz="0" w:space="0" w:color="auto"/>
        <w:left w:val="none" w:sz="0" w:space="0" w:color="auto"/>
        <w:bottom w:val="none" w:sz="0" w:space="0" w:color="auto"/>
        <w:right w:val="none" w:sz="0" w:space="0" w:color="auto"/>
      </w:divBdr>
    </w:div>
    <w:div w:id="929195030">
      <w:bodyDiv w:val="1"/>
      <w:marLeft w:val="0"/>
      <w:marRight w:val="0"/>
      <w:marTop w:val="0"/>
      <w:marBottom w:val="0"/>
      <w:divBdr>
        <w:top w:val="none" w:sz="0" w:space="0" w:color="auto"/>
        <w:left w:val="none" w:sz="0" w:space="0" w:color="auto"/>
        <w:bottom w:val="none" w:sz="0" w:space="0" w:color="auto"/>
        <w:right w:val="none" w:sz="0" w:space="0" w:color="auto"/>
      </w:divBdr>
    </w:div>
    <w:div w:id="1334070502">
      <w:bodyDiv w:val="1"/>
      <w:marLeft w:val="0"/>
      <w:marRight w:val="0"/>
      <w:marTop w:val="0"/>
      <w:marBottom w:val="0"/>
      <w:divBdr>
        <w:top w:val="none" w:sz="0" w:space="0" w:color="auto"/>
        <w:left w:val="none" w:sz="0" w:space="0" w:color="auto"/>
        <w:bottom w:val="none" w:sz="0" w:space="0" w:color="auto"/>
        <w:right w:val="none" w:sz="0" w:space="0" w:color="auto"/>
      </w:divBdr>
    </w:div>
    <w:div w:id="1444958328">
      <w:bodyDiv w:val="1"/>
      <w:marLeft w:val="0"/>
      <w:marRight w:val="0"/>
      <w:marTop w:val="0"/>
      <w:marBottom w:val="0"/>
      <w:divBdr>
        <w:top w:val="none" w:sz="0" w:space="0" w:color="auto"/>
        <w:left w:val="none" w:sz="0" w:space="0" w:color="auto"/>
        <w:bottom w:val="none" w:sz="0" w:space="0" w:color="auto"/>
        <w:right w:val="none" w:sz="0" w:space="0" w:color="auto"/>
      </w:divBdr>
    </w:div>
    <w:div w:id="1511946193">
      <w:bodyDiv w:val="1"/>
      <w:marLeft w:val="0"/>
      <w:marRight w:val="0"/>
      <w:marTop w:val="0"/>
      <w:marBottom w:val="0"/>
      <w:divBdr>
        <w:top w:val="none" w:sz="0" w:space="0" w:color="auto"/>
        <w:left w:val="none" w:sz="0" w:space="0" w:color="auto"/>
        <w:bottom w:val="none" w:sz="0" w:space="0" w:color="auto"/>
        <w:right w:val="none" w:sz="0" w:space="0" w:color="auto"/>
      </w:divBdr>
    </w:div>
    <w:div w:id="1516112209">
      <w:bodyDiv w:val="1"/>
      <w:marLeft w:val="0"/>
      <w:marRight w:val="0"/>
      <w:marTop w:val="0"/>
      <w:marBottom w:val="0"/>
      <w:divBdr>
        <w:top w:val="none" w:sz="0" w:space="0" w:color="auto"/>
        <w:left w:val="none" w:sz="0" w:space="0" w:color="auto"/>
        <w:bottom w:val="none" w:sz="0" w:space="0" w:color="auto"/>
        <w:right w:val="none" w:sz="0" w:space="0" w:color="auto"/>
      </w:divBdr>
    </w:div>
    <w:div w:id="1613129112">
      <w:bodyDiv w:val="1"/>
      <w:marLeft w:val="0"/>
      <w:marRight w:val="0"/>
      <w:marTop w:val="0"/>
      <w:marBottom w:val="0"/>
      <w:divBdr>
        <w:top w:val="none" w:sz="0" w:space="0" w:color="auto"/>
        <w:left w:val="none" w:sz="0" w:space="0" w:color="auto"/>
        <w:bottom w:val="none" w:sz="0" w:space="0" w:color="auto"/>
        <w:right w:val="none" w:sz="0" w:space="0" w:color="auto"/>
      </w:divBdr>
    </w:div>
    <w:div w:id="1871987745">
      <w:bodyDiv w:val="1"/>
      <w:marLeft w:val="0"/>
      <w:marRight w:val="0"/>
      <w:marTop w:val="0"/>
      <w:marBottom w:val="0"/>
      <w:divBdr>
        <w:top w:val="none" w:sz="0" w:space="0" w:color="auto"/>
        <w:left w:val="none" w:sz="0" w:space="0" w:color="auto"/>
        <w:bottom w:val="none" w:sz="0" w:space="0" w:color="auto"/>
        <w:right w:val="none" w:sz="0" w:space="0" w:color="auto"/>
      </w:divBdr>
    </w:div>
    <w:div w:id="1907915035">
      <w:bodyDiv w:val="1"/>
      <w:marLeft w:val="0"/>
      <w:marRight w:val="0"/>
      <w:marTop w:val="0"/>
      <w:marBottom w:val="0"/>
      <w:divBdr>
        <w:top w:val="none" w:sz="0" w:space="0" w:color="auto"/>
        <w:left w:val="none" w:sz="0" w:space="0" w:color="auto"/>
        <w:bottom w:val="none" w:sz="0" w:space="0" w:color="auto"/>
        <w:right w:val="none" w:sz="0" w:space="0" w:color="auto"/>
      </w:divBdr>
    </w:div>
    <w:div w:id="2019429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crwolf@uw.edu" TargetMode="External"/><Relationship Id="rId18" Type="http://schemas.openxmlformats.org/officeDocument/2006/relationships/hyperlink" Target="mailto:ddpettie@gmail.com"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hyperlink" Target="mailto:jbloom@fredhutch.org" TargetMode="External"/><Relationship Id="rId34" Type="http://schemas.openxmlformats.org/officeDocument/2006/relationships/hyperlink" Target="https://jbloomlab.github.io/neutcurve/"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veesler@uw.edu" TargetMode="External"/><Relationship Id="rId20" Type="http://schemas.openxmlformats.org/officeDocument/2006/relationships/hyperlink" Target="mailto:abalazs@mgh.harvard.edu" TargetMode="External"/><Relationship Id="rId29" Type="http://schemas.openxmlformats.org/officeDocument/2006/relationships/hyperlink" Target="https://www.beiresources.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malone2@fredhutch.org" TargetMode="External"/><Relationship Id="rId24" Type="http://schemas.openxmlformats.org/officeDocument/2006/relationships/image" Target="media/image2.png"/><Relationship Id="rId32" Type="http://schemas.microsoft.com/office/2016/09/relationships/commentsIds" Target="commentsIds.xm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ortoric@uw.edu" TargetMode="External"/><Relationship Id="rId23" Type="http://schemas.openxmlformats.org/officeDocument/2006/relationships/image" Target="media/image1.emf"/><Relationship Id="rId28" Type="http://schemas.openxmlformats.org/officeDocument/2006/relationships/hyperlink" Target="https://github.com/jbloomlab/SARS-CoV-2_lentiviral_pseudotype/tree/master/plasmid_maps" TargetMode="External"/><Relationship Id="rId36" Type="http://schemas.openxmlformats.org/officeDocument/2006/relationships/header" Target="header1.xml"/><Relationship Id="rId10" Type="http://schemas.openxmlformats.org/officeDocument/2006/relationships/hyperlink" Target="mailto:adingens@fredhutch.org" TargetMode="External"/><Relationship Id="rId19" Type="http://schemas.openxmlformats.org/officeDocument/2006/relationships/hyperlink" Target="mailto:neil@ipd.uw.edu" TargetMode="External"/><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mailto:reguia@fredhutch.org" TargetMode="External"/><Relationship Id="rId14" Type="http://schemas.openxmlformats.org/officeDocument/2006/relationships/hyperlink" Target="mailto:helenchu@uw.edu" TargetMode="External"/><Relationship Id="rId22" Type="http://schemas.openxmlformats.org/officeDocument/2006/relationships/hyperlink" Target="https://www.beiresources.org/" TargetMode="External"/><Relationship Id="rId27" Type="http://schemas.openxmlformats.org/officeDocument/2006/relationships/hyperlink" Target="https://www.beiresources.org/" TargetMode="External"/><Relationship Id="rId30" Type="http://schemas.openxmlformats.org/officeDocument/2006/relationships/comments" Target="comments.xml"/><Relationship Id="rId35" Type="http://schemas.openxmlformats.org/officeDocument/2006/relationships/image" Target="media/image6.png"/><Relationship Id="rId43" Type="http://schemas.openxmlformats.org/officeDocument/2006/relationships/theme" Target="theme/theme1.xml"/><Relationship Id="rId8" Type="http://schemas.openxmlformats.org/officeDocument/2006/relationships/hyperlink" Target="mailto:kdusenbu@fredhutch.org" TargetMode="External"/><Relationship Id="rId3" Type="http://schemas.openxmlformats.org/officeDocument/2006/relationships/styles" Target="styles.xml"/><Relationship Id="rId12" Type="http://schemas.openxmlformats.org/officeDocument/2006/relationships/hyperlink" Target="mailto:aloes@fredhutch.org" TargetMode="External"/><Relationship Id="rId17" Type="http://schemas.openxmlformats.org/officeDocument/2006/relationships/hyperlink" Target="mailto:murphymp@uw.edu" TargetMode="External"/><Relationship Id="rId25" Type="http://schemas.openxmlformats.org/officeDocument/2006/relationships/image" Target="media/image3.emf"/><Relationship Id="rId33" Type="http://schemas.openxmlformats.org/officeDocument/2006/relationships/image" Target="media/image5.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0.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0309490-B3DB-644F-AB1E-0DF6D3E1F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62048</Words>
  <Characters>353675</Characters>
  <Application>Microsoft Office Word</Application>
  <DocSecurity>0</DocSecurity>
  <Lines>2947</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414894</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Kate D Crawford</cp:lastModifiedBy>
  <cp:revision>2</cp:revision>
  <dcterms:created xsi:type="dcterms:W3CDTF">2020-05-01T21:03:00Z</dcterms:created>
  <dcterms:modified xsi:type="dcterms:W3CDTF">2020-05-01T21:03:00Z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http://www.zotero.org/styles/viruses</vt:lpwstr>
  </property>
  <property fmtid="{D5CDD505-2E9C-101B-9397-08002B2CF9AE}" pid="21" name="Mendeley Recent Style Name 9_1">
    <vt:lpwstr>Viruses</vt:lpwstr>
  </property>
  <property fmtid="{D5CDD505-2E9C-101B-9397-08002B2CF9AE}" pid="22" name="Mendeley Document_1">
    <vt:lpwstr>True</vt:lpwstr>
  </property>
  <property fmtid="{D5CDD505-2E9C-101B-9397-08002B2CF9AE}" pid="23" name="Mendeley Unique User Id_1">
    <vt:lpwstr>a00d2a60-f762-3602-9679-35f4ea3413c1</vt:lpwstr>
  </property>
  <property fmtid="{D5CDD505-2E9C-101B-9397-08002B2CF9AE}" pid="24" name="Mendeley Citation Style_1">
    <vt:lpwstr>http://www.zotero.org/styles/viruses</vt:lpwstr>
  </property>
</Properties>
</file>