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A9CDE4D" w14:textId="7D4962B4" w:rsidR="00181401" w:rsidRPr="00325902" w:rsidRDefault="00181401" w:rsidP="00181401">
      <w:pPr>
        <w:pStyle w:val="MDPI11articletype"/>
      </w:pPr>
      <w:r w:rsidRPr="00325902">
        <w:t>Article</w:t>
      </w:r>
    </w:p>
    <w:p w14:paraId="6F092E99" w14:textId="7CE54E66" w:rsidR="00181401" w:rsidRPr="00325902" w:rsidRDefault="00D04714" w:rsidP="00181401">
      <w:pPr>
        <w:pStyle w:val="MDPI12title"/>
        <w:tabs>
          <w:tab w:val="left" w:pos="2687"/>
        </w:tabs>
        <w:spacing w:line="240" w:lineRule="atLeast"/>
      </w:pPr>
      <w:r>
        <w:t xml:space="preserve">Protocol and reagents for </w:t>
      </w:r>
      <w:proofErr w:type="spellStart"/>
      <w:r w:rsidR="00F774FE">
        <w:t>pseudotyping</w:t>
      </w:r>
      <w:proofErr w:type="spellEnd"/>
      <w:r w:rsidR="00F774FE">
        <w:t xml:space="preserve"> lentiviral particles</w:t>
      </w:r>
      <w:r>
        <w:t xml:space="preserve"> with </w:t>
      </w:r>
      <w:r w:rsidR="00104223">
        <w:t>SARS-CoV-2</w:t>
      </w:r>
      <w:r>
        <w:t xml:space="preserve"> Spike protein</w:t>
      </w:r>
      <w:r w:rsidR="00F774FE">
        <w:t xml:space="preserve"> for neutralization assays</w:t>
      </w:r>
    </w:p>
    <w:p w14:paraId="4E4DA2E2" w14:textId="0ABC6EFF" w:rsidR="00181401" w:rsidRPr="00325902" w:rsidRDefault="00D04714" w:rsidP="00181401">
      <w:pPr>
        <w:pStyle w:val="MDPI13authornames"/>
      </w:pPr>
      <w:r>
        <w:t xml:space="preserve">Katharine </w:t>
      </w:r>
      <w:r w:rsidR="00522C91">
        <w:t>H.</w:t>
      </w:r>
      <w:r>
        <w:t>D</w:t>
      </w:r>
      <w:r w:rsidR="00BB25ED">
        <w:t>.</w:t>
      </w:r>
      <w:r>
        <w:t xml:space="preserve"> Crawford</w:t>
      </w:r>
      <w:r w:rsidR="00181401" w:rsidRPr="00325902">
        <w:t xml:space="preserve"> </w:t>
      </w:r>
      <w:r w:rsidR="00181401" w:rsidRPr="00325902">
        <w:rPr>
          <w:vertAlign w:val="superscript"/>
        </w:rPr>
        <w:t>1</w:t>
      </w:r>
      <w:r w:rsidR="00B26ED4">
        <w:rPr>
          <w:vertAlign w:val="superscript"/>
        </w:rPr>
        <w:t>,2</w:t>
      </w:r>
      <w:r w:rsidR="005C4B21">
        <w:rPr>
          <w:vertAlign w:val="superscript"/>
        </w:rPr>
        <w:t>,3</w:t>
      </w:r>
      <w:r w:rsidR="00181401" w:rsidRPr="00325902">
        <w:t xml:space="preserve">, </w:t>
      </w:r>
      <w:r>
        <w:t xml:space="preserve">Rachel </w:t>
      </w:r>
      <w:proofErr w:type="spellStart"/>
      <w:r>
        <w:t>Eguia</w:t>
      </w:r>
      <w:proofErr w:type="spellEnd"/>
      <w:r w:rsidR="00E37AF0" w:rsidRPr="00325902">
        <w:t xml:space="preserve"> </w:t>
      </w:r>
      <w:r w:rsidR="00E37AF0" w:rsidRPr="00325902">
        <w:rPr>
          <w:vertAlign w:val="superscript"/>
        </w:rPr>
        <w:t>1</w:t>
      </w:r>
      <w:r w:rsidR="00BB25ED">
        <w:t>, Adam</w:t>
      </w:r>
      <w:r w:rsidR="00CB69EA">
        <w:t xml:space="preserve"> S.</w:t>
      </w:r>
      <w:r w:rsidR="00BB25ED">
        <w:t xml:space="preserve"> </w:t>
      </w:r>
      <w:proofErr w:type="spellStart"/>
      <w:r w:rsidR="00BB25ED">
        <w:t>Dingens</w:t>
      </w:r>
      <w:proofErr w:type="spellEnd"/>
      <w:r w:rsidR="00E37AF0" w:rsidRPr="00325902">
        <w:t xml:space="preserve"> </w:t>
      </w:r>
      <w:r w:rsidR="00E37AF0" w:rsidRPr="00325902">
        <w:rPr>
          <w:vertAlign w:val="superscript"/>
        </w:rPr>
        <w:t>1</w:t>
      </w:r>
      <w:r w:rsidR="00BB25ED">
        <w:t>, Andrea</w:t>
      </w:r>
      <w:r w:rsidR="001E1AEB">
        <w:t xml:space="preserve"> N</w:t>
      </w:r>
      <w:r w:rsidR="00CB69EA">
        <w:t>.</w:t>
      </w:r>
      <w:r w:rsidR="00BB25ED">
        <w:t xml:space="preserve"> </w:t>
      </w:r>
      <w:proofErr w:type="spellStart"/>
      <w:r w:rsidR="00BB25ED">
        <w:t>Loes</w:t>
      </w:r>
      <w:proofErr w:type="spellEnd"/>
      <w:r w:rsidR="00E37AF0" w:rsidRPr="00325902">
        <w:t xml:space="preserve"> </w:t>
      </w:r>
      <w:r w:rsidR="00E37AF0" w:rsidRPr="00325902">
        <w:rPr>
          <w:vertAlign w:val="superscript"/>
        </w:rPr>
        <w:t>1</w:t>
      </w:r>
      <w:r w:rsidR="00BB25ED">
        <w:t>,</w:t>
      </w:r>
      <w:r w:rsidR="00BA0F34">
        <w:t xml:space="preserve"> </w:t>
      </w:r>
      <w:r w:rsidR="0081243C">
        <w:t xml:space="preserve">Keara </w:t>
      </w:r>
      <w:r w:rsidR="00F50AC5">
        <w:t xml:space="preserve">D.  </w:t>
      </w:r>
      <w:r w:rsidR="0081243C">
        <w:t>Malone</w:t>
      </w:r>
      <w:r w:rsidR="0081243C" w:rsidRPr="00325902">
        <w:t xml:space="preserve"> </w:t>
      </w:r>
      <w:r w:rsidR="0081243C" w:rsidRPr="00325902">
        <w:rPr>
          <w:vertAlign w:val="superscript"/>
        </w:rPr>
        <w:t>1</w:t>
      </w:r>
      <w:r w:rsidR="0081243C">
        <w:t xml:space="preserve">, </w:t>
      </w:r>
      <w:r w:rsidR="00CA65D4">
        <w:t xml:space="preserve">Caitlin </w:t>
      </w:r>
      <w:r w:rsidR="00103CDA">
        <w:t xml:space="preserve">R. </w:t>
      </w:r>
      <w:r w:rsidR="00CA65D4">
        <w:t xml:space="preserve">Wolf </w:t>
      </w:r>
      <w:r w:rsidR="00CA65D4">
        <w:rPr>
          <w:vertAlign w:val="superscript"/>
        </w:rPr>
        <w:t>4</w:t>
      </w:r>
      <w:r w:rsidR="00CA65D4">
        <w:t xml:space="preserve">, </w:t>
      </w:r>
      <w:r w:rsidR="00BA0F34">
        <w:t xml:space="preserve">Helen </w:t>
      </w:r>
      <w:r w:rsidR="0061281F">
        <w:t xml:space="preserve">Y. </w:t>
      </w:r>
      <w:r w:rsidR="00BA0F34">
        <w:t xml:space="preserve">Chu </w:t>
      </w:r>
      <w:r w:rsidR="00BA0F34">
        <w:rPr>
          <w:vertAlign w:val="superscript"/>
        </w:rPr>
        <w:t>4</w:t>
      </w:r>
      <w:r w:rsidR="00BA0F34">
        <w:t>,</w:t>
      </w:r>
      <w:r w:rsidR="00BB25ED">
        <w:t xml:space="preserve"> </w:t>
      </w:r>
      <w:r w:rsidR="005E33BF">
        <w:t xml:space="preserve">M. Alejandra </w:t>
      </w:r>
      <w:proofErr w:type="spellStart"/>
      <w:r w:rsidR="005E33BF">
        <w:t>Tortorici</w:t>
      </w:r>
      <w:proofErr w:type="spellEnd"/>
      <w:r w:rsidR="00EC0176">
        <w:t xml:space="preserve"> </w:t>
      </w:r>
      <w:r w:rsidR="00EC0176">
        <w:rPr>
          <w:vertAlign w:val="superscript"/>
        </w:rPr>
        <w:t>5,6</w:t>
      </w:r>
      <w:r w:rsidR="005E33BF">
        <w:t xml:space="preserve">, David </w:t>
      </w:r>
      <w:proofErr w:type="spellStart"/>
      <w:r w:rsidR="005E33BF">
        <w:t>Veesler</w:t>
      </w:r>
      <w:proofErr w:type="spellEnd"/>
      <w:r w:rsidR="00EC0176">
        <w:t xml:space="preserve"> </w:t>
      </w:r>
      <w:r w:rsidR="00EC0176">
        <w:rPr>
          <w:vertAlign w:val="superscript"/>
        </w:rPr>
        <w:t>5</w:t>
      </w:r>
      <w:r w:rsidR="005E33BF">
        <w:t xml:space="preserve">, </w:t>
      </w:r>
      <w:r w:rsidR="001B56B1">
        <w:t xml:space="preserve">Michael Murphy </w:t>
      </w:r>
      <w:r w:rsidR="001B56B1">
        <w:rPr>
          <w:vertAlign w:val="superscript"/>
        </w:rPr>
        <w:t>7</w:t>
      </w:r>
      <w:r w:rsidR="001B56B1">
        <w:t xml:space="preserve">, </w:t>
      </w:r>
      <w:proofErr w:type="spellStart"/>
      <w:r w:rsidR="001B56B1">
        <w:t>Deleah</w:t>
      </w:r>
      <w:proofErr w:type="spellEnd"/>
      <w:r w:rsidR="001B56B1">
        <w:t xml:space="preserve"> Pettie </w:t>
      </w:r>
      <w:r w:rsidR="001B56B1">
        <w:rPr>
          <w:vertAlign w:val="superscript"/>
        </w:rPr>
        <w:t>7</w:t>
      </w:r>
      <w:r w:rsidR="001B56B1">
        <w:t xml:space="preserve">, </w:t>
      </w:r>
      <w:r w:rsidR="0027218E">
        <w:t xml:space="preserve">Neil </w:t>
      </w:r>
      <w:ins w:id="0" w:author="Kate D Crawford" w:date="2020-04-19T20:47:00Z">
        <w:r w:rsidR="00C76471">
          <w:t xml:space="preserve">P. </w:t>
        </w:r>
      </w:ins>
      <w:r w:rsidR="0027218E">
        <w:t xml:space="preserve">King </w:t>
      </w:r>
      <w:r w:rsidR="00A10BCF">
        <w:rPr>
          <w:vertAlign w:val="superscript"/>
        </w:rPr>
        <w:t>5,7</w:t>
      </w:r>
      <w:r w:rsidR="0027218E">
        <w:t xml:space="preserve">, </w:t>
      </w:r>
      <w:r w:rsidR="00BB25ED">
        <w:t>Ale</w:t>
      </w:r>
      <w:ins w:id="1" w:author="Kate D Crawford" w:date="2020-04-19T21:13:00Z">
        <w:r w:rsidR="00FB6089">
          <w:t>jandro</w:t>
        </w:r>
      </w:ins>
      <w:del w:id="2" w:author="Kate D Crawford" w:date="2020-04-19T21:13:00Z">
        <w:r w:rsidR="00BB25ED" w:rsidDel="00FB6089">
          <w:delText>x</w:delText>
        </w:r>
      </w:del>
      <w:r w:rsidR="00BB25ED">
        <w:t xml:space="preserve"> </w:t>
      </w:r>
      <w:r w:rsidR="001E1AEB">
        <w:t>B</w:t>
      </w:r>
      <w:r w:rsidR="00CB69EA">
        <w:t>.</w:t>
      </w:r>
      <w:r w:rsidR="001E1AEB">
        <w:t xml:space="preserve"> </w:t>
      </w:r>
      <w:proofErr w:type="spellStart"/>
      <w:r w:rsidR="00BB25ED">
        <w:t>Balazs</w:t>
      </w:r>
      <w:proofErr w:type="spellEnd"/>
      <w:r w:rsidR="00B63BE3">
        <w:t xml:space="preserve"> </w:t>
      </w:r>
      <w:r w:rsidR="00522C91">
        <w:rPr>
          <w:vertAlign w:val="superscript"/>
        </w:rPr>
        <w:t>8</w:t>
      </w:r>
      <w:r w:rsidR="00BB25ED">
        <w:t xml:space="preserve">, </w:t>
      </w:r>
      <w:r w:rsidR="00181401" w:rsidRPr="00325902">
        <w:t xml:space="preserve">and </w:t>
      </w:r>
      <w:r w:rsidR="00BB25ED">
        <w:t>Jesse D. Bloom</w:t>
      </w:r>
      <w:r w:rsidR="00181401" w:rsidRPr="00325902">
        <w:t xml:space="preserve"> </w:t>
      </w:r>
      <w:r w:rsidR="00E37AF0">
        <w:rPr>
          <w:vertAlign w:val="superscript"/>
        </w:rPr>
        <w:t>1,2</w:t>
      </w:r>
      <w:r w:rsidR="00181401" w:rsidRPr="00325902">
        <w:rPr>
          <w:vertAlign w:val="superscript"/>
        </w:rPr>
        <w:t>,</w:t>
      </w:r>
      <w:proofErr w:type="gramStart"/>
      <w:r w:rsidR="0027218E">
        <w:rPr>
          <w:vertAlign w:val="superscript"/>
        </w:rPr>
        <w:t>9</w:t>
      </w:r>
      <w:r w:rsidR="00BA0F34">
        <w:rPr>
          <w:vertAlign w:val="superscript"/>
        </w:rPr>
        <w:t>,</w:t>
      </w:r>
      <w:r w:rsidR="00181401" w:rsidRPr="00325902">
        <w:t>*</w:t>
      </w:r>
      <w:proofErr w:type="gramEnd"/>
    </w:p>
    <w:p w14:paraId="136EA952" w14:textId="628F32F5" w:rsidR="00181401" w:rsidRPr="00325902" w:rsidRDefault="00181401" w:rsidP="00181401">
      <w:pPr>
        <w:pStyle w:val="MDPI16affiliation"/>
      </w:pPr>
      <w:r w:rsidRPr="00325902">
        <w:rPr>
          <w:vertAlign w:val="superscript"/>
        </w:rPr>
        <w:t>1</w:t>
      </w:r>
      <w:r w:rsidRPr="00325902">
        <w:tab/>
      </w:r>
      <w:r w:rsidR="00F95076">
        <w:t>Division of Basic Sciences and Computational Biology Program, Fred Hutchinson Cancer Research Center, Seattle, WA 98109</w:t>
      </w:r>
      <w:r w:rsidR="00E37AF0">
        <w:t>, USA</w:t>
      </w:r>
      <w:r w:rsidRPr="00325902">
        <w:t xml:space="preserve">; </w:t>
      </w:r>
      <w:hyperlink r:id="rId8" w:history="1">
        <w:r w:rsidR="005E53B6" w:rsidRPr="000764A8">
          <w:rPr>
            <w:rStyle w:val="Hyperlink"/>
          </w:rPr>
          <w:t>kdusenbu@fredhutch.org</w:t>
        </w:r>
      </w:hyperlink>
      <w:r w:rsidR="00E37AF0">
        <w:t xml:space="preserve"> (K.D.C</w:t>
      </w:r>
      <w:r w:rsidR="00280D5D">
        <w:t>.</w:t>
      </w:r>
      <w:r w:rsidR="00E37AF0">
        <w:t xml:space="preserve">), </w:t>
      </w:r>
      <w:hyperlink r:id="rId9" w:history="1">
        <w:r w:rsidR="009963CB" w:rsidRPr="001E76D8">
          <w:rPr>
            <w:rStyle w:val="Hyperlink"/>
          </w:rPr>
          <w:t>reguia@fredhutch.org</w:t>
        </w:r>
      </w:hyperlink>
      <w:r w:rsidR="009963CB">
        <w:t xml:space="preserve"> (R.E.), </w:t>
      </w:r>
      <w:hyperlink r:id="rId10" w:history="1">
        <w:r w:rsidR="00280D5D" w:rsidRPr="001E76D8">
          <w:rPr>
            <w:rStyle w:val="Hyperlink"/>
          </w:rPr>
          <w:t>adingens@fredhutch.org</w:t>
        </w:r>
      </w:hyperlink>
      <w:r w:rsidR="00280D5D">
        <w:t xml:space="preserve"> (A.S.D.), </w:t>
      </w:r>
      <w:hyperlink r:id="rId11" w:history="1">
        <w:r w:rsidR="00280D5D" w:rsidRPr="001E76D8">
          <w:rPr>
            <w:rStyle w:val="Hyperlink"/>
          </w:rPr>
          <w:t>kmalone2@fredhutch.org</w:t>
        </w:r>
      </w:hyperlink>
      <w:r w:rsidR="00280D5D">
        <w:t xml:space="preserve"> (K.M.), </w:t>
      </w:r>
      <w:hyperlink r:id="rId12" w:history="1">
        <w:r w:rsidR="009221F9" w:rsidRPr="001E76D8">
          <w:rPr>
            <w:rStyle w:val="Hyperlink"/>
          </w:rPr>
          <w:t>aloes@fredhutch.org</w:t>
        </w:r>
      </w:hyperlink>
      <w:r w:rsidR="009221F9">
        <w:t xml:space="preserve"> (A.N.L.)</w:t>
      </w:r>
    </w:p>
    <w:p w14:paraId="176273E0" w14:textId="70A5000B" w:rsidR="00181401" w:rsidRDefault="00181401" w:rsidP="00181401">
      <w:pPr>
        <w:pStyle w:val="MDPI16affiliation"/>
        <w:rPr>
          <w:szCs w:val="20"/>
        </w:rPr>
      </w:pPr>
      <w:r w:rsidRPr="00325902">
        <w:rPr>
          <w:szCs w:val="20"/>
          <w:vertAlign w:val="superscript"/>
        </w:rPr>
        <w:t>2</w:t>
      </w:r>
      <w:r w:rsidRPr="00325902">
        <w:rPr>
          <w:szCs w:val="20"/>
        </w:rPr>
        <w:tab/>
      </w:r>
      <w:r w:rsidR="00B26ED4">
        <w:rPr>
          <w:szCs w:val="20"/>
        </w:rPr>
        <w:t xml:space="preserve">Department of Genome Sciences, University of Washington, Seattle, WA </w:t>
      </w:r>
      <w:r w:rsidR="005C4B21">
        <w:rPr>
          <w:szCs w:val="20"/>
        </w:rPr>
        <w:t>98195, USA</w:t>
      </w:r>
    </w:p>
    <w:p w14:paraId="1FD4E6B3" w14:textId="01E709B4" w:rsidR="00A1223D" w:rsidRDefault="00A1223D" w:rsidP="00A1223D">
      <w:pPr>
        <w:pStyle w:val="MDPI16affiliation"/>
        <w:rPr>
          <w:szCs w:val="20"/>
        </w:rPr>
      </w:pPr>
      <w:r>
        <w:rPr>
          <w:szCs w:val="20"/>
          <w:vertAlign w:val="superscript"/>
        </w:rPr>
        <w:t>3</w:t>
      </w:r>
      <w:r w:rsidRPr="00325902">
        <w:rPr>
          <w:szCs w:val="20"/>
        </w:rPr>
        <w:tab/>
      </w:r>
      <w:r>
        <w:rPr>
          <w:szCs w:val="20"/>
        </w:rPr>
        <w:t>Medical Scientist Training Program, University of Washington, Seattle, WA 98195, USA</w:t>
      </w:r>
    </w:p>
    <w:p w14:paraId="176BF6BD" w14:textId="04640565" w:rsidR="00BA0F34" w:rsidRDefault="00071349" w:rsidP="00BA0F34">
      <w:pPr>
        <w:pStyle w:val="MDPI16affiliation"/>
        <w:rPr>
          <w:szCs w:val="20"/>
        </w:rPr>
      </w:pPr>
      <w:r>
        <w:rPr>
          <w:szCs w:val="20"/>
          <w:vertAlign w:val="superscript"/>
        </w:rPr>
        <w:t>4</w:t>
      </w:r>
      <w:r w:rsidR="00BA0F34" w:rsidRPr="00325902">
        <w:rPr>
          <w:szCs w:val="20"/>
        </w:rPr>
        <w:tab/>
      </w:r>
      <w:r w:rsidR="00473630">
        <w:rPr>
          <w:szCs w:val="20"/>
        </w:rPr>
        <w:t>Division of Allergy and Infectious Diseases</w:t>
      </w:r>
      <w:r w:rsidR="006D73A0">
        <w:rPr>
          <w:szCs w:val="20"/>
        </w:rPr>
        <w:t xml:space="preserve">, University of Washington, Seattle, WA </w:t>
      </w:r>
      <w:r w:rsidR="00AD32B8">
        <w:rPr>
          <w:szCs w:val="20"/>
        </w:rPr>
        <w:t xml:space="preserve">98195, </w:t>
      </w:r>
      <w:r w:rsidR="006D73A0">
        <w:rPr>
          <w:szCs w:val="20"/>
        </w:rPr>
        <w:t>U</w:t>
      </w:r>
      <w:r w:rsidR="00BA0F34">
        <w:rPr>
          <w:szCs w:val="20"/>
        </w:rPr>
        <w:t>SA</w:t>
      </w:r>
      <w:r w:rsidR="00E865CA">
        <w:rPr>
          <w:szCs w:val="20"/>
        </w:rPr>
        <w:t xml:space="preserve">; </w:t>
      </w:r>
      <w:hyperlink r:id="rId13" w:history="1">
        <w:r w:rsidR="00E865CA" w:rsidRPr="004057DB">
          <w:rPr>
            <w:rStyle w:val="Hyperlink"/>
            <w:szCs w:val="20"/>
          </w:rPr>
          <w:t>crwolf@uw.edu</w:t>
        </w:r>
      </w:hyperlink>
      <w:r w:rsidR="00E865CA">
        <w:rPr>
          <w:szCs w:val="20"/>
        </w:rPr>
        <w:t xml:space="preserve"> (C.</w:t>
      </w:r>
      <w:r w:rsidR="00103CDA">
        <w:rPr>
          <w:szCs w:val="20"/>
        </w:rPr>
        <w:t>R.</w:t>
      </w:r>
      <w:r w:rsidR="00E865CA">
        <w:rPr>
          <w:szCs w:val="20"/>
        </w:rPr>
        <w:t xml:space="preserve">W.), </w:t>
      </w:r>
      <w:hyperlink r:id="rId14" w:history="1">
        <w:r w:rsidR="00230945" w:rsidRPr="004057DB">
          <w:rPr>
            <w:rStyle w:val="Hyperlink"/>
            <w:szCs w:val="20"/>
          </w:rPr>
          <w:t>helenchu@uw.edu</w:t>
        </w:r>
      </w:hyperlink>
      <w:r w:rsidR="00230945">
        <w:rPr>
          <w:szCs w:val="20"/>
        </w:rPr>
        <w:t xml:space="preserve"> (H.Y.C.)</w:t>
      </w:r>
    </w:p>
    <w:p w14:paraId="3A908FB9" w14:textId="5479B10C" w:rsidR="00EC0176" w:rsidRDefault="00EC0176" w:rsidP="00BA0F34">
      <w:pPr>
        <w:pStyle w:val="MDPI16affiliation"/>
        <w:rPr>
          <w:szCs w:val="20"/>
        </w:rPr>
      </w:pPr>
      <w:r>
        <w:rPr>
          <w:szCs w:val="20"/>
          <w:vertAlign w:val="superscript"/>
        </w:rPr>
        <w:t>5</w:t>
      </w:r>
      <w:r>
        <w:rPr>
          <w:szCs w:val="20"/>
        </w:rPr>
        <w:t xml:space="preserve">  </w:t>
      </w:r>
      <w:r w:rsidR="004A0E04">
        <w:rPr>
          <w:szCs w:val="20"/>
        </w:rPr>
        <w:t>Department of Biochemistry, University of Washington, Seattle, WA 98109, USA;</w:t>
      </w:r>
      <w:r w:rsidR="00294D5F">
        <w:rPr>
          <w:szCs w:val="20"/>
        </w:rPr>
        <w:t xml:space="preserve"> </w:t>
      </w:r>
      <w:hyperlink r:id="rId15" w:history="1">
        <w:r w:rsidR="00294D5F" w:rsidRPr="004057DB">
          <w:rPr>
            <w:rStyle w:val="Hyperlink"/>
            <w:szCs w:val="20"/>
          </w:rPr>
          <w:t>tortoric@uw.edu</w:t>
        </w:r>
      </w:hyperlink>
      <w:r w:rsidR="00294D5F">
        <w:rPr>
          <w:szCs w:val="20"/>
        </w:rPr>
        <w:t xml:space="preserve"> (M.A.</w:t>
      </w:r>
      <w:ins w:id="3" w:author="Kate D Crawford" w:date="2020-04-19T19:54:00Z">
        <w:r w:rsidR="00D5196F">
          <w:rPr>
            <w:szCs w:val="20"/>
          </w:rPr>
          <w:t>T</w:t>
        </w:r>
      </w:ins>
      <w:del w:id="4" w:author="Kate D Crawford" w:date="2020-04-19T19:54:00Z">
        <w:r w:rsidR="00294D5F" w:rsidDel="00D5196F">
          <w:rPr>
            <w:szCs w:val="20"/>
          </w:rPr>
          <w:delText>J</w:delText>
        </w:r>
      </w:del>
      <w:r w:rsidR="00294D5F">
        <w:rPr>
          <w:szCs w:val="20"/>
        </w:rPr>
        <w:t>.),</w:t>
      </w:r>
      <w:r w:rsidR="004A0E04">
        <w:rPr>
          <w:szCs w:val="20"/>
        </w:rPr>
        <w:t xml:space="preserve"> </w:t>
      </w:r>
      <w:hyperlink r:id="rId16" w:history="1">
        <w:r w:rsidR="004A0E04" w:rsidRPr="004057DB">
          <w:rPr>
            <w:rStyle w:val="Hyperlink"/>
            <w:szCs w:val="20"/>
          </w:rPr>
          <w:t>dveesler@uw.edu</w:t>
        </w:r>
      </w:hyperlink>
      <w:r w:rsidR="004A0E04">
        <w:rPr>
          <w:szCs w:val="20"/>
        </w:rPr>
        <w:t xml:space="preserve"> (D.V.)</w:t>
      </w:r>
      <w:ins w:id="5" w:author="Kate D Crawford" w:date="2020-04-19T20:46:00Z">
        <w:r w:rsidR="007C4666">
          <w:rPr>
            <w:szCs w:val="20"/>
          </w:rPr>
          <w:t xml:space="preserve">, </w:t>
        </w:r>
        <w:r w:rsidR="007C4666">
          <w:rPr>
            <w:szCs w:val="20"/>
          </w:rPr>
          <w:fldChar w:fldCharType="begin"/>
        </w:r>
        <w:r w:rsidR="007C4666">
          <w:rPr>
            <w:szCs w:val="20"/>
          </w:rPr>
          <w:instrText xml:space="preserve"> HYPERLINK "mailto:murphymp@uw.edu" </w:instrText>
        </w:r>
        <w:r w:rsidR="007C4666">
          <w:rPr>
            <w:szCs w:val="20"/>
          </w:rPr>
          <w:fldChar w:fldCharType="separate"/>
        </w:r>
        <w:r w:rsidR="007C4666" w:rsidRPr="00B8344A">
          <w:rPr>
            <w:rStyle w:val="Hyperlink"/>
            <w:szCs w:val="20"/>
          </w:rPr>
          <w:t>murphymp@uw.edu</w:t>
        </w:r>
        <w:r w:rsidR="007C4666">
          <w:rPr>
            <w:szCs w:val="20"/>
          </w:rPr>
          <w:fldChar w:fldCharType="end"/>
        </w:r>
        <w:r w:rsidR="007C4666">
          <w:rPr>
            <w:szCs w:val="20"/>
          </w:rPr>
          <w:t xml:space="preserve"> (M.M.), </w:t>
        </w:r>
        <w:r w:rsidR="007C4666">
          <w:rPr>
            <w:szCs w:val="20"/>
          </w:rPr>
          <w:fldChar w:fldCharType="begin"/>
        </w:r>
        <w:r w:rsidR="007C4666">
          <w:rPr>
            <w:szCs w:val="20"/>
          </w:rPr>
          <w:instrText xml:space="preserve"> HYPERLINK "mailto:ddpettie@gmail.com" </w:instrText>
        </w:r>
        <w:r w:rsidR="007C4666">
          <w:rPr>
            <w:szCs w:val="20"/>
          </w:rPr>
          <w:fldChar w:fldCharType="separate"/>
        </w:r>
        <w:r w:rsidR="007C4666" w:rsidRPr="00B8344A">
          <w:rPr>
            <w:rStyle w:val="Hyperlink"/>
            <w:szCs w:val="20"/>
          </w:rPr>
          <w:t>ddpettie@gmail.com</w:t>
        </w:r>
        <w:r w:rsidR="007C4666">
          <w:rPr>
            <w:szCs w:val="20"/>
          </w:rPr>
          <w:fldChar w:fldCharType="end"/>
        </w:r>
        <w:r w:rsidR="007C4666">
          <w:rPr>
            <w:szCs w:val="20"/>
          </w:rPr>
          <w:t xml:space="preserve"> (D.P.), </w:t>
        </w:r>
        <w:r w:rsidR="007C4666">
          <w:rPr>
            <w:szCs w:val="20"/>
          </w:rPr>
          <w:fldChar w:fldCharType="begin"/>
        </w:r>
        <w:r w:rsidR="007C4666">
          <w:rPr>
            <w:szCs w:val="20"/>
          </w:rPr>
          <w:instrText xml:space="preserve"> HYPERLINK "mailto:neil@ipd.uw.edu" </w:instrText>
        </w:r>
        <w:r w:rsidR="007C4666">
          <w:rPr>
            <w:szCs w:val="20"/>
          </w:rPr>
          <w:fldChar w:fldCharType="separate"/>
        </w:r>
        <w:r w:rsidR="007C4666" w:rsidRPr="00B8344A">
          <w:rPr>
            <w:rStyle w:val="Hyperlink"/>
            <w:szCs w:val="20"/>
          </w:rPr>
          <w:t>neil@ipd.uw.edu</w:t>
        </w:r>
        <w:r w:rsidR="007C4666">
          <w:rPr>
            <w:szCs w:val="20"/>
          </w:rPr>
          <w:fldChar w:fldCharType="end"/>
        </w:r>
        <w:r w:rsidR="007C4666">
          <w:rPr>
            <w:szCs w:val="20"/>
          </w:rPr>
          <w:t xml:space="preserve"> (N.P.K.)</w:t>
        </w:r>
      </w:ins>
    </w:p>
    <w:p w14:paraId="5ACD2DFC" w14:textId="0684BC61" w:rsidR="00350AE1" w:rsidRDefault="00350AE1" w:rsidP="00BA0F34">
      <w:pPr>
        <w:pStyle w:val="MDPI16affiliation"/>
        <w:rPr>
          <w:szCs w:val="20"/>
        </w:rPr>
      </w:pPr>
      <w:r>
        <w:rPr>
          <w:szCs w:val="20"/>
          <w:vertAlign w:val="superscript"/>
        </w:rPr>
        <w:t>6</w:t>
      </w:r>
      <w:r>
        <w:rPr>
          <w:szCs w:val="20"/>
        </w:rPr>
        <w:t xml:space="preserve">  </w:t>
      </w:r>
      <w:ins w:id="6" w:author="Kate D Crawford" w:date="2020-04-19T19:53:00Z">
        <w:r w:rsidR="00D5196F" w:rsidRPr="00C254F8">
          <w:rPr>
            <w:color w:val="auto"/>
            <w:lang w:eastAsia="en-US" w:bidi="ar-SA"/>
          </w:rPr>
          <w:t xml:space="preserve">Institute Pasteur &amp; CNRS UMR 3569, </w:t>
        </w:r>
        <w:proofErr w:type="spellStart"/>
        <w:r w:rsidR="00D5196F" w:rsidRPr="00C254F8">
          <w:rPr>
            <w:color w:val="auto"/>
            <w:lang w:eastAsia="en-US" w:bidi="ar-SA"/>
          </w:rPr>
          <w:t>Unité</w:t>
        </w:r>
        <w:proofErr w:type="spellEnd"/>
        <w:r w:rsidR="00D5196F" w:rsidRPr="00C254F8">
          <w:rPr>
            <w:color w:val="auto"/>
            <w:lang w:eastAsia="en-US" w:bidi="ar-SA"/>
          </w:rPr>
          <w:t xml:space="preserve"> de </w:t>
        </w:r>
        <w:proofErr w:type="spellStart"/>
        <w:r w:rsidR="00D5196F" w:rsidRPr="00C254F8">
          <w:rPr>
            <w:color w:val="auto"/>
            <w:lang w:eastAsia="en-US" w:bidi="ar-SA"/>
          </w:rPr>
          <w:t>Virologie</w:t>
        </w:r>
        <w:proofErr w:type="spellEnd"/>
        <w:r w:rsidR="00D5196F" w:rsidRPr="00C254F8">
          <w:rPr>
            <w:color w:val="auto"/>
            <w:lang w:eastAsia="en-US" w:bidi="ar-SA"/>
          </w:rPr>
          <w:t xml:space="preserve"> </w:t>
        </w:r>
        <w:proofErr w:type="spellStart"/>
        <w:r w:rsidR="00D5196F" w:rsidRPr="00C254F8">
          <w:rPr>
            <w:color w:val="auto"/>
            <w:lang w:eastAsia="en-US" w:bidi="ar-SA"/>
          </w:rPr>
          <w:t>Structurale</w:t>
        </w:r>
        <w:proofErr w:type="spellEnd"/>
        <w:r w:rsidR="00D5196F" w:rsidRPr="00C254F8">
          <w:rPr>
            <w:color w:val="auto"/>
            <w:lang w:eastAsia="en-US" w:bidi="ar-SA"/>
          </w:rPr>
          <w:t>, Paris 75015, France</w:t>
        </w:r>
      </w:ins>
      <w:del w:id="7" w:author="Kate D Crawford" w:date="2020-04-19T19:53:00Z">
        <w:r w:rsidDel="00D5196F">
          <w:rPr>
            <w:szCs w:val="20"/>
          </w:rPr>
          <w:delText>Institut Pasteur, Unite de Virologie Structurale, Paris, France</w:delText>
        </w:r>
        <w:r w:rsidR="00265DE9" w:rsidDel="00D5196F">
          <w:rPr>
            <w:szCs w:val="20"/>
          </w:rPr>
          <w:delText>; Virology Division, Faculty of Veterinary Medicine, Utrecht University, Utrecht, the Netherlands</w:delText>
        </w:r>
      </w:del>
    </w:p>
    <w:p w14:paraId="523B17F8" w14:textId="22077319" w:rsidR="00A10BCF" w:rsidRPr="00A10BCF" w:rsidRDefault="00A10BCF" w:rsidP="00BA0F34">
      <w:pPr>
        <w:pStyle w:val="MDPI16affiliation"/>
      </w:pPr>
      <w:proofErr w:type="gramStart"/>
      <w:r>
        <w:rPr>
          <w:szCs w:val="20"/>
          <w:vertAlign w:val="superscript"/>
        </w:rPr>
        <w:t>7</w:t>
      </w:r>
      <w:r>
        <w:rPr>
          <w:szCs w:val="20"/>
        </w:rPr>
        <w:t xml:space="preserve">  Institute</w:t>
      </w:r>
      <w:proofErr w:type="gramEnd"/>
      <w:r>
        <w:rPr>
          <w:szCs w:val="20"/>
        </w:rPr>
        <w:t xml:space="preserve"> for Protein Design, University of Washington, Seattle, WA 98195, USA</w:t>
      </w:r>
    </w:p>
    <w:p w14:paraId="110106DD" w14:textId="3CBB18A1" w:rsidR="00FA3E6D" w:rsidRDefault="0027218E" w:rsidP="00FA3E6D">
      <w:pPr>
        <w:pStyle w:val="MDPI16affiliation"/>
        <w:rPr>
          <w:szCs w:val="20"/>
        </w:rPr>
      </w:pPr>
      <w:r>
        <w:rPr>
          <w:szCs w:val="20"/>
          <w:vertAlign w:val="superscript"/>
        </w:rPr>
        <w:t>8</w:t>
      </w:r>
      <w:r w:rsidR="00A1223D" w:rsidRPr="00325902">
        <w:rPr>
          <w:szCs w:val="20"/>
        </w:rPr>
        <w:tab/>
      </w:r>
      <w:r w:rsidR="00A633AC">
        <w:rPr>
          <w:szCs w:val="20"/>
        </w:rPr>
        <w:t xml:space="preserve">The </w:t>
      </w:r>
      <w:proofErr w:type="spellStart"/>
      <w:r w:rsidR="00A633AC">
        <w:rPr>
          <w:szCs w:val="20"/>
        </w:rPr>
        <w:t>Ragon</w:t>
      </w:r>
      <w:proofErr w:type="spellEnd"/>
      <w:r w:rsidR="00A633AC">
        <w:rPr>
          <w:szCs w:val="20"/>
        </w:rPr>
        <w:t xml:space="preserve"> Institute of Massachusetts General Hospital, the Massachu</w:t>
      </w:r>
      <w:r w:rsidR="000A4430">
        <w:rPr>
          <w:szCs w:val="20"/>
        </w:rPr>
        <w:t xml:space="preserve">setts Institute </w:t>
      </w:r>
      <w:r w:rsidR="0093098C">
        <w:rPr>
          <w:szCs w:val="20"/>
        </w:rPr>
        <w:t>Technology</w:t>
      </w:r>
      <w:r w:rsidR="00721CC6">
        <w:rPr>
          <w:szCs w:val="20"/>
        </w:rPr>
        <w:t>, and Harvard University, Cambridge 02139, USA</w:t>
      </w:r>
      <w:r w:rsidR="00FA3E6D">
        <w:rPr>
          <w:szCs w:val="20"/>
        </w:rPr>
        <w:t xml:space="preserve">; </w:t>
      </w:r>
      <w:hyperlink r:id="rId17" w:history="1">
        <w:r w:rsidR="00F74945" w:rsidRPr="001E76D8">
          <w:rPr>
            <w:rStyle w:val="Hyperlink"/>
            <w:szCs w:val="20"/>
          </w:rPr>
          <w:t>abalazs@mgh.harvard.edu</w:t>
        </w:r>
      </w:hyperlink>
      <w:r w:rsidR="00F74945">
        <w:rPr>
          <w:szCs w:val="20"/>
        </w:rPr>
        <w:t xml:space="preserve"> (A.B.B.)</w:t>
      </w:r>
    </w:p>
    <w:p w14:paraId="078983DC" w14:textId="4B42D0A7" w:rsidR="00BA0F34" w:rsidRPr="00BA0F34" w:rsidRDefault="0027218E" w:rsidP="00FA3E6D">
      <w:pPr>
        <w:pStyle w:val="MDPI16affiliation"/>
        <w:rPr>
          <w:szCs w:val="20"/>
        </w:rPr>
      </w:pPr>
      <w:proofErr w:type="gramStart"/>
      <w:r>
        <w:rPr>
          <w:szCs w:val="20"/>
          <w:vertAlign w:val="superscript"/>
        </w:rPr>
        <w:t>9</w:t>
      </w:r>
      <w:r w:rsidR="00BA0F34">
        <w:rPr>
          <w:szCs w:val="20"/>
        </w:rPr>
        <w:t xml:space="preserve">  H</w:t>
      </w:r>
      <w:r w:rsidR="00071349">
        <w:rPr>
          <w:szCs w:val="20"/>
        </w:rPr>
        <w:t>oward</w:t>
      </w:r>
      <w:proofErr w:type="gramEnd"/>
      <w:r w:rsidR="00071349">
        <w:rPr>
          <w:szCs w:val="20"/>
        </w:rPr>
        <w:t xml:space="preserve"> Hughes Medical Institute, Seattle, WA 98103, USA</w:t>
      </w:r>
    </w:p>
    <w:p w14:paraId="37041DFC" w14:textId="268BC1C1" w:rsidR="00181401" w:rsidRPr="00325902" w:rsidRDefault="00181401" w:rsidP="00FA3E6D">
      <w:pPr>
        <w:pStyle w:val="MDPI16affiliation"/>
      </w:pPr>
      <w:r w:rsidRPr="00325902">
        <w:rPr>
          <w:b/>
        </w:rPr>
        <w:t>*</w:t>
      </w:r>
      <w:r w:rsidRPr="00325902">
        <w:tab/>
        <w:t xml:space="preserve">Correspondence: </w:t>
      </w:r>
      <w:hyperlink r:id="rId18" w:history="1">
        <w:r w:rsidR="00F74945" w:rsidRPr="001E76D8">
          <w:rPr>
            <w:rStyle w:val="Hyperlink"/>
          </w:rPr>
          <w:t>jbloom@fredhutch.org</w:t>
        </w:r>
      </w:hyperlink>
      <w:r w:rsidR="00F74945">
        <w:t xml:space="preserve"> </w:t>
      </w:r>
    </w:p>
    <w:p w14:paraId="33FF1C92" w14:textId="77777777" w:rsidR="00181401" w:rsidRPr="00325902" w:rsidRDefault="00181401" w:rsidP="00181401">
      <w:pPr>
        <w:pStyle w:val="MDPI14history"/>
      </w:pPr>
      <w:r w:rsidRPr="00325902">
        <w:t>Received: date; Accepted: date; Published: date</w:t>
      </w:r>
    </w:p>
    <w:p w14:paraId="5CF7E694" w14:textId="104A408D" w:rsidR="00181401" w:rsidRPr="00325902" w:rsidRDefault="00181401" w:rsidP="00181401">
      <w:pPr>
        <w:pStyle w:val="MDPI17abstract"/>
        <w:rPr>
          <w:color w:val="auto"/>
        </w:rPr>
      </w:pPr>
      <w:r w:rsidRPr="00325902">
        <w:rPr>
          <w:b/>
        </w:rPr>
        <w:t xml:space="preserve">Abstract: </w:t>
      </w:r>
      <w:r w:rsidR="008E7C6A">
        <w:t>SARS-CoV-2 enters</w:t>
      </w:r>
      <w:r w:rsidR="00B22624">
        <w:t xml:space="preserve"> cells using its Spike protein, which is also the main target of neutralizing antibodies. Therefore</w:t>
      </w:r>
      <w:r w:rsidR="00C93A04">
        <w:t xml:space="preserve">, </w:t>
      </w:r>
      <w:r w:rsidR="00A32030">
        <w:t>assays</w:t>
      </w:r>
      <w:r w:rsidR="00AC474A">
        <w:t xml:space="preserve"> to </w:t>
      </w:r>
      <w:r w:rsidR="0004621F">
        <w:t>measure</w:t>
      </w:r>
      <w:r w:rsidR="00AC474A">
        <w:t xml:space="preserve"> </w:t>
      </w:r>
      <w:r w:rsidR="00360AC7">
        <w:t>how</w:t>
      </w:r>
      <w:r w:rsidR="00AC474A">
        <w:t xml:space="preserve"> antibodies and sera </w:t>
      </w:r>
      <w:r w:rsidR="00360AC7">
        <w:t>affect</w:t>
      </w:r>
      <w:r w:rsidR="00AC474A">
        <w:t xml:space="preserve"> Spike-mediated viral </w:t>
      </w:r>
      <w:r w:rsidR="002A5BB0">
        <w:t>infection</w:t>
      </w:r>
      <w:r w:rsidR="00AC474A">
        <w:t xml:space="preserve"> are important for studying immunity</w:t>
      </w:r>
      <w:r w:rsidR="009B110C">
        <w:t>.</w:t>
      </w:r>
      <w:r w:rsidR="00A262D1">
        <w:t xml:space="preserve"> </w:t>
      </w:r>
      <w:r w:rsidR="005D632C">
        <w:t xml:space="preserve">Because </w:t>
      </w:r>
      <w:r w:rsidR="00A262D1">
        <w:t xml:space="preserve">SARS-CoV-2 is a biosafety-level-3 virus, </w:t>
      </w:r>
      <w:r w:rsidR="00C455FB">
        <w:t xml:space="preserve">one way to simplify </w:t>
      </w:r>
      <w:r w:rsidR="00A32030">
        <w:t>such assays</w:t>
      </w:r>
      <w:r w:rsidR="002A5BB0">
        <w:t xml:space="preserve"> is to </w:t>
      </w:r>
      <w:proofErr w:type="spellStart"/>
      <w:r w:rsidR="002A5BB0">
        <w:t>pseudotype</w:t>
      </w:r>
      <w:proofErr w:type="spellEnd"/>
      <w:r w:rsidR="002A5BB0">
        <w:t xml:space="preserve"> </w:t>
      </w:r>
      <w:del w:id="8" w:author="Kate D Crawford" w:date="2020-04-19T20:49:00Z">
        <w:r w:rsidR="002A5BB0" w:rsidDel="00985083">
          <w:delText xml:space="preserve">Spike on </w:delText>
        </w:r>
      </w:del>
      <w:r w:rsidR="002A5BB0">
        <w:t xml:space="preserve">biosafety-level-2 </w:t>
      </w:r>
      <w:r w:rsidR="00FC6D32">
        <w:t>virions</w:t>
      </w:r>
      <w:ins w:id="9" w:author="Kate D Crawford" w:date="2020-04-19T20:49:00Z">
        <w:r w:rsidR="00985083">
          <w:t xml:space="preserve"> with Spike</w:t>
        </w:r>
      </w:ins>
      <w:r w:rsidR="002A5BB0">
        <w:t xml:space="preserve">. </w:t>
      </w:r>
      <w:r w:rsidR="00F25DC8">
        <w:t xml:space="preserve">Such </w:t>
      </w:r>
      <w:proofErr w:type="spellStart"/>
      <w:r w:rsidR="00F25DC8">
        <w:t>pseudotyping</w:t>
      </w:r>
      <w:proofErr w:type="spellEnd"/>
      <w:r w:rsidR="00F25DC8">
        <w:t xml:space="preserve"> has now been described for single-cycle lentiviral</w:t>
      </w:r>
      <w:r w:rsidR="007750E6">
        <w:t>, retroviral</w:t>
      </w:r>
      <w:r w:rsidR="00F25DC8">
        <w:t xml:space="preserve"> and VSV virions</w:t>
      </w:r>
      <w:ins w:id="10" w:author="Kate D Crawford" w:date="2020-04-19T20:49:00Z">
        <w:r w:rsidR="00985083">
          <w:t xml:space="preserve">, </w:t>
        </w:r>
      </w:ins>
      <w:del w:id="11" w:author="Kate D Crawford" w:date="2020-04-19T20:49:00Z">
        <w:r w:rsidR="007750E6" w:rsidDel="00985083">
          <w:delText>—</w:delText>
        </w:r>
      </w:del>
      <w:r w:rsidR="007750E6">
        <w:t xml:space="preserve">but </w:t>
      </w:r>
      <w:r w:rsidR="00211D56">
        <w:t>the reagents and protocols are not widely available. Here we</w:t>
      </w:r>
      <w:r w:rsidR="00985D46">
        <w:t xml:space="preserve"> </w:t>
      </w:r>
      <w:r w:rsidR="00BF1E76">
        <w:t>detail</w:t>
      </w:r>
      <w:r w:rsidR="00985D46">
        <w:t xml:space="preserve"> how to effectively </w:t>
      </w:r>
      <w:proofErr w:type="spellStart"/>
      <w:r w:rsidR="00985D46">
        <w:t>pseudotype</w:t>
      </w:r>
      <w:proofErr w:type="spellEnd"/>
      <w:r w:rsidR="00985D46">
        <w:t xml:space="preserve"> lentiviral virions with SARS-CoV-2 Spike</w:t>
      </w:r>
      <w:del w:id="12" w:author="Kate D Crawford" w:date="2020-04-19T20:50:00Z">
        <w:r w:rsidR="00E266C5" w:rsidDel="00985083">
          <w:delText>,</w:delText>
        </w:r>
      </w:del>
      <w:r w:rsidR="00072E05">
        <w:t xml:space="preserve"> and </w:t>
      </w:r>
      <w:del w:id="13" w:author="Kate D Crawford" w:date="2020-04-19T20:49:00Z">
        <w:r w:rsidR="00E266C5" w:rsidDel="00985083">
          <w:delText>then</w:delText>
        </w:r>
        <w:r w:rsidR="00072E05" w:rsidDel="00985083">
          <w:delText xml:space="preserve"> </w:delText>
        </w:r>
      </w:del>
      <w:r w:rsidR="00072E05">
        <w:t xml:space="preserve">infect 293T cells </w:t>
      </w:r>
      <w:r w:rsidR="006D5AAA">
        <w:t>engineered to express</w:t>
      </w:r>
      <w:r w:rsidR="00072E05">
        <w:t xml:space="preserve"> </w:t>
      </w:r>
      <w:ins w:id="14" w:author="Kate D Crawford" w:date="2020-04-19T19:54:00Z">
        <w:r w:rsidR="00D5196F">
          <w:t>the SARS-CoV-2</w:t>
        </w:r>
      </w:ins>
      <w:del w:id="15" w:author="Kate D Crawford" w:date="2020-04-19T19:54:00Z">
        <w:r w:rsidR="00072E05" w:rsidDel="00D5196F">
          <w:delText>Spike’s</w:delText>
        </w:r>
      </w:del>
      <w:r w:rsidR="00072E05">
        <w:t xml:space="preserve"> receptor, ACE2. We also</w:t>
      </w:r>
      <w:r w:rsidR="00985D46">
        <w:t xml:space="preserve"> make all the</w:t>
      </w:r>
      <w:ins w:id="16" w:author="Kate D Crawford" w:date="2020-04-19T20:50:00Z">
        <w:r w:rsidR="00985083">
          <w:t xml:space="preserve"> key</w:t>
        </w:r>
      </w:ins>
      <w:r w:rsidR="00985D46">
        <w:t xml:space="preserve"> </w:t>
      </w:r>
      <w:r w:rsidR="00967F60">
        <w:t xml:space="preserve">experimental </w:t>
      </w:r>
      <w:r w:rsidR="007B142B">
        <w:t xml:space="preserve">reagents available in </w:t>
      </w:r>
      <w:r w:rsidR="00363632">
        <w:t>the BEI Resources repository of ATCC and the NIH.</w:t>
      </w:r>
      <w:r w:rsidR="000E592B">
        <w:t xml:space="preserve"> Furthermore, we </w:t>
      </w:r>
      <w:r w:rsidR="00BF1E76">
        <w:t>demonstrate</w:t>
      </w:r>
      <w:r w:rsidR="0001299B">
        <w:t xml:space="preserve"> how</w:t>
      </w:r>
      <w:r w:rsidR="000E592B">
        <w:t xml:space="preserve"> </w:t>
      </w:r>
      <w:r w:rsidR="00F41033">
        <w:t>these pseudotyped virions can be us</w:t>
      </w:r>
      <w:r w:rsidR="00923803">
        <w:t>e</w:t>
      </w:r>
      <w:r w:rsidR="00F41033">
        <w:t>d to measure</w:t>
      </w:r>
      <w:r w:rsidR="000E592B">
        <w:t xml:space="preserve"> the neutralizing activity of human sera</w:t>
      </w:r>
      <w:r w:rsidR="00745DDD">
        <w:t xml:space="preserve"> or plasma</w:t>
      </w:r>
      <w:r w:rsidR="000E592B">
        <w:t xml:space="preserve"> against SARS-CoV-2</w:t>
      </w:r>
      <w:r w:rsidR="00F41033">
        <w:t xml:space="preserve"> in convenient luciferase-based assays</w:t>
      </w:r>
      <w:r w:rsidR="00FC05DF">
        <w:t xml:space="preserve">, thereby providing a valuable complement to </w:t>
      </w:r>
      <w:r w:rsidR="00440B2B">
        <w:t xml:space="preserve">ELISA-based </w:t>
      </w:r>
      <w:r w:rsidR="001271B0">
        <w:t>methods that measur</w:t>
      </w:r>
      <w:r w:rsidR="00BF687D">
        <w:t>e</w:t>
      </w:r>
      <w:r w:rsidR="001271B0">
        <w:t xml:space="preserve"> </w:t>
      </w:r>
      <w:r w:rsidR="00BF1E76">
        <w:t>antibody binding rather than neutralization</w:t>
      </w:r>
      <w:r w:rsidR="001271B0">
        <w:t>.</w:t>
      </w:r>
      <w:r w:rsidR="00363632">
        <w:t xml:space="preserve"> </w:t>
      </w:r>
      <w:r w:rsidR="00985D46">
        <w:t xml:space="preserve">  </w:t>
      </w:r>
      <w:r w:rsidR="00211D56">
        <w:t xml:space="preserve"> </w:t>
      </w:r>
    </w:p>
    <w:p w14:paraId="2D5597EE" w14:textId="3B8F9320" w:rsidR="00181401" w:rsidRPr="00325902" w:rsidRDefault="00181401" w:rsidP="00181401">
      <w:pPr>
        <w:pStyle w:val="MDPI18keywords"/>
      </w:pPr>
      <w:r w:rsidRPr="00325902">
        <w:rPr>
          <w:b/>
        </w:rPr>
        <w:t xml:space="preserve">Keywords: </w:t>
      </w:r>
      <w:r w:rsidR="00D1751D">
        <w:t xml:space="preserve">SARS-CoV-2, COVID-19, coronavirus, neutralization assay, lentiviral </w:t>
      </w:r>
      <w:proofErr w:type="spellStart"/>
      <w:r w:rsidR="00D1751D">
        <w:t>pseudotype</w:t>
      </w:r>
      <w:proofErr w:type="spellEnd"/>
      <w:r w:rsidR="00D1751D">
        <w:t>, Spike</w:t>
      </w:r>
      <w:r w:rsidR="002A4BF7">
        <w:t>, cytoplasmic tail</w:t>
      </w:r>
      <w:r w:rsidR="00985D46">
        <w:t>, ACE2, 293T-ACE2</w:t>
      </w:r>
      <w:r w:rsidR="005D4603">
        <w:t>, luciferase</w:t>
      </w:r>
      <w:r w:rsidR="00EC4B81">
        <w:t>, ALAYT</w:t>
      </w:r>
    </w:p>
    <w:p w14:paraId="47B248F9" w14:textId="77777777" w:rsidR="00181401" w:rsidRPr="00325902" w:rsidRDefault="00181401" w:rsidP="00181401">
      <w:pPr>
        <w:pStyle w:val="MDPI19line"/>
      </w:pPr>
    </w:p>
    <w:p w14:paraId="7E316399" w14:textId="77777777" w:rsidR="00181401" w:rsidRPr="00325902" w:rsidRDefault="00181401" w:rsidP="00181401">
      <w:pPr>
        <w:pStyle w:val="MDPI21heading1"/>
      </w:pPr>
      <w:r w:rsidRPr="00325902">
        <w:rPr>
          <w:lang w:eastAsia="zh-CN"/>
        </w:rPr>
        <w:t xml:space="preserve">1. </w:t>
      </w:r>
      <w:r w:rsidRPr="00325902">
        <w:t>Introduction</w:t>
      </w:r>
    </w:p>
    <w:p w14:paraId="47C6D92C" w14:textId="063CD820" w:rsidR="00181401" w:rsidRDefault="00804145" w:rsidP="00D2075C">
      <w:pPr>
        <w:pStyle w:val="MDPI31text"/>
        <w:ind w:firstLine="0"/>
      </w:pPr>
      <w:bookmarkStart w:id="17" w:name="OLE_LINK1"/>
      <w:bookmarkStart w:id="18" w:name="OLE_LINK2"/>
      <w:r>
        <w:t>I</w:t>
      </w:r>
      <w:r w:rsidR="00605102">
        <w:t>nfection with SARS-CoV-2 elicits antibodies</w:t>
      </w:r>
      <w:r w:rsidR="00D86915">
        <w:t xml:space="preserve"> that bind to the virus</w:t>
      </w:r>
      <w:r w:rsidR="00074457">
        <w:t xml:space="preserve"> </w:t>
      </w:r>
      <w:r w:rsidR="001E2025">
        <w:fldChar w:fldCharType="begin" w:fldLock="1"/>
      </w:r>
      <w:r w:rsidR="007E3B34">
        <w:instrText>ADDIN CSL_CITATION {"citationItems":[{"id":"ITEM-1","itemData":{"DOI":"10.1101/2020.03.21.990770","abstract":"The pandemic caused by emerging coronavirus SARS-CoV-2 presents a serious global public health emergency in urgent need of prophylactic and therapeutic interventions. SARS-CoV-2 cellular entry depends on binding between the viral Spike protein receptor-binding domain (RBD) and the angiotensin converting enzyme 2 (ACE2) target cell receptor. Here, we report on the isolation and characterization of 206 RBD-specific monoclonal antibodies (mAbs) derived from single B cells of eight SARS-CoV-2 infected individuals. These mAbs come from diverse families of antibody heavy and light chains without apparent enrichment for particular families in the repertoire. In samples from one patient selected for further analyses, we found coexistence of germline and germline divergent clones. Both clone types demonstrated impressive binding and neutralizing activity against pseudovirus and live SARS-CoV-2. However, the antibody neutralizing potency is determined by competition with ACE2 receptor for RBD binding. Surprisingly, none of the SARS-CoV-2 antibodies nor the infected plasma cross-reacted with RBDs from either SARS-CoV or MERS-CoV although substantial plasma cross-reactivity to the trimeric Spike proteins from SARS-CoV and MERS-CoV was found. These results suggest that antibody response to RBDs is viral species-specific while that cross-recognition target regions outside the RBD. The specificity and neutralizing characteristics of this plasma cross-reactivity requires further investigation. Nevertheless, the diverse and potent neutralizing antibodies identified here are promising candidates for prophylactic and therapeutic SARS-CoV-2 interventions.","author":[{"dropping-particle":"","family":"Ju","given":"Bin","non-dropping-particle":"","parse-names":false,"suffix":""},{"dropping-particle":"","family":"Zhang","given":"Qi","non-dropping-particle":"","parse-names":false,"suffix":""},{"dropping-particle":"","family":"Ge","given":"Xiangyang","non-dropping-particle":"","parse-names":false,"suffix":""},{"dropping-particle":"","family":"Wang","given":"Ruoke","non-dropping-particle":"","parse-names":false,"suffix":""},{"dropping-particle":"","family":"Yu","given":"Jiazhen","non-dropping-particle":"","parse-names":false,"suffix":""},{"dropping-particle":"","family":"Shan","given":"Sisi","non-dropping-particle":"","parse-names":false,"suffix":""},{"dropping-particle":"","family":"Zhou","given":"Bing","non-dropping-particle":"","parse-names":false,"suffix":""},{"dropping-particle":"","family":"Song","given":"Shuo","non-dropping-particle":"","parse-names":false,"suffix":""},{"dropping-particle":"","family":"Tang","given":"Xian","non-dropping-particle":"","parse-names":false,"suffix":""},{"dropping-particle":"","family":"Yu","given":"Jinfang","non-dropping-particle":"","parse-names":false,"suffix":""},{"dropping-particle":"","family":"Ge","given":"Jiwan","non-dropping-particle":"","parse-names":false,"suffix":""},{"dropping-particle":"","family":"Lan","given":"Jun","non-dropping-particle":"","parse-names":false,"suffix":""},{"dropping-particle":"","family":"Yuan","given":"Jing","non-dropping-particle":"","parse-names":false,"suffix":""},{"dropping-particle":"","family":"Wang","given":"Haiyan","non-dropping-particle":"","parse-names":false,"suffix":""},{"dropping-particle":"","family":"Zhao","given":"Juanjuan","non-dropping-particle":"","parse-names":false,"suffix":""},{"dropping-particle":"","family":"Zhang","given":"Shuye","non-dropping-particle":"","parse-names":false,"suffix":""},{"dropping-particle":"","family":"Wang","given":"Youchun","non-dropping-particle":"","parse-names":false,"suffix":""},{"dropping-particle":"","family":"Shi","given":"Xuanling","non-dropping-particle":"","parse-names":false,"suffix":""},{"dropping-particle":"","family":"Liu","given":"Lei","non-dropping-particle":"","parse-names":false,"suffix":""},{"dropping-particle":"","family":"Wang","given":"Xinquan","non-dropping-particle":"","parse-names":false,"suffix":""},{"dropping-particle":"","family":"Zhang","given":"Zheng","non-dropping-particle":"","parse-names":false,"suffix":""},{"dropping-particle":"","family":"Zhang","given":"Linqi","non-dropping-particle":"","parse-names":false,"suffix":""}],"container-title":"bioRxiv","id":"ITEM-1","issued":{"date-parts":[["2020"]]},"title":"Potent human neutralizing antibodies elicited by SARS-CoV-2 infection","type":"article-journal"},"uris":["http://www.mendeley.com/documents/?uuid=d2c3e79e-8af8-465a-83ad-7f47334b7ab8"]},{"id":"ITEM-2","itemData":{"DOI":"10.1101/2020.03.24.006544","abstract":"The current practice for diagnosis of SARS-CoV-2 infection relies on PCR testing of nasopharyngeal or respiratory specimens in a symptomatic patient at high epidemiologic risk. This testing strategy likely underestimates the true prevalence of infection, creating the need for serologic methods to detect infections missed by the limited testing to date. Here, we describe the development of a coronavirus antigen microarray containing immunologically significant antigens from SARS-CoV-2, in addition to SARS-CoV, MERS-CoV, common human coronavirus strains, and other common respiratory viruses. A preliminary study of human sera collected prior to the SARS-CoV-2 pandemic demonstrates overall high IgG reactivity to common human coronaviruses and low IgG reactivity to epidemic coronaviruses including SARS-CoV-2, with some cross-reactivity of conserved antigenic domains including S2 domain of spike protein and nucleocapsid protein. This array can be used to answer outstanding questions regarding SARS-CoV-2 infection, including whether baseline serology for other coronaviruses impacts disease course, how the antibody response to infection develops over time, and what antigens would be optimal for vaccine development.","author":[{"dropping-particle":"","family":"Khan","given":"Saahir","non-dropping-particle":"","parse-names":false,"suffix":""},{"dropping-particle":"","family":"Nakajima","given":"Rie","non-dropping-particle":"","parse-names":false,"suffix":""},{"dropping-particle":"","family":"Jain","given":"Aarti","non-dropping-particle":"","parse-names":false,"suffix":""},{"dropping-particle":"de","family":"Assis","given":"Rafael Ramiro","non-dropping-particle":"","parse-names":false,"suffix":""},{"dropping-particle":"","family":"Jasinskas","given":"Al","non-dropping-particle":"","parse-names":false,"suffix":""},{"dropping-particle":"","family":"Obiero","given":"Joshua M.","non-dropping-particle":"","parse-names":false,"suffix":""},{"dropping-particle":"","family":"Adenaiye","given":"Oluwasanmi","non-dropping-particle":"","parse-names":false,"suffix":""},{"dropping-particle":"","family":"Tai","given":"Sheldon","non-dropping-particle":"","parse-names":false,"suffix":""},{"dropping-particle":"","family":"Hong","given":"Filbert","non-dropping-particle":"","parse-names":false,"suffix":""},{"dropping-particle":"","family":"Milton","given":"Donald K.","non-dropping-particle":"","parse-names":false,"suffix":""},{"dropping-particle":"","family":"Davies","given":"Huw","non-dropping-particle":"","parse-names":false,"suffix":""},{"dropping-particle":"","family":"Felgner","given":"Philip L.","non-dropping-particle":"","parse-names":false,"suffix":""},{"dropping-particle":"","family":"Group","given":"Prometheus Study","non-dropping-particle":"","parse-names":false,"suffix":""}],"container-title":"bioRxiv","id":"ITEM-2","issued":{"date-parts":[["2020"]]},"title":"Analysis of Serologic Cross-Reactivity Between Common Human Coronaviruses and SARS-CoV-2 Using Coronavirus Antigen Microarray","type":"article-journal"},"uris":["http://www.mendeley.com/documents/?uuid=6593d7ba-2378-431b-9a7b-aac4d020c172"]},{"id":"ITEM-3","itemData":{"DOI":"10.2139/ssrn.3546052","abstract":"Summary Background The novel coronavirus SARS-CoV-2 is a newly emerging virus. The antibody response in infected patient remains largely unknown, and the clinical values of antibody testing have not been fully demonstrated. Methods A total of 173 patients with confirmed SARS-CoV-2 infection were enrolled. Their serial plasma samples (n = 535) collected during the hospitalization period were tested for total antibodies (Ab), IgM and IgG against SARS-CoV-2 using immunoassays. The dynamics of antibodies with the progress and severity of disease was analyzed. Findings Among 173 patients, the seroconversion rate for Ab, IgM and IgG was 93.1% (161/173), 82.7% (143/173) and 64.7% (112/173), respectively. Twelve patients who had not seroconverted were those only blood samples at the early stage of illness were collected. The seroconversion sequentially appeared for Ab, IgM and then IgG, with a median time of 11, 12 and 14 days, respectively. The presence of antibodies was &lt; 40% among patients in the first 7 days of illness, and then rapidly increased to 100.0%, 94.3% and 79.8% for Ab, IgM and IgG respectively since day 15 after onset. In contrast, the positive rate of RNA decreased from 66.7% (58/87) in samples collected before day 7 to 45.5% (25/55) during days 15 to 39. Combining RNA and antibody detections significantly improved the sensitivity of pathogenic diagnosis for COVID-19 patients (p &lt; 0.001), even in early phase of 1-week since onset (p = 0.007). Moreover, a higher titer of Ab was independently associated with a worse clinical classification (p = 0.006). Interpretation The antibody detection offers vital clinical information during the course of SARS-CoV-2 infection. The findings provide strong empirical support for the routine application of serological testing in the diagnosis and management of COVID-19 patients.  ### Competing Interest Statement  The authors have declared no competing interest.  ### Clinical Trial  Not a study of clinical trial  ### Funding Statement  This study was supported by Bill &amp; Melinda Gates Foundation.The funders had no role in study design, data collection, data analysis, data interpretation, or writing of the report.  ### Author Declarations  All relevant ethical guidelines have been followed; any necessary IRB and/or ethics committee approvals have been obtained and details of the IRB/oversight body are included in the manuscript.  Yes  All necessary patient/participant consent has been obtained and the appropriate i…","author":[{"dropping-particle":"","family":"Zhao","given":"Juanjuan","non-dropping-particle":"","parse-names":false,"suffix":""},{"dropping-particle":"","family":"Yuan","given":"Quan","non-dropping-particle":"","parse-names":false,"suffix":""},{"dropping-particle":"","family":"Wang","given":"Haiyan","non-dropping-particle":"","parse-names":false,"suffix":""},{"dropping-particle":"","family":"Liu","given":"Wei","non-dropping-particle":"","parse-names":false,"suffix":""},{"dropping-particle":"","family":"Liao","given":"Xuejiao","non-dropping-particle":"","parse-names":false,"suffix":""},{"dropping-particle":"","family":"Su","given":"Yingying","non-dropping-particle":"","parse-names":false,"suffix":""},{"dropping-particle":"","family":"Wang","given":"Xin","non-dropping-particle":"","parse-names":false,"suffix":""},{"dropping-particle":"","family":"Yuan","given":"Jing","non-dropping-particle":"","parse-names":false,"suffix":""},{"dropping-particle":"","family":"Li","given":"Tingdong","non-dropping-particle":"","parse-names":false,"suffix":""},{"dropping-particle":"","family":"Li","given":"Jinxiu","non-dropping-particle":"","parse-names":false,"suffix":""},{"dropping-particle":"","family":"Qian","given":"Shen","non-dropping-particle":"","parse-names":false,"suffix":""},{"dropping-particle":"","family":"Hong","given":"Congming","non-dropping-particle":"","parse-names":false,"suffix":""},{"dropping-particle":"","family":"Wang","given":"Fuxiang","non-dropping-particle":"","parse-names":false,"suffix":""},{"dropping-particle":"","family":"Liu","given":"Yingxia","non-dropping-particle":"","parse-names":false,"suffix":""},{"dropping-particle":"","family":"Wang","given":"Zhaoqin","non-dropping-particle":"","parse-names":false,"suffix":""},{"dropping-particle":"","family":"He","given":"Qing","non-dropping-particle":"","parse-names":false,"suffix":""},{"dropping-particle":"","family":"He","given":"Bin","non-dropping-particle":"","parse-names":false,"suffix":""},{"dropping-particle":"","family":"Zhang","given":"Tianying","non-dropping-particle":"","parse-names":false,"suffix":""},{"dropping-particle":"","family":"Ge","given":"Shengxiang","non-dropping-particle":"","parse-names":false,"suffix":""},{"dropping-particle":"","family":"Liu","given":"Lei","non-dropping-particle":"","parse-names":false,"suffix":""},{"dropping-particle":"","family":"Zhang","given":"Jun","non-dropping-particle":"","parse-names":false,"suffix":""},{"dropping-particle":"","family":"Xia","given":"Ningshao","non-dropping-particle":"","parse-names":false,"suffix":""},{"dropping-particle":"","family":"Zhang","given":"Zheng","non-dropping-particle":"","parse-names":false,"suffix":""}],"container-title":"SSRN Electronic Journal","id":"ITEM-3","issued":{"date-parts":[["2020"]]},"title":"Antibody Responses to SARS-CoV-2 in Patients of Novel Coronavirus Disease 2019","type":"article-journal"},"uris":["http://www.mendeley.com/documents/?uuid=ff05c2d8-9e46-440b-ae26-59b232bb84e8"]},{"id":"ITEM-4","itemData":{"DOI":"10.1101/2020.03.30.20047365","abstract":"Background The COVID-19 pandemic caused by SARS-CoV-2 coronavirus threatens global public health. Currently, neutralizing antibodies (NAbs) versus this virus are expected to correlate with recovery and protection of this disease. However, the characteristics of these antibodies have not been well studied in association with the clinical manifestations in patients. Methods Plasma collected from 175 COVID-19 recovered patients with mild symptoms were screened using a safe and sensitive pseudotyped-lentiviral-vector-based neutralization assay. Spike-binding antibody in plasma were determined by ELISA using RBD, S1, and S2 proteins of SARS-CoV-2. The levels and the time course of SARS-CoV-2-specific NAbs and the spike-binding antibodies were monitored at the same time. Findings SARS-CoV-2 NAbs were unable to cross-reactive with SARS-CoV virus. SARS-CoV-2-specific NAbs were detected in patients from day 10-15 after the onset of the disease and remained thereafter. The titers of NAb among these patients correlated with the spike-binding antibodies targeting S1, RBD, and S2 regions. The titers of NAbs were variable in different patients. Elderly and middle-age patients had significantly higher plasma NAb titers (P&lt;0.0001) and spike-binding antibodies (P=0.0003) than young patients. Notably, among these patients, there were ten patients whose NAb titers were under the detectable level of our assay (ID50: &lt; 40); while in contrast, two patients, showed very high titers of NAb, with ID50 :15989 and 21567 respectively. The NAb titers were positive correlated with plasma CRP levels but negative correlated with the lymphocyte counts of patients at the time of admission, indicating an association between humoral response and cellular immune response. Interpretation The variations of SARS-CoV-2 specific NAbs in recovered COVID-19 patients may raise the concern about the role of NAbs on disease progression. The correlation of NAb titers with age, lymphocyte counts, and blood CRP levels suggested that the interplay between virus and host immune response in coronavirus infections should be further explored for the development of effective vaccine against SARS-CoV-2 virus. Furthermore, titration of NAb is helpful prior to the use of convalescent plasma for prevention or treatment. Funding Ministry of Science and Technology of China, National Natural Science Foundation of China, Shanghai Municipal Health Commission, and Chinese Academy of Medical Sciences\n\n### Competing Int…","author":[{"dropping-particle":"","family":"Wu","given":"Fan","non-dropping-particle":"","parse-names":false,"suffix":""},{"dropping-particle":"","family":"Wang","given":"Aojie","non-dropping-particle":"","parse-names":false,"suffix":""},{"dropping-particle":"","family":"Liu","given":"Mei","non-dropping-particle":"","parse-names":false,"suffix":""},{"dropping-particle":"","family":"Wang","given":"Qimin","non-dropping-particle":"","parse-names":false,"suffix":""},{"dropping-particle":"","family":"Chen","given":"Jun","non-dropping-particle":"","parse-names":false,"suffix":""},{"dropping-particle":"","family":"Xia","given":"Shuai","non-dropping-particle":"","parse-names":false,"suffix":""},{"dropping-particle":"","family":"Ling","given":"Yun","non-dropping-particle":"","parse-names":false,"suffix":""},{"dropping-particle":"","family":"Zhang","given":"Yuling","non-dropping-particle":"","parse-names":false,"suffix":""},{"dropping-particle":"","family":"Xun","given":"Jingna","non-dropping-particle":"","parse-names":false,"suffix":""},{"dropping-particle":"","family":"Lu","given":"Lu","non-dropping-particle":"","parse-names":false,"suffix":""},{"dropping-particle":"","family":"Jiang","given":"Shibo","non-dropping-particle":"","parse-names":false,"suffix":""},{"dropping-particle":"","family":"Lu","given":"Hongzhou","non-dropping-particle":"","parse-names":false,"suffix":""},{"dropping-particle":"","family":"Wen","given":"Yumei","non-dropping-particle":"","parse-names":false,"suffix":""},{"dropping-particle":"","family":"Huang","given":"Jinghe","non-dropping-particle":"","parse-names":false,"suffix":""}],"container-title":"medRxiv","id":"ITEM-4","issued":{"date-parts":[["2020"]]},"title":"Neutralizing antibody responses to SARS-CoV-2 in a COVID-19 recovered patient cohort and their implications","type":"article-journal"},"uris":["http://www.mendeley.com/documents/?uuid=7209c28a-c75f-46db-8b7d-f910f4eb207c"]},{"id":"ITEM-5","itemData":{"DOI":"10.1101/2020.03.18.20038018","abstract":"Background We aim to investigate the profile of acute antibody response in COVID-19 patients, and provide proposals for the usage of antibody test in clinical practice. Methods A multi-center cross-section study (285 patients) and a single-center follow-up study (63 patients) were performed to investigate the feature of acute antibody response to SARS-CoV-2. A cohort of 52 COVID-19 suspects and 64 close contacts were enrolled to evaluate the potentiality of the antibody test. Results The positive rate for IgG reached 100% around 20 days after symptoms onset. The median day of serocon-version for both lgG and IgM was 13 days after symptoms onset. Seroconversion of IgM occurred at the same time, or earlier, or later than that of IgG. IgG levels in 100% patients (19/19) entered a platform within 6 days after seroconversion. The criteria of IgG seroconversion and ≥ 4-fold increase in the IgG titers in sequential samples together diagnosed 82.9% (34/41) of the patients. Antibody test aided to confirm 4 patients with COVID-19 from 52 suspects who failed to be confirmed by RT-PCR and 7 patients from 148 close contacts with negative RT-PCR. Conclusion IgM and IgG should be detected simultaneously at the early phase of infection. The serological diagnosis criterion of seroconversion or ≥ 4-fold increase in the IgG titer is suitable for a majority of COVID-19 patients. Serologic test is helpful for the diagnosis of SARS-CoV-2 infection in suspects and close contacts.\n\n### Competing Interest Statement\n\nThe authors have declared no competing interest.\n\n### Funding Statement\n\nThis work was supported by the Emergency Project from the Science &amp; Technology Commission of Chongqing; The Major National S&amp;T program grant (2017ZX10202203 and 2017ZX10302201) from Science &amp; Technology Commission of China; The grant (81871635, 81671997 and 81902060) from the National Natural Science Foundation of China, and the grant (20180141 and 20170413) from the Science &amp; Technology Commission of Yuzhong district, Chongqing.\n\n### Author Declarations\n\nAll relevant ethical guidelines have been followed; any necessary IRB and/or ethics committee approvals have been obtained and details of the IRB/oversight body are included in the manuscript.\n\nYes\n\nAll necessary patient/participant consent has been obtained and the appropriate institutional forms have been archived.\n\nYes\n\nI understand that all clinical trials and any other prospective interventional studies must be registered with an ICMJE-ap…","author":[{"dropping-particle":"","family":"Long","given":"Quan-xin","non-dropping-particle":"","parse-names":false,"suffix":""},{"dropping-particle":"","family":"Deng","given":"Hai-jun","non-dropping-particle":"","parse-names":false,"suffix":""},{"dropping-particle":"","family":"Chen","given":"Juan","non-dropping-particle":"","parse-names":false,"suffix":""},{"dropping-particle":"","family":"Hu","given":"Jieli","non-dropping-particle":"","parse-names":false,"suffix":""},{"dropping-particle":"","family":"Liu","given":"Bei-zhong","non-dropping-particle":"","parse-names":false,"suffix":""},{"dropping-particle":"","family":"Liao","given":"Pu","non-dropping-particle":"","parse-names":false,"suffix":""},{"dropping-particle":"","family":"Lin","given":"Yong","non-dropping-particle":"","parse-names":false,"suffix":""},{"dropping-particle":"","family":"Yu","given":"Li-hua","non-dropping-particle":"","parse-names":false,"suffix":""},{"dropping-particle":"","family":"Mo","given":"Zhan","non-dropping-particle":"","parse-names":false,"suffix":""},{"dropping-particle":"","family":"Xu","given":"Yin-yin","non-dropping-particle":"","parse-names":false,"suffix":""},{"dropping-particle":"","family":"Gong","given":"Fang","non-dropping-particle":"","parse-names":false,"suffix":""},{"dropping-particle":"","family":"Wu","given":"Gui-cheng","non-dropping-particle":"","parse-names":false,"suffix":""},{"dropping-particle":"","family":"Zhang","given":"Xian-xiang","non-dropping-particle":"","parse-names":false,"suffix":""},{"dropping-particle":"","family":"Chen","given":"Yao-kai","non-dropping-particle":"","parse-names":false,"suffix":""},{"dropping-particle":"","family":"Li","given":"Zhi-jie","non-dropping-particle":"","parse-names":false,"suffix":""},{"dropping-particle":"","family":"Wang","given":"Kun","non-dropping-particle":"","parse-names":false,"suffix":""},{"dropping-particle":"","family":"Zhang","given":"Xiao-li","non-dropping-particle":"","parse-names":false,"suffix":""},{"dropping-particle":"","family":"Tian","given":"Wen-guang","non-dropping-particle":"","parse-names":false,"suffix":""},{"dropping-particle":"","family":"Niu","given":"Chang-chun","non-dropping-particle":"","parse-names":false,"suffix":""},{"dropping-particle":"","family":"Yang","given":"Qing-jun","non-dropping-particle":"","parse-names":false,"suffix":""},{"dropping-particle":"","family":"Xiang","given":"Jiang-lin","non-dropping-particle":"","parse-names":false,"suffix":""},{"dropping-particle":"","family":"Du","given":"Hong-xin","non-dropping-particle":"","parse-names":false,"suffix":""},{"dropping-particle":"","family":"Liu","given":"Hua-wen","non-dropping-particle":"","parse-names":false,"suffix":""},{"dropping-particle":"","family":"Lang","given":"Chunhui","non-dropping-particle":"","parse-names":false,"suffix":""},{"dropping-particle":"","family":"Luo","given":"Xiao-he","non-dropping-particle":"","parse-names":false,"suffix":""},{"dropping-particle":"","family":"Wu","given":"Shao-bo","non-dropping-particle":"","parse-names":false,"suffix":""},{"dropping-particle":"","family":"Cui","given":"Xiao-ping","non-dropping-particle":"","parse-names":false,"suffix":""},{"dropping-particle":"","family":"Zhou","given":"Zheng","non-dropping-particle":"","parse-names":false,"suffix":""},{"dropping-particle":"","family":"Wang","given":"Jing","non-dropping-particle":"","parse-names":false,"suffix":""},{"dropping-particle":"","family":"Xue","given":"Cheng-jun","non-dropping-particle":"","parse-names":false,"suffix":""},{"dropping-particle":"","family":"Li","given":"Xiao-feng","non-dropping-particle":"","parse-names":false,"suffix":""},{"dropping-particle":"","family":"Wang","given":"Li","non-dropping-particle":"","parse-names":false,"suffix":""},{"dropping-particle":"","family":"Tang","given":"Xiao-jun","non-dropping-particle":"","parse-names":false,"suffix":""},{"dropping-particle":"","family":"Zhang","given":"Yong","non-dropping-particle":"","parse-names":false,"suffix":""},{"dropping-particle":"","family":"Qiu","given":"Jing-fu","non-dropping-particle":"","parse-names":false,"suffix":""},{"dropping-particle":"","family":"Liu","given":"Xia-mao","non-dropping-particle":"","parse-names":false,"suffix":""},{"dropping-particle":"","family":"Li","given":"Jin-jing","non-dropping-particle":"","parse-names":false,"suffix":""},{"dropping-particle":"","family":"Zhang","given":"De-chun","non-dropping-particle":"","parse-names":false,"suffix":""},{"dropping-particle":"","family":"Zhang","given":"Fan","non-dropping-particle":"","parse-names":false,"suffix":""},{"dropping-particle":"","family":"Cai","given":"Xue-fei","non-dropping-particle":"","parse-names":false,"suffix":""},{"dropping-particle":"","family":"Wang","given":"Deqiang","non-dropping-particle":"","parse-names":false,"suffix":""},{"dropping-particle":"","family":"Hu","given":"Yuan","non-dropping-particle":"","parse-names":false,"suffix":""},{"dropping-particle":"","family":"Ren","given":"Ji-hua","non-dropping-particle":"","parse-names":false,"suffix":""},{"dropping-particle":"","family":"Tang","given":"Ni","non-dropping-particle":"","parse-names":false,"suffix":""},{"dropping-particle":"","family":"Liu","given":"Ping","non-dropping-particle":"","parse-names":false,"suffix":""},{"dropping-particle":"","family":"Li","given":"Qin","non-dropping-particle":"","parse-names":false,"suffix":""},{"dropping-particle":"","family":"Huang","given":"Ai-long","non-dropping-particle":"","parse-names":false,"suffix":""}],"container-title":"medRxiv","id":"ITEM-5","issued":{"date-parts":[["2020"]]},"title":"Antibody responses to SARS-CoV-2 in COVID-19 patients: the perspective application of serological tests in clinical practice","type":"article-journal"},"uris":["http://www.mendeley.com/documents/?uuid=d7a1f272-dbf0-4bea-bf6b-4e76cf7d572a"]},{"id":"ITEM-6","itemData":{"DOI":"10.3201/eid2607.200841","ISSN":"1080-6059","PMID":"32267220","abstract":"A new coronavirus, severe acute respiratory syndrome coronavirus 2 (SARS-CoV-2), has recently emerged to cause a human pandemic. Although molecular diagnostic tests were rapidly developed, serologic assays are still lacking, yet urgently needed. Validated serologic assays are needed for contact tracing, identifying the viral reservoir, and epidemiologic studies. We developed serologic assays for detection of SARS-CoV-2 neutralizing, spike protein-specific, and nucleocapsid-specific antibodies. Using serum samples from patients with PCR-confirmed SARS-CoV-2 infections, other coronaviruses, or other respiratory pathogenic infections, we validated and tested various antigens in different in-house and commercial ELISAs. We demonstrated that most PCR-confirmed SARS-CoV-2-infected persons seroconverted by 2 weeks after disease onset. We found that commercial S1 IgG or IgA ELISAs were of lower specificity, and sensitivity varied between the 2 assays; the IgA ELISA showed higher sensitivity. Overall, the validated assays described can be instrumental for detection of SARS-CoV-2-specific antibodies for diagnostic, seroepidemiologic, and vaccine evaluation studies.","author":[{"dropping-particle":"","family":"Okba","given":"Nisreen M A","non-dropping-particle":"","parse-names":false,"suffix":""},{"dropping-particle":"","family":"Müller","given":"Marcel A","non-dropping-particle":"","parse-names":false,"suffix":""},{"dropping-particle":"","family":"Li","given":"Wentao","non-dropping-particle":"","parse-names":false,"suffix":""},{"dropping-particle":"","family":"Wang","given":"Chunyan","non-dropping-particle":"","parse-names":false,"suffix":""},{"dropping-particle":"","family":"GeurtsvanKessel","given":"Corine H","non-dropping-particle":"","parse-names":false,"suffix":""},{"dropping-particle":"","family":"Corman","given":"Victor M","non-dropping-particle":"","parse-names":false,"suffix":""},{"dropping-particle":"","family":"Lamers","given":"Mart M","non-dropping-particle":"","parse-names":false,"suffix":""},{"dropping-particle":"","family":"Sikkema","given":"Reina S","non-dropping-particle":"","parse-names":false,"suffix":""},{"dropping-particle":"","family":"Bruin","given":"Erwin","non-dropping-particle":"de","parse-names":false,"suffix":""},{"dropping-particle":"","family":"Chandler","given":"Felicity D","non-dropping-particle":"","parse-names":false,"suffix":""},{"dropping-particle":"","family":"Yazdanpanah","given":"Yazdan","non-dropping-particle":"","parse-names":false,"suffix":""},{"dropping-particle":"","family":"Hingrat","given":"Quentin","non-dropping-particle":"Le","parse-names":false,"suffix":""},{"dropping-particle":"","family":"Descamps","given":"Diane","non-dropping-particle":"","parse-names":false,"suffix":""},{"dropping-particle":"","family":"Houhou-Fidouh","given":"Nadhira","non-dropping-particle":"","parse-names":false,"suffix":""},{"dropping-particle":"","family":"Reusken","given":"Chantal B E M","non-dropping-particle":"","parse-names":false,"suffix":""},{"dropping-particle":"","family":"Bosch","given":"Berend-Jan","non-dropping-particle":"","parse-names":false,"suffix":""},{"dropping-particle":"","family":"Drosten","given":"Christian","non-dropping-particle":"","parse-names":false,"suffix":""},{"dropping-particle":"","family":"Koopmans","given":"Marion P G","non-dropping-particle":"","parse-names":false,"suffix":""},{"dropping-particle":"","family":"Haagmans","given":"Bart L","non-dropping-particle":"","parse-names":false,"suffix":""}],"container-title":"Emerging infectious diseases","id":"ITEM-6","issue":"7","issued":{"date-parts":[["2020"]]},"title":"Severe Acute Respiratory Syndrome Coronavirus 2-Specific Antibody Responses in Coronavirus Disease 2019 Patients.","type":"article-journal","volume":"26"},"uris":["http://www.mendeley.com/documents/?uuid=433bfff7-6d0d-4328-9a49-474f4866bebd"]}],"mendeley":{"formattedCitation":"[1–6]","plainTextFormattedCitation":"[1–6]","previouslyFormattedCitation":"[1–6]"},"properties":{"noteIndex":0},"schema":"https://github.com/citation-style-language/schema/raw/master/csl-citation.json"}</w:instrText>
      </w:r>
      <w:r w:rsidR="001E2025">
        <w:fldChar w:fldCharType="separate"/>
      </w:r>
      <w:r w:rsidR="006E01F3" w:rsidRPr="006E01F3">
        <w:rPr>
          <w:noProof/>
        </w:rPr>
        <w:t>[1–6]</w:t>
      </w:r>
      <w:r w:rsidR="001E2025">
        <w:fldChar w:fldCharType="end"/>
      </w:r>
      <w:r w:rsidR="000424C0">
        <w:t>.</w:t>
      </w:r>
      <w:r>
        <w:t xml:space="preserve"> But as is the case for all viruses</w:t>
      </w:r>
      <w:r w:rsidR="00D616D7">
        <w:t xml:space="preserve"> </w:t>
      </w:r>
      <w:r w:rsidR="009B3375">
        <w:fldChar w:fldCharType="begin" w:fldLock="1"/>
      </w:r>
      <w:r w:rsidR="007E3B34">
        <w:instrText>ADDIN CSL_CITATION {"citationItems":[{"id":"ITEM-1","itemData":{"DOI":"10.1371/journal.ppat.1006601","ISSN":"15537374","abstract":"Human cytomegalovirus (HCMV) is an important, ubiquitous pathogen that causes severe clinical disease in immunocompromised individuals, such as organ transplant recipients and infants infected in utero. Antiviral chemotherapy remains problematic due to toxicity of the available compounds and the emergence of viruses resistant to available antiviral therapies. Antiviral antibodies could represent a valuable alternative strategy to limit the clinical consequences of viral disease in patients. The envelope glycoprotein B (gB) of HCMV is a major antigen for the induction of virus neutralizing antibodies. However, the role of anti-gB antibodies in the course of the infection in-vivo remains unknown. We have used a murine CMV (MCMV) model to generate and study a number of anti-gB monoclonal antibodies (mAbs) with differing virus-neutralizing capacities. The mAbs were found to bind to similar antigenic structures on MCMV gB that are represented in HCMV gB. When mAbs were used in immunodeficient RAG-/-hosts to limit an ongoing infection we observed a reduction in viral load both with mAbs having potent neutralizing capacity in-vitro as well as mAbs classified as non-neutralizing. In a therapeutic setting, neutralizing mAbs showed a greater capacity to reduce the viral burden compared to non-neutralizing antibodies. Efficacy was correlated with sustained concentration of virus neutralizing mAbs in-vivo rather than their in-vitro neutralizing capacity. Combinations of neutralizing mAbs further augmented the antiviral effect and were found to be as potent in protection as polyvalent serum from immune animals. Prophylactic administration of mAbs before infection was also protective and both neutralizing and non-neutralizing mAbs were equally effective in preventing lethal infection of immunodeficient mice. In summary, our data argue that therapeutic application of potently neutralizing mAbs against gB represent a strategy to modify the outcome of CMV infection in immunodeficient hosts. When present before infection, both neutralizing and non-neutralizing anti-gB exhibited protective capacity.","author":[{"dropping-particle":"","family":"Bootz","given":"Anna","non-dropping-particle":"","parse-names":false,"suffix":""},{"dropping-particle":"","family":"Karbach","given":"Astrid","non-dropping-particle":"","parse-names":false,"suffix":""},{"dropping-particle":"","family":"Spindler","given":"Johannes","non-dropping-particle":"","parse-names":false,"suffix":""},{"dropping-particle":"","family":"Kropff","given":"Barbara","non-dropping-particle":"","parse-names":false,"suffix":""},{"dropping-particle":"","family":"Reuter","given":"Nina","non-dropping-particle":"","parse-names":false,"suffix":""},{"dropping-particle":"","family":"Sticht","given":"Heinrich","non-dropping-particle":"","parse-names":false,"suffix":""},{"dropping-particle":"","family":"Winkler","given":"Thomas H.","non-dropping-particle":"","parse-names":false,"suffix":""},{"dropping-particle":"","family":"Britt","given":"William J.","non-dropping-particle":"","parse-names":false,"suffix":""},{"dropping-particle":"","family":"Mach","given":"Michael","non-dropping-particle":"","parse-names":false,"suffix":""}],"container-title":"PLoS Pathogens","id":"ITEM-1","issue":"8","issued":{"date-parts":[["2017"]]},"title":"Protective capacity of neutralizing and non-neutralizing antibodies against glycoprotein B of cytomegalovirus","type":"article-journal","volume":"13"},"uris":["http://www.mendeley.com/documents/?uuid=f72d83cd-96ce-4997-9357-4b9e12fc5546"]},{"id":"ITEM-2","itemData":{"DOI":"10.1016/S0264-410X(03)00355-4","ISSN":"0264410X","abstract":"Objective: To determine if respiratory syncytial virus (RSV) specific, serum antibody titers correlate with protection against RSV associated-hospitalization at all ages. Design: Participants who were enrolled in a trial to determine the frequency of specific virus infections associated with hospitalization [J. Am. Med. Assoc. 283 (2000) 499] were included in our analysis if they were enrolled from July 1991 to June 1993, had a culture for virus isolation, and provided blood samples at hospitalization and 14-60 days later. RSV infection was defined by a positive culture and/or serology. Microneutralization, ELISA to the fusion (F) protein and Western blot were the serological assays that were used to determine correlates of immunity. Results: One hundred and seventy-five individuals, 1 month to 89 years old, out of 538 patients hospitalized with an acute respiratory infection met the criteria for analysis. RSV associated-hospitalization occurred in 11 (40.7%) of 27 infants (&lt;1 year), 8 (38.1%) of 21 young children (1 to &lt;5 years), and 15 (11.8%) of 127 children and adults (≥5 years). At the time of hospitalization, geometric mean neutralizing antibody titers (log2) to RSV/A and RSV/B, and geometric mean binding antibody titer (log2) to F protein were significantly higher in patients with non-RSV associated-hospitalization compared to those with RSV associated-hospitalization (RSV/A: 7.9 versus 6.1, P&lt;0.001; RSV/B: 9.4 versus 7.3, P&lt;0.001; ELISA-F, 13.9 versus 12.6, P=0.01). For every 1 log2 increase in titer of neutralizing antibodies to RSV/A and RSV/B, and binding antibody to F protein there was a significant increase in the likelihood of not having an RSV associated-hospitalization by 22.3, 25, and 24.4% respectively. A minimal protective threshold titer of ≥6.0 (odds ratio 3.5; 95% CI 1.4-9.1) and ≥8.0 log2 (odds ratio 2.9; 95% CI 1.1-7.7) against RSV associated-hospitalization was established for neutralizing antibodies to RSV/A and RSV/B; a threshold titer could not be established for binding antibody to F protein. Conclusion: Participants with naturally acquired serum neutralizing antibody levels at least equal to the minimal protective threshold titer were approximately three times more likely not to have an RSV associated-hospitalization. We speculate that achieving a minimal protective threshold antibody titer through active immunization will significantly reduce RSV associated-hospitalization among all ages. © 2003 Elsevier Science Ltd. All r…","author":[{"dropping-particle":"","family":"Piedra","given":"Pedro A.","non-dropping-particle":"","parse-names":false,"suffix":""},{"dropping-particle":"","family":"Jewell","given":"Alan M.","non-dropping-particle":"","parse-names":false,"suffix":""},{"dropping-particle":"","family":"Cron","given":"Stanley G.","non-dropping-particle":"","parse-names":false,"suffix":""},{"dropping-particle":"","family":"Atmar","given":"Robert L.","non-dropping-particle":"","parse-names":false,"suffix":""},{"dropping-particle":"","family":"Paul Glezen","given":"W.","non-dropping-particle":"","parse-names":false,"suffix":""}],"container-title":"Vaccine","id":"ITEM-2","issue":"24","issued":{"date-parts":[["2003"]]},"page":"3479-3482","title":"Correlates of immunity to respiratory syncytial virus (RSV) associated-hospitalization: Establishment of minimum protective threshold levels of serum neutralizing antibodies","type":"article-journal","volume":"21"},"uris":["http://www.mendeley.com/documents/?uuid=530da2f1-a5a2-4035-aea0-7e754159826f"]},{"id":"ITEM-3","itemData":{"DOI":"10.1038/nrmicro1819","ISSN":"17401526","abstract":"The ability to elicit broadly neutralizing antibody responses against HIV-1 is a crucial goal for a prophylactic HIV-1 vaccine. Here, we discuss the difficulties of achieving broad HIV-1 neutralization in the context of both the effective annual human influenza virus vaccine and the need to develop a pandemic influenza vaccine. Immunogen-design strategies are underway to target functionally conserved regions of the HIV-1 envelope glycoproteins, and similar strategies might be applicable to pandemic influenza virus vaccine development. Efforts to develop broadly neutralizing vaccines against either HIV-1 or influenza virus might establish a paradigm for future vaccines against highly variable pathogens.","author":[{"dropping-particle":"","family":"Karlsson Hedestam","given":"Gunilla B.","non-dropping-particle":"","parse-names":false,"suffix":""},{"dropping-particle":"","family":"Fouchier","given":"Ron A.M.","non-dropping-particle":"","parse-names":false,"suffix":""},{"dropping-particle":"","family":"Phogat","given":"Sanjay","non-dropping-particle":"","parse-names":false,"suffix":""},{"dropping-particle":"","family":"Burton","given":"Dennis R.","non-dropping-particle":"","parse-names":false,"suffix":""},{"dropping-particle":"","family":"Sodroski","given":"Joseph","non-dropping-particle":"","parse-names":false,"suffix":""},{"dropping-particle":"","family":"Wyatt","given":"Richard T.","non-dropping-particle":"","parse-names":false,"suffix":""}],"container-title":"Nature Reviews Microbiology","id":"ITEM-3","issued":{"date-parts":[["2008"]]},"page":"143-155","title":"The challenges of eliciting neutralizing antibodies to HIV-1 and to influenza virus","type":"article-journal","volume":"6"},"uris":["http://www.mendeley.com/documents/?uuid=3db5fe53-79ad-4e6c-bc2e-7b1a10e8ae39"]},{"id":"ITEM-4","itemData":{"DOI":"10.1016/j.chom.2018.07.009","ISSN":"19346069","abstract":"The recent Ebola virus (EBOV) epidemic highlighted the need for effective vaccines and therapeutics to limit and prevent outbreaks. Host antibodies against EBOV are critical for controlling disease, and recombinant monoclonal antibodies (mAbs) can protect from infection. However, antibodies mediate an array of antiviral functions including neutralization as well as engagement of Fc-domain receptors on immune cells, resulting in phagocytosis or NK cell-mediated killing of infected cells. Thus, to understand the antibody features mediating EBOV protection, we examined specific Fc features associated with protection using a library of EBOV-specific mAbs. Neutralization was strongly associated with therapeutic protection against EBOV. However, several neutralizing mAbs failed to protect, while several non-neutralizing or weakly neutralizing mAbs could protect. Antibody-mediated effector functions, including phagocytosis and NK cell activation, were associated with protection, particularly for antibodies with moderate neutralizing activity. This framework identifies functional correlates that can inform therapeutic and vaccine design strategies against EBOV and other pathogens. While antibodies provide protection against Ebola virus, the mechanism is unclear. Gunn et al. dissect the contribution of Fc-functions to protection using a library of Ebola virus-specific antibodies. Fc function was a critical predictor of protection across neutralizing and non-neutralizing antibodies, pointing to synergy between Fc- and Fab-mediated antibody-functions against Ebola.","author":[{"dropping-particle":"","family":"Gunn","given":"Bronwyn M.","non-dropping-particle":"","parse-names":false,"suffix":""},{"dropping-particle":"","family":"Yu","given":"Wen Han","non-dropping-particle":"","parse-names":false,"suffix":""},{"dropping-particle":"","family":"Karim","given":"Marcus M.","non-dropping-particle":"","parse-names":false,"suffix":""},{"dropping-particle":"","family":"Brannan","given":"Jennifer M.","non-dropping-particle":"","parse-names":false,"suffix":""},{"dropping-particle":"","family":"Herbert","given":"Andrew S.","non-dropping-particle":"","parse-names":false,"suffix":""},{"dropping-particle":"","family":"Wec","given":"Anna Z.","non-dropping-particle":"","parse-names":false,"suffix":""},{"dropping-particle":"","family":"Halfmann","given":"Peter J.","non-dropping-particle":"","parse-names":false,"suffix":""},{"dropping-particle":"","family":"Fusco","given":"Marnie L.","non-dropping-particle":"","parse-names":false,"suffix":""},{"dropping-particle":"","family":"Schendel","given":"Sharon L.","non-dropping-particle":"","parse-names":false,"suffix":""},{"dropping-particle":"","family":"Gangavarapu","given":"Karthik","non-dropping-particle":"","parse-names":false,"suffix":""},{"dropping-particle":"","family":"Krause","given":"Tyler","non-dropping-particle":"","parse-names":false,"suffix":""},{"dropping-particle":"","family":"Qiu","given":"Xiangguo","non-dropping-particle":"","parse-names":false,"suffix":""},{"dropping-particle":"","family":"He","given":"Shinhua","non-dropping-particle":"","parse-names":false,"suffix":""},{"dropping-particle":"","family":"Das","given":"Jishnu","non-dropping-particle":"","parse-names":false,"suffix":""},{"dropping-particle":"","family":"Suscovich","given":"Todd J.","non-dropping-particle":"","parse-names":false,"suffix":""},{"dropping-particle":"","family":"Lai","given":"Jonathan","non-dropping-particle":"","parse-names":false,"suffix":""},{"dropping-particle":"","family":"Chandran","given":"Kartik","non-dropping-particle":"","parse-names":false,"suffix":""},{"dropping-particle":"","family":"Zeitlin","given":"Larry","non-dropping-particle":"","parse-names":false,"suffix":""},{"dropping-particle":"","family":"Crowe","given":"James E.","non-dropping-particle":"","parse-names":false,"suffix":""},{"dropping-particle":"","family":"Lauffenburger","given":"Douglas","non-dropping-particle":"","parse-names":false,"suffix":""},{"dropping-particle":"","family":"Kawaoka","given":"Yoshihiro","non-dropping-particle":"","parse-names":false,"suffix":""},{"dropping-particle":"","family":"Kobinger","given":"Gary P.","non-dropping-particle":"","parse-names":false,"suffix":""},{"dropping-particle":"","family":"Andersen","given":"Kristian G.","non-dropping-particle":"","parse-names":false,"suffix":""},{"dropping-particle":"","family":"Dye","given":"John M.","non-dropping-particle":"","parse-names":false,"suffix":""},{"dropping-particle":"","family":"Saphire","given":"Erica Ollmann","non-dropping-particle":"","parse-names":false,"suffix":""},{"dropping-particle":"","family":"Alter","given":"Galit","non-dropping-particle":"","parse-names":false,"suffix":""}],"container-title":"Cell Host and Microbe","id":"ITEM-4","issue":"2","issued":{"date-parts":[["2018"]]},"page":"221-233","title":"A Role for Fc Function in Therapeutic Monoclonal Antibody-Mediated Protection against Ebola Virus","type":"article-journal","volume":"24"},"uris":["http://www.mendeley.com/documents/?uuid=ae2bc844-2d8a-49e0-a443-577414c6c23f"]}],"mendeley":{"formattedCitation":"[7–10]","plainTextFormattedCitation":"[7–10]","previouslyFormattedCitation":"[7–10]"},"properties":{"noteIndex":0},"schema":"https://github.com/citation-style-language/schema/raw/master/csl-citation.json"}</w:instrText>
      </w:r>
      <w:r w:rsidR="009B3375">
        <w:fldChar w:fldCharType="separate"/>
      </w:r>
      <w:r w:rsidR="006E01F3" w:rsidRPr="006E01F3">
        <w:rPr>
          <w:noProof/>
        </w:rPr>
        <w:t>[7–10]</w:t>
      </w:r>
      <w:r w:rsidR="009B3375">
        <w:fldChar w:fldCharType="end"/>
      </w:r>
      <w:r>
        <w:t>, only some of these antibodies neutralize</w:t>
      </w:r>
      <w:r w:rsidR="003C4CD7">
        <w:t xml:space="preserve"> the virus’s ability to enter cells</w:t>
      </w:r>
      <w:r w:rsidR="00074457">
        <w:t xml:space="preserve"> </w:t>
      </w:r>
      <w:r w:rsidR="00FB7AF0">
        <w:fldChar w:fldCharType="begin" w:fldLock="1"/>
      </w:r>
      <w:r w:rsidR="00DF59A9">
        <w:instrText>ADDIN CSL_CITATION {"citationItems":[{"id":"ITEM-1","itemData":{"DOI":"10.1101/2020.03.15.993097","abstract":"The World Health Organization has recently declared the ongoing outbreak of COVID-19, which is caused by a novel coronavirus SARS-CoV-2, as pandemic. There is currently a lack of knowledge in the antibody response elicited from SARS-CoV-2 infection. One major immunological question is concerning the antigenic differences between SARS-CoV-2 and SARS-CoV. We address this question by using plasma from patients infected by SARS-CoV-2 or SARS-CoV, and plasma obtained from infected or immunized mice. Our results show that while cross-reactivity in antibody binding to the spike protein is common, cross-neutralization of the live viruses is rare, indicating the presence of non-neutralizing antibody response to conserved epitopes in the spike. Whether these non-neutralizing antibody responses will lead to antibody-dependent disease enhancement needs to be addressed in the future. Overall, this study not only addresses a fundamental question regarding the antigenicity differences between SARS-CoV-2 and SARS-CoV, but also has important implications in vaccine development.","author":[{"dropping-particle":"","family":"Lv","given":"Huibin","non-dropping-particle":"","parse-names":false,"suffix":""},{"dropping-particle":"","family":"Wu","given":"Nicholas C.","non-dropping-particle":"","parse-names":false,"suffix":""},{"dropping-particle":"","family":"Tsang","given":"Owen Tak-Yin","non-dropping-particle":"","parse-names":false,"suffix":""},{"dropping-particle":"","family":"Yuan","given":"Meng","non-dropping-particle":"","parse-names":false,"suffix":""},{"dropping-particle":"","family":"Perera","given":"Ranawaka A. P. M.","non-dropping-particle":"","parse-names":false,"suffix":""},{"dropping-particle":"","family":"Leung","given":"Wai Shing","non-dropping-particle":"","parse-names":false,"suffix":""},{"dropping-particle":"","family":"So","given":"Ray T. Y.","non-dropping-particle":"","parse-names":false,"suffix":""},{"dropping-particle":"","family":"Chan","given":"Jacky Man Chun","non-dropping-particle":"","parse-names":false,"suffix":""},{"dropping-particle":"","family":"Yip","given":"Garrick K.","non-dropping-particle":"","parse-names":false,"suffix":""},{"dropping-particle":"","family":"Chik","given":"Thomas Shiu Hong","non-dropping-particle":"","parse-names":false,"suffix":""},{"dropping-particle":"","family":"Wang","given":"Yiquan","non-dropping-particle":"","parse-names":false,"suffix":""},{"dropping-particle":"","family":"Choi","given":"Chris Yau Chung","non-dropping-particle":"","parse-names":false,"suffix":""},{"dropping-particle":"","family":"Lin","given":"Yihan","non-dropping-particle":"","parse-names":false,"suffix":""},{"dropping-particle":"","family":"Ng","given":"Wilson W.","non-dropping-particle":"","parse-names":false,"suffix":""},{"dropping-particle":"","family":"Zhao","given":"Jincun","non-dropping-particle":"","parse-names":false,"suffix":""},{"dropping-particle":"","family":"Poon","given":"Leo L. M.","non-dropping-particle":"","parse-names":false,"suffix":""},{"dropping-particle":"","family":"Peiris","given":"J. S. Malik","non-dropping-particle":"","parse-names":false,"suffix":""},{"dropping-particle":"","family":"Wilson","given":"Ian A.","non-dropping-particle":"","parse-names":false,"suffix":""},{"dropping-particle":"","family":"Mok","given":"Chris K. P.","non-dropping-particle":"","parse-names":false,"suffix":""}],"container-title":"bioRxiv","id":"ITEM-1","issued":{"date-parts":[["2020"]]},"title":"Cross-reactive antibody response between SARS-CoV-2 and SARS-CoV infections","type":"article-journal"},"uris":["http://www.mendeley.com/documents/?uuid=6e8f6330-dcdd-4587-a7b5-cbe28aa3911a"]},{"id":"ITEM-2","itemData":{"DOI":"10.1101/2020.03.30.20047365","abstract":"Background The COVID-19 pandemic caused by SARS-CoV-2 coronavirus threatens global public health. Currently, neutralizing antibodies (NAbs) versus this virus are expected to correlate with recovery and protection of this disease. However, the characteristics of these antibodies have not been well studied in association with the clinical manifestations in patients. Methods Plasma collected from 175 COVID-19 recovered patients with mild symptoms were screened using a safe and sensitive pseudotyped-lentiviral-vector-based neutralization assay. Spike-binding antibody in plasma were determined by ELISA using RBD, S1, and S2 proteins of SARS-CoV-2. The levels and the time course of SARS-CoV-2-specific NAbs and the spike-binding antibodies were monitored at the same time. Findings SARS-CoV-2 NAbs were unable to cross-reactive with SARS-CoV virus. SARS-CoV-2-specific NAbs were detected in patients from day 10-15 after the onset of the disease and remained thereafter. The titers of NAb among these patients correlated with the spike-binding antibodies targeting S1, RBD, and S2 regions. The titers of NAbs were variable in different patients. Elderly and middle-age patients had significantly higher plasma NAb titers (P&lt;0.0001) and spike-binding antibodies (P=0.0003) than young patients. Notably, among these patients, there were ten patients whose NAb titers were under the detectable level of our assay (ID50: &lt; 40); while in contrast, two patients, showed very high titers of NAb, with ID50 :15989 and 21567 respectively. The NAb titers were positive correlated with plasma CRP levels but negative correlated with the lymphocyte counts of patients at the time of admission, indicating an association between humoral response and cellular immune response. Interpretation The variations of SARS-CoV-2 specific NAbs in recovered COVID-19 patients may raise the concern about the role of NAbs on disease progression. The correlation of NAb titers with age, lymphocyte counts, and blood CRP levels suggested that the interplay between virus and host immune response in coronavirus infections should be further explored for the development of effective vaccine against SARS-CoV-2 virus. Furthermore, titration of NAb is helpful prior to the use of convalescent plasma for prevention or treatment. Funding Ministry of Science and Technology of China, National Natural Science Foundation of China, Shanghai Municipal Health Commission, and Chinese Academy of Medical Sciences\n\n### Competing Int…","author":[{"dropping-particle":"","family":"Wu","given":"Fan","non-dropping-particle":"","parse-names":false,"suffix":""},{"dropping-particle":"","family":"Wang","given":"Aojie","non-dropping-particle":"","parse-names":false,"suffix":""},{"dropping-particle":"","family":"Liu","given":"Mei","non-dropping-particle":"","parse-names":false,"suffix":""},{"dropping-particle":"","family":"Wang","given":"Qimin","non-dropping-particle":"","parse-names":false,"suffix":""},{"dropping-particle":"","family":"Chen","given":"Jun","non-dropping-particle":"","parse-names":false,"suffix":""},{"dropping-particle":"","family":"Xia","given":"Shuai","non-dropping-particle":"","parse-names":false,"suffix":""},{"dropping-particle":"","family":"Ling","given":"Yun","non-dropping-particle":"","parse-names":false,"suffix":""},{"dropping-particle":"","family":"Zhang","given":"Yuling","non-dropping-particle":"","parse-names":false,"suffix":""},{"dropping-particle":"","family":"Xun","given":"Jingna","non-dropping-particle":"","parse-names":false,"suffix":""},{"dropping-particle":"","family":"Lu","given":"Lu","non-dropping-particle":"","parse-names":false,"suffix":""},{"dropping-particle":"","family":"Jiang","given":"Shibo","non-dropping-particle":"","parse-names":false,"suffix":""},{"dropping-particle":"","family":"Lu","given":"Hongzhou","non-dropping-particle":"","parse-names":false,"suffix":""},{"dropping-particle":"","family":"Wen","given":"Yumei","non-dropping-particle":"","parse-names":false,"suffix":""},{"dropping-particle":"","family":"Huang","given":"Jinghe","non-dropping-particle":"","parse-names":false,"suffix":""}],"container-title":"medRxiv","id":"ITEM-2","issued":{"date-parts":[["2020"]]},"title":"Neutralizing antibody responses to SARS-CoV-2 in a COVID-19 recovered patient cohort and their implications","type":"article-journal"},"uris":["http://www.mendeley.com/documents/?uuid=7209c28a-c75f-46db-8b7d-f910f4eb207c"]},{"id":"ITEM-3","itemData":{"DOI":"10.1101/2020.04.07.023903","abstract":"SARS-CoV-2 is a newly emerged coronavirus responsible for the current COVID-19 pandemic that has resulted in more than one million infections and 73,000 deaths. Vaccine and therapeutic discovery efforts are paramount to curb the pandemic spread of this zoonotic virus. The SARS-CoV-2 spike (S) glycoprotein promotes entry into host cells and is the main target of neutralizing antibodies. Here we describe multiple monoclonal antibodies targeting SARS-CoV-2 S identified from memory B cells of a SARS survivor infected in 2003. One antibody, named S309, potently neutralizes SARS-CoV-2 and SARS-CoV pseudoviruses as well as authentic SARS-CoV-2 by engaging the S receptor-binding domain. Using cryo-electron microscopy and binding assays, we show that S309 recognizes a glycan-containing epitope that is conserved within the sarbecovirus subgenus, without competing with receptor attachment. Antibody cocktails including S309 along with other antibodies identified here further enhanced SARS-CoV-2 neutralization and may limit the emergence of neutralization-escape mutants. These results pave the way for using S309 and S309-containing antibody cocktails for prophylaxis in individuals at high risk of exposure or as a post-exposure therapy to limit or treat severe disease.\n\n### Competing Interest Statement\n\nD.P., S.B., K.C., E.C., C.H-D., G.S., M.B., A.K., K.F., A.P. F.Z., S.J., B.G., A.D.M., A.L., A.T., H.W.V, R.S. and D.C. are employees of Vir Biotechnology Inc. and may hold shares in Vir Biotechnology Inc. M.S.D. is a consultant for Inbios, Eli Lilly, Vir Biotechnology, NGM Biopharmaceuticals, and Emergent BioSolutions and on the Scientific Advisory Board of Moderna. The Diamond laboratory at Washington University School of Medicine has received sponsored research agreements from Moderna. The other authors declare no competing financial interests.","author":[{"dropping-particle":"","family":"Pinto","given":"Dora","non-dropping-particle":"","parse-names":false,"suffix":""},{"dropping-particle":"","family":"Park","given":"Young-Jun","non-dropping-particle":"","parse-names":false,"suffix":""},{"dropping-particle":"","family":"Beltramello","given":"Martina","non-dropping-particle":"","parse-names":false,"suffix":""},{"dropping-particle":"","family":"Walls","given":"Alexandra C.","non-dropping-particle":"","parse-names":false,"suffix":""},{"dropping-particle":"","family":"Tortorici","given":"M. Alejandra","non-dropping-particle":"","parse-names":false,"suffix":""},{"dropping-particle":"","family":"Bianchi","given":"Siro","non-dropping-particle":"","parse-names":false,"suffix":""},{"dropping-particle":"","family":"Jaconi","given":"Stefano","non-dropping-particle":"","parse-names":false,"suffix":""},{"dropping-particle":"","family":"Culap","given":"Katja","non-dropping-particle":"","parse-names":false,"suffix":""},{"dropping-particle":"","family":"Zatta","given":"Fabrizia","non-dropping-particle":"","parse-names":false,"suffix":""},{"dropping-particle":"De","family":"Marco","given":"Anna","non-dropping-particle":"","parse-names":false,"suffix":""},{"dropping-particle":"","family":"Peter","given":"Alessia","non-dropping-particle":"","parse-names":false,"suffix":""},{"dropping-particle":"","family":"Guarino","given":"Barbara","non-dropping-particle":"","parse-names":false,"suffix":""},{"dropping-particle":"","family":"Spreafico","given":"Roberto","non-dropping-particle":"","parse-names":false,"suffix":""},{"dropping-particle":"","family":"Cameroni","given":"Elisabetta","non-dropping-particle":"","parse-names":false,"suffix":""},{"dropping-particle":"","family":"Case","given":"James Brett","non-dropping-particle":"","parse-names":false,"suffix":""},{"dropping-particle":"","family":"Chen","given":"Rita E.","non-dropping-particle":"","parse-names":false,"suffix":""},{"dropping-particle":"","family":"Havenar-Daughton","given":"Colin","non-dropping-particle":"","parse-names":false,"suffix":""},{"dropping-particle":"","family":"Snell","given":"Gyorgy","non-dropping-particle":"","parse-names":false,"suffix":""},{"dropping-particle":"","family":"Telenti","given":"Amalio","non-dropping-particle":"","parse-names":false,"suffix":""},{"dropping-particle":"","family":"Virgin","given":"Herbert W.","non-dropping-particle":"","parse-names":false,"suffix":""},{"dropping-particle":"","family":"Lanzavecchia","given":"Antonio","non-dropping-particle":"","parse-names":false,"suffix":""},{"dropping-particle":"","family":"Diamond","given":"Michael S.","non-dropping-particle":"","parse-names":false,"suffix":""},{"dropping-particle":"","family":"Fink","given":"Katja","non-dropping-particle":"","parse-names":false,"suffix":""},{"dropping-particle":"","family":"Veesler","given":"David","non-dropping-particle":"","parse-names":false,"suffix":""},{"dropping-particle":"","family":"Corti","given":"Davide","non-dropping-particle":"","parse-names":false,"suffix":""}],"container-title":"bioRxiv","id":"ITEM-3","issued":{"date-parts":[["2020"]]},"title":"Structural and functional analysis of a potent sarbecovirus neutralizing antibody","type":"article-journal"},"uris":["http://www.mendeley.com/documents/?uuid=bcb35bbe-fa7d-450f-b548-b55ec60f61d5"]},{"id":"ITEM-4","itemData":{"DOI":"10.1101/2020.03.18.20038018","abstract":"Background We aim to investigate the profile of acute antibody response in COVID-19 patients, and provide proposals for the usage of antibody test in clinical practice. Methods A multi-center cross-section study (285 patients) and a single-center follow-up study (63 patients) were performed to investigate the feature of acute antibody response to SARS-CoV-2. A cohort of 52 COVID-19 suspects and 64 close contacts were enrolled to evaluate the potentiality of the antibody test. Results The positive rate for IgG reached 100% around 20 days after symptoms onset. The median day of serocon-version for both lgG and IgM was 13 days after symptoms onset. Seroconversion of IgM occurred at the same time, or earlier, or later than that of IgG. IgG levels in 100% patients (19/19) entered a platform within 6 days after seroconversion. The criteria of IgG seroconversion and ≥ 4-fold increase in the IgG titers in sequential samples together diagnosed 82.9% (34/41) of the patients. Antibody test aided to confirm 4 patients with COVID-19 from 52 suspects who failed to be confirmed by RT-PCR and 7 patients from 148 close contacts with negative RT-PCR. Conclusion IgM and IgG should be detected simultaneously at the early phase of infection. The serological diagnosis criterion of seroconversion or ≥ 4-fold increase in the IgG titer is suitable for a majority of COVID-19 patients. Serologic test is helpful for the diagnosis of SARS-CoV-2 infection in suspects and close contacts.\n\n### Competing Interest Statement\n\nThe authors have declared no competing interest.\n\n### Funding Statement\n\nThis work was supported by the Emergency Project from the Science &amp; Technology Commission of Chongqing; The Major National S&amp;T program grant (2017ZX10202203 and 2017ZX10302201) from Science &amp; Technology Commission of China; The grant (81871635, 81671997 and 81902060) from the National Natural Science Foundation of China, and the grant (20180141 and 20170413) from the Science &amp; Technology Commission of Yuzhong district, Chongqing.\n\n### Author Declarations\n\nAll relevant ethical guidelines have been followed; any necessary IRB and/or ethics committee approvals have been obtained and details of the IRB/oversight body are included in the manuscript.\n\nYes\n\nAll necessary patient/participant consent has been obtained and the appropriate institutional forms have been archived.\n\nYes\n\nI understand that all clinical trials and any other prospective interventional studies must be registered with an ICMJE-ap…","author":[{"dropping-particle":"","family":"Long","given":"Quan-xin","non-dropping-particle":"","parse-names":false,"suffix":""},{"dropping-particle":"","family":"Deng","given":"Hai-jun","non-dropping-particle":"","parse-names":false,"suffix":""},{"dropping-particle":"","family":"Chen","given":"Juan","non-dropping-particle":"","parse-names":false,"suffix":""},{"dropping-particle":"","family":"Hu","given":"Jieli","non-dropping-particle":"","parse-names":false,"suffix":""},{"dropping-particle":"","family":"Liu","given":"Bei-zhong","non-dropping-particle":"","parse-names":false,"suffix":""},{"dropping-particle":"","family":"Liao","given":"Pu","non-dropping-particle":"","parse-names":false,"suffix":""},{"dropping-particle":"","family":"Lin","given":"Yong","non-dropping-particle":"","parse-names":false,"suffix":""},{"dropping-particle":"","family":"Yu","given":"Li-hua","non-dropping-particle":"","parse-names":false,"suffix":""},{"dropping-particle":"","family":"Mo","given":"Zhan","non-dropping-particle":"","parse-names":false,"suffix":""},{"dropping-particle":"","family":"Xu","given":"Yin-yin","non-dropping-particle":"","parse-names":false,"suffix":""},{"dropping-particle":"","family":"Gong","given":"Fang","non-dropping-particle":"","parse-names":false,"suffix":""},{"dropping-particle":"","family":"Wu","given":"Gui-cheng","non-dropping-particle":"","parse-names":false,"suffix":""},{"dropping-particle":"","family":"Zhang","given":"Xian-xiang","non-dropping-particle":"","parse-names":false,"suffix":""},{"dropping-particle":"","family":"Chen","given":"Yao-kai","non-dropping-particle":"","parse-names":false,"suffix":""},{"dropping-particle":"","family":"Li","given":"Zhi-jie","non-dropping-particle":"","parse-names":false,"suffix":""},{"dropping-particle":"","family":"Wang","given":"Kun","non-dropping-particle":"","parse-names":false,"suffix":""},{"dropping-particle":"","family":"Zhang","given":"Xiao-li","non-dropping-particle":"","parse-names":false,"suffix":""},{"dropping-particle":"","family":"Tian","given":"Wen-guang","non-dropping-particle":"","parse-names":false,"suffix":""},{"dropping-particle":"","family":"Niu","given":"Chang-chun","non-dropping-particle":"","parse-names":false,"suffix":""},{"dropping-particle":"","family":"Yang","given":"Qing-jun","non-dropping-particle":"","parse-names":false,"suffix":""},{"dropping-particle":"","family":"Xiang","given":"Jiang-lin","non-dropping-particle":"","parse-names":false,"suffix":""},{"dropping-particle":"","family":"Du","given":"Hong-xin","non-dropping-particle":"","parse-names":false,"suffix":""},{"dropping-particle":"","family":"Liu","given":"Hua-wen","non-dropping-particle":"","parse-names":false,"suffix":""},{"dropping-particle":"","family":"Lang","given":"Chunhui","non-dropping-particle":"","parse-names":false,"suffix":""},{"dropping-particle":"","family":"Luo","given":"Xiao-he","non-dropping-particle":"","parse-names":false,"suffix":""},{"dropping-particle":"","family":"Wu","given":"Shao-bo","non-dropping-particle":"","parse-names":false,"suffix":""},{"dropping-particle":"","family":"Cui","given":"Xiao-ping","non-dropping-particle":"","parse-names":false,"suffix":""},{"dropping-particle":"","family":"Zhou","given":"Zheng","non-dropping-particle":"","parse-names":false,"suffix":""},{"dropping-particle":"","family":"Wang","given":"Jing","non-dropping-particle":"","parse-names":false,"suffix":""},{"dropping-particle":"","family":"Xue","given":"Cheng-jun","non-dropping-particle":"","parse-names":false,"suffix":""},{"dropping-particle":"","family":"Li","given":"Xiao-feng","non-dropping-particle":"","parse-names":false,"suffix":""},{"dropping-particle":"","family":"Wang","given":"Li","non-dropping-particle":"","parse-names":false,"suffix":""},{"dropping-particle":"","family":"Tang","given":"Xiao-jun","non-dropping-particle":"","parse-names":false,"suffix":""},{"dropping-particle":"","family":"Zhang","given":"Yong","non-dropping-particle":"","parse-names":false,"suffix":""},{"dropping-particle":"","family":"Qiu","given":"Jing-fu","non-dropping-particle":"","parse-names":false,"suffix":""},{"dropping-particle":"","family":"Liu","given":"Xia-mao","non-dropping-particle":"","parse-names":false,"suffix":""},{"dropping-particle":"","family":"Li","given":"Jin-jing","non-dropping-particle":"","parse-names":false,"suffix":""},{"dropping-particle":"","family":"Zhang","given":"De-chun","non-dropping-particle":"","parse-names":false,"suffix":""},{"dropping-particle":"","family":"Zhang","given":"Fan","non-dropping-particle":"","parse-names":false,"suffix":""},{"dropping-particle":"","family":"Cai","given":"Xue-fei","non-dropping-particle":"","parse-names":false,"suffix":""},{"dropping-particle":"","family":"Wang","given":"Deqiang","non-dropping-particle":"","parse-names":false,"suffix":""},{"dropping-particle":"","family":"Hu","given":"Yuan","non-dropping-particle":"","parse-names":false,"suffix":""},{"dropping-particle":"","family":"Ren","given":"Ji-hua","non-dropping-particle":"","parse-names":false,"suffix":""},{"dropping-particle":"","family":"Tang","given":"Ni","non-dropping-particle":"","parse-names":false,"suffix":""},{"dropping-particle":"","family":"Liu","given":"Ping","non-dropping-particle":"","parse-names":false,"suffix":""},{"dropping-particle":"","family":"Li","given":"Qin","non-dropping-particle":"","parse-names":false,"suffix":""},{"dropping-particle":"","family":"Huang","given":"Ai-long","non-dropping-particle":"","parse-names":false,"suffix":""}],"container-title":"medRxiv","id":"ITEM-4","issued":{"date-parts":[["2020"]]},"title":"Antibody responses to SARS-CoV-2 in COVID-19 patients: the perspective application of serological tests in clinical practice","type":"article-journal"},"uris":["http://www.mendeley.com/documents/?uuid=d7a1f272-dbf0-4bea-bf6b-4e76cf7d572a"]}],"mendeley":{"formattedCitation":"[4,5,11,12]","plainTextFormattedCitation":"[4,5,11,12]","previouslyFormattedCitation":"[4,5,11,12]"},"properties":{"noteIndex":0},"schema":"https://github.com/citation-style-language/schema/raw/master/csl-citation.json"}</w:instrText>
      </w:r>
      <w:r w:rsidR="00FB7AF0">
        <w:fldChar w:fldCharType="separate"/>
      </w:r>
      <w:r w:rsidR="006E01F3" w:rsidRPr="006E01F3">
        <w:rPr>
          <w:noProof/>
        </w:rPr>
        <w:t>[4,5,11,12]</w:t>
      </w:r>
      <w:r w:rsidR="00FB7AF0">
        <w:fldChar w:fldCharType="end"/>
      </w:r>
      <w:r w:rsidR="00074457">
        <w:t>.</w:t>
      </w:r>
      <w:r w:rsidR="00427DC5">
        <w:t xml:space="preserve"> While studies of immunity to SARS-CoV-2</w:t>
      </w:r>
      <w:r w:rsidR="00B82C73">
        <w:t xml:space="preserve"> are limited, for many other viruses neutralizing antibodies are more strongly correlated with protection against re-infection or disease</w:t>
      </w:r>
      <w:r w:rsidR="00E55A0B">
        <w:t xml:space="preserve"> than antibodies that </w:t>
      </w:r>
      <w:r w:rsidR="008C3246">
        <w:t>bind</w:t>
      </w:r>
      <w:r w:rsidR="00972B1C">
        <w:t xml:space="preserve"> but do not neutralize</w:t>
      </w:r>
      <w:r w:rsidR="008C3246">
        <w:t xml:space="preserve"> </w:t>
      </w:r>
      <w:r w:rsidR="004B4C67">
        <w:fldChar w:fldCharType="begin" w:fldLock="1"/>
      </w:r>
      <w:r w:rsidR="001E6559">
        <w:instrText>ADDIN CSL_CITATION {"citationItems":[{"id":"ITEM-1","itemData":{"DOI":"10.1371/journal.ppat.1006601","ISSN":"15537374","abstract":"Human cytomegalovirus (HCMV) is an important, ubiquitous pathogen that causes severe clinical disease in immunocompromised individuals, such as organ transplant recipients and infants infected in utero. Antiviral chemotherapy remains problematic due to toxicity of the available compounds and the emergence of viruses resistant to available antiviral therapies. Antiviral antibodies could represent a valuable alternative strategy to limit the clinical consequences of viral disease in patients. The envelope glycoprotein B (gB) of HCMV is a major antigen for the induction of virus neutralizing antibodies. However, the role of anti-gB antibodies in the course of the infection in-vivo remains unknown. We have used a murine CMV (MCMV) model to generate and study a number of anti-gB monoclonal antibodies (mAbs) with differing virus-neutralizing capacities. The mAbs were found to bind to similar antigenic structures on MCMV gB that are represented in HCMV gB. When mAbs were used in immunodeficient RAG-/-hosts to limit an ongoing infection we observed a reduction in viral load both with mAbs having potent neutralizing capacity in-vitro as well as mAbs classified as non-neutralizing. In a therapeutic setting, neutralizing mAbs showed a greater capacity to reduce the viral burden compared to non-neutralizing antibodies. Efficacy was correlated with sustained concentration of virus neutralizing mAbs in-vivo rather than their in-vitro neutralizing capacity. Combinations of neutralizing mAbs further augmented the antiviral effect and were found to be as potent in protection as polyvalent serum from immune animals. Prophylactic administration of mAbs before infection was also protective and both neutralizing and non-neutralizing mAbs were equally effective in preventing lethal infection of immunodeficient mice. In summary, our data argue that therapeutic application of potently neutralizing mAbs against gB represent a strategy to modify the outcome of CMV infection in immunodeficient hosts. When present before infection, both neutralizing and non-neutralizing anti-gB exhibited protective capacity.","author":[{"dropping-particle":"","family":"Bootz","given":"Anna","non-dropping-particle":"","parse-names":false,"suffix":""},{"dropping-particle":"","family":"Karbach","given":"Astrid","non-dropping-particle":"","parse-names":false,"suffix":""},{"dropping-particle":"","family":"Spindler","given":"Johannes","non-dropping-particle":"","parse-names":false,"suffix":""},{"dropping-particle":"","family":"Kropff","given":"Barbara","non-dropping-particle":"","parse-names":false,"suffix":""},{"dropping-particle":"","family":"Reuter","given":"Nina","non-dropping-particle":"","parse-names":false,"suffix":""},{"dropping-particle":"","family":"Sticht","given":"Heinrich","non-dropping-particle":"","parse-names":false,"suffix":""},{"dropping-particle":"","family":"Winkler","given":"Thomas H.","non-dropping-particle":"","parse-names":false,"suffix":""},{"dropping-particle":"","family":"Britt","given":"William J.","non-dropping-particle":"","parse-names":false,"suffix":""},{"dropping-particle":"","family":"Mach","given":"Michael","non-dropping-particle":"","parse-names":false,"suffix":""}],"container-title":"PLoS Pathogens","id":"ITEM-1","issue":"8","issued":{"date-parts":[["2017"]]},"title":"Protective capacity of neutralizing and non-neutralizing antibodies against glycoprotein B of cytomegalovirus","type":"article-journal","volume":"13"},"uris":["http://www.mendeley.com/documents/?uuid=f72d83cd-96ce-4997-9357-4b9e12fc5546"]},{"id":"ITEM-2","itemData":{"DOI":"10.1016/S0264-410X(03)00355-4","ISSN":"0264410X","abstract":"Objective: To determine if respiratory syncytial virus (RSV) specific, serum antibody titers correlate with protection against RSV associated-hospitalization at all ages. Design: Participants who were enrolled in a trial to determine the frequency of specific virus infections associated with hospitalization [J. Am. Med. Assoc. 283 (2000) 499] were included in our analysis if they were enrolled from July 1991 to June 1993, had a culture for virus isolation, and provided blood samples at hospitalization and 14-60 days later. RSV infection was defined by a positive culture and/or serology. Microneutralization, ELISA to the fusion (F) protein and Western blot were the serological assays that were used to determine correlates of immunity. Results: One hundred and seventy-five individuals, 1 month to 89 years old, out of 538 patients hospitalized with an acute respiratory infection met the criteria for analysis. RSV associated-hospitalization occurred in 11 (40.7%) of 27 infants (&lt;1 year), 8 (38.1%) of 21 young children (1 to &lt;5 years), and 15 (11.8%) of 127 children and adults (≥5 years). At the time of hospitalization, geometric mean neutralizing antibody titers (log2) to RSV/A and RSV/B, and geometric mean binding antibody titer (log2) to F protein were significantly higher in patients with non-RSV associated-hospitalization compared to those with RSV associated-hospitalization (RSV/A: 7.9 versus 6.1, P&lt;0.001; RSV/B: 9.4 versus 7.3, P&lt;0.001; ELISA-F, 13.9 versus 12.6, P=0.01). For every 1 log2 increase in titer of neutralizing antibodies to RSV/A and RSV/B, and binding antibody to F protein there was a significant increase in the likelihood of not having an RSV associated-hospitalization by 22.3, 25, and 24.4% respectively. A minimal protective threshold titer of ≥6.0 (odds ratio 3.5; 95% CI 1.4-9.1) and ≥8.0 log2 (odds ratio 2.9; 95% CI 1.1-7.7) against RSV associated-hospitalization was established for neutralizing antibodies to RSV/A and RSV/B; a threshold titer could not be established for binding antibody to F protein. Conclusion: Participants with naturally acquired serum neutralizing antibody levels at least equal to the minimal protective threshold titer were approximately three times more likely not to have an RSV associated-hospitalization. We speculate that achieving a minimal protective threshold antibody titer through active immunization will significantly reduce RSV associated-hospitalization among all ages. © 2003 Elsevier Science Ltd. All r…","author":[{"dropping-particle":"","family":"Piedra","given":"Pedro A.","non-dropping-particle":"","parse-names":false,"suffix":""},{"dropping-particle":"","family":"Jewell","given":"Alan M.","non-dropping-particle":"","parse-names":false,"suffix":""},{"dropping-particle":"","family":"Cron","given":"Stanley G.","non-dropping-particle":"","parse-names":false,"suffix":""},{"dropping-particle":"","family":"Atmar","given":"Robert L.","non-dropping-particle":"","parse-names":false,"suffix":""},{"dropping-particle":"","family":"Paul Glezen","given":"W.","non-dropping-particle":"","parse-names":false,"suffix":""}],"container-title":"Vaccine","id":"ITEM-2","issue":"24","issued":{"date-parts":[["2003"]]},"page":"3479-3482","title":"Correlates of immunity to respiratory syncytial virus (RSV) associated-hospitalization: Establishment of minimum protective threshold levels of serum neutralizing antibodies","type":"article-journal","volume":"21"},"uris":["http://www.mendeley.com/documents/?uuid=530da2f1-a5a2-4035-aea0-7e754159826f"]},{"id":"ITEM-3","itemData":{"DOI":"10.1038/nrmicro1819","ISSN":"17401526","abstract":"The ability to elicit broadly neutralizing antibody responses against HIV-1 is a crucial goal for a prophylactic HIV-1 vaccine. Here, we discuss the difficulties of achieving broad HIV-1 neutralization in the context of both the effective annual human influenza virus vaccine and the need to develop a pandemic influenza vaccine. Immunogen-design strategies are underway to target functionally conserved regions of the HIV-1 envelope glycoproteins, and similar strategies might be applicable to pandemic influenza virus vaccine development. Efforts to develop broadly neutralizing vaccines against either HIV-1 or influenza virus might establish a paradigm for future vaccines against highly variable pathogens.","author":[{"dropping-particle":"","family":"Karlsson Hedestam","given":"Gunilla B.","non-dropping-particle":"","parse-names":false,"suffix":""},{"dropping-particle":"","family":"Fouchier","given":"Ron A.M.","non-dropping-particle":"","parse-names":false,"suffix":""},{"dropping-particle":"","family":"Phogat","given":"Sanjay","non-dropping-particle":"","parse-names":false,"suffix":""},{"dropping-particle":"","family":"Burton","given":"Dennis R.","non-dropping-particle":"","parse-names":false,"suffix":""},{"dropping-particle":"","family":"Sodroski","given":"Joseph","non-dropping-particle":"","parse-names":false,"suffix":""},{"dropping-particle":"","family":"Wyatt","given":"Richard T.","non-dropping-particle":"","parse-names":false,"suffix":""}],"container-title":"Nature Reviews Microbiology","id":"ITEM-3","issued":{"date-parts":[["2008"]]},"page":"143-155","title":"The challenges of eliciting neutralizing antibodies to HIV-1 and to influenza virus","type":"article-journal","volume":"6"},"uris":["http://www.mendeley.com/documents/?uuid=3db5fe53-79ad-4e6c-bc2e-7b1a10e8ae39"]},{"id":"ITEM-4","itemData":{"DOI":"10.1016/j.chom.2018.07.009","ISSN":"19346069","abstract":"The recent Ebola virus (EBOV) epidemic highlighted the need for effective vaccines and therapeutics to limit and prevent outbreaks. Host antibodies against EBOV are critical for controlling disease, and recombinant monoclonal antibodies (mAbs) can protect from infection. However, antibodies mediate an array of antiviral functions including neutralization as well as engagement of Fc-domain receptors on immune cells, resulting in phagocytosis or NK cell-mediated killing of infected cells. Thus, to understand the antibody features mediating EBOV protection, we examined specific Fc features associated with protection using a library of EBOV-specific mAbs. Neutralization was strongly associated with therapeutic protection against EBOV. However, several neutralizing mAbs failed to protect, while several non-neutralizing or weakly neutralizing mAbs could protect. Antibody-mediated effector functions, including phagocytosis and NK cell activation, were associated with protection, particularly for antibodies with moderate neutralizing activity. This framework identifies functional correlates that can inform therapeutic and vaccine design strategies against EBOV and other pathogens. While antibodies provide protection against Ebola virus, the mechanism is unclear. Gunn et al. dissect the contribution of Fc-functions to protection using a library of Ebola virus-specific antibodies. Fc function was a critical predictor of protection across neutralizing and non-neutralizing antibodies, pointing to synergy between Fc- and Fab-mediated antibody-functions against Ebola.","author":[{"dropping-particle":"","family":"Gunn","given":"Bronwyn M.","non-dropping-particle":"","parse-names":false,"suffix":""},{"dropping-particle":"","family":"Yu","given":"Wen Han","non-dropping-particle":"","parse-names":false,"suffix":""},{"dropping-particle":"","family":"Karim","given":"Marcus M.","non-dropping-particle":"","parse-names":false,"suffix":""},{"dropping-particle":"","family":"Brannan","given":"Jennifer M.","non-dropping-particle":"","parse-names":false,"suffix":""},{"dropping-particle":"","family":"Herbert","given":"Andrew S.","non-dropping-particle":"","parse-names":false,"suffix":""},{"dropping-particle":"","family":"Wec","given":"Anna Z.","non-dropping-particle":"","parse-names":false,"suffix":""},{"dropping-particle":"","family":"Halfmann","given":"Peter J.","non-dropping-particle":"","parse-names":false,"suffix":""},{"dropping-particle":"","family":"Fusco","given":"Marnie L.","non-dropping-particle":"","parse-names":false,"suffix":""},{"dropping-particle":"","family":"Schendel","given":"Sharon L.","non-dropping-particle":"","parse-names":false,"suffix":""},{"dropping-particle":"","family":"Gangavarapu","given":"Karthik","non-dropping-particle":"","parse-names":false,"suffix":""},{"dropping-particle":"","family":"Krause","given":"Tyler","non-dropping-particle":"","parse-names":false,"suffix":""},{"dropping-particle":"","family":"Qiu","given":"Xiangguo","non-dropping-particle":"","parse-names":false,"suffix":""},{"dropping-particle":"","family":"He","given":"Shinhua","non-dropping-particle":"","parse-names":false,"suffix":""},{"dropping-particle":"","family":"Das","given":"Jishnu","non-dropping-particle":"","parse-names":false,"suffix":""},{"dropping-particle":"","family":"Suscovich","given":"Todd J.","non-dropping-particle":"","parse-names":false,"suffix":""},{"dropping-particle":"","family":"Lai","given":"Jonathan","non-dropping-particle":"","parse-names":false,"suffix":""},{"dropping-particle":"","family":"Chandran","given":"Kartik","non-dropping-particle":"","parse-names":false,"suffix":""},{"dropping-particle":"","family":"Zeitlin","given":"Larry","non-dropping-particle":"","parse-names":false,"suffix":""},{"dropping-particle":"","family":"Crowe","given":"James E.","non-dropping-particle":"","parse-names":false,"suffix":""},{"dropping-particle":"","family":"Lauffenburger","given":"Douglas","non-dropping-particle":"","parse-names":false,"suffix":""},{"dropping-particle":"","family":"Kawaoka","given":"Yoshihiro","non-dropping-particle":"","parse-names":false,"suffix":""},{"dropping-particle":"","family":"Kobinger","given":"Gary P.","non-dropping-particle":"","parse-names":false,"suffix":""},{"dropping-particle":"","family":"Andersen","given":"Kristian G.","non-dropping-particle":"","parse-names":false,"suffix":""},{"dropping-particle":"","family":"Dye","given":"John M.","non-dropping-particle":"","parse-names":false,"suffix":""},{"dropping-particle":"","family":"Saphire","given":"Erica Ollmann","non-dropping-particle":"","parse-names":false,"suffix":""},{"dropping-particle":"","family":"Alter","given":"Galit","non-dropping-particle":"","parse-names":false,"suffix":""}],"container-title":"Cell Host and Microbe","id":"ITEM-4","issue":"2","issued":{"date-parts":[["2018"]]},"page":"221-233","title":"A Role for Fc Function in Therapeutic Monoclonal Antibody-Mediated Protection against Ebola Virus","type":"article-journal","volume":"24"},"uris":["http://www.mendeley.com/documents/?uuid=ae2bc844-2d8a-49e0-a443-577414c6c23f"]},{"id":"ITEM-5","itemData":{"DOI":"10.1128/CVI.00081-12","ISSN":"15566811","abstract":"The importance of neutralizing antibody in protection against influenza virus is well established, but the role of the early antibody response during the initial stage of infection in affecting the severity of disease is unknown. The 2009 influenza pandemic provided a unique opportunity for study because most patients lacked preexisting neutralizing antibody. In this study, we compared the antibody responses of 52 patients with severe or mild disease, using sera collected at admission. A microneutralization (MN) assay was used to detect neutralizing antibody. We also developed an enzyme-linked immunosorbent assay (ELISA) which detects both neutralizing and nonneutralizing antibodies against viral antigens from a split-virion inactivated monovalent influenza virus vaccine. While the MN titers were not significantly different between the two groups (P = 0.764), the ELISA titer and ELISA/MN titer ratio were significantly higher for patients with severe disease than for those with mild disease (P = 0.004 and P = 0.011, respectively). This finding suggested that in patients with severe disease, a larger proportion of serum antibodies were antibodies with no detectable neutralizing activity. The antibody avidity was also significantly higher in patients with severe disease than in those with mild disease (P &lt; 0.05). Among patients with severe disease, those who required positive pressure ventilation (PPV) had significantly higher ELISA titers than those who did not require PPV (P &lt; 0.05). Multivariate analysis showed that the ELISA titer and antibody avidity were independently associated with severe disease. Higher titers of nonneutralizing antibody with higher avidity at the early stage of influenza virus infection may be associated with worse clinical severity and poorer outcomes. Copyright © 2012, American Society for Microbiology. All Rights Reserved.","author":[{"dropping-particle":"","family":"To","given":"Kelvin K.W.","non-dropping-particle":"","parse-names":false,"suffix":""},{"dropping-particle":"","family":"Zhang","given":"Anna J.X.","non-dropping-particle":"","parse-names":false,"suffix":""},{"dropping-particle":"","family":"Hung","given":"Ivan F.N.","non-dropping-particle":"","parse-names":false,"suffix":""},{"dropping-particle":"","family":"Xu","given":"Ting","non-dropping-particle":"","parse-names":false,"suffix":""},{"dropping-particle":"","family":"Ip","given":"Whitney C.T.","non-dropping-particle":"","parse-names":false,"suffix":""},{"dropping-particle":"","family":"Wong","given":"Rebecca T.Y.","non-dropping-particle":"","parse-names":false,"suffix":""},{"dropping-particle":"","family":"Ng","given":"Joseph C.K.","non-dropping-particle":"","parse-names":false,"suffix":""},{"dropping-particle":"","family":"Chan","given":"Jasper F.W.","non-dropping-particle":"","parse-names":false,"suffix":""},{"dropping-particle":"","family":"Chan","given":"Kwok Hung","non-dropping-particle":"","parse-names":false,"suffix":""},{"dropping-particle":"","family":"Yuen","given":"Kwok Yung","non-dropping-particle":"","parse-names":false,"suffix":""}],"container-title":"Clinical and Vaccine Immunology","id":"ITEM-5","issue":"7","issued":{"date-parts":[["2012"]]},"page":"1012-1018","title":"High titer and avidity of nonneutralizing antibodies against influenza vaccine antigen are associated with severe influenza","type":"article-journal","volume":"19"},"uris":["http://www.mendeley.com/documents/?uuid=81783864-7266-4560-88ac-71381ec2eb03"]},{"id":"ITEM-6","itemData":{"DOI":"10.1089/vim.2014.0061","ISSN":"15578976","abstract":"The hemagglutination inhibition (HAI) antibody titer is considered the primary immune correlate of protection for influenza. However, recent studies have highlighted the limitations on the use of the HAI titer as a correlate in at-risk populations such as children and older adults. In addition to the neutralization of cell-free virus by antibodies to hemagglutinin and interference of virus release from infected cells by antibodies to neuraminidase, influenza virus-specific antibodies specifically can bind to infected cells and lyse virus-infected cells through the activation of complement or natural killer (NK) cells, via antibody-dependent cellular cytotoxicity (ADCC) or complement-dependent lysis (CDL). We evaluated preexisting HAI, CDL, and ADCC antibodies in young children enrolled in a prospective cohort study of dengue during the epidemic with influenza A(H1N1)pdm09 virus to determine associations between preexisting antibodies and the occurrence of clinical or subclinical influenza virus infection. Though both preexisting HAI and CDL antibodies were associated with protection against clinical influenza, our data suggested that CDL was not a better correlate than HAI. We found that ADCC antibodies behaved differently from HAI and CDL antibodies. Unlike HAI and CDL antibodies, preexisting ADCC antibodies did not correlate with protection against clinical influenza. In fact, ADCC antibodies were detected more frequently in the clinical influenza group than the subclinical group. In addition, in contrast to HAI and CDL antibodies, HAI and the ADCC antibodies titers did not correlate. We also found that ADCC, but not CDL or HAI antibodies, positively correlated with the ages of the children.","author":[{"dropping-particle":"","family":"Co","given":"Mary Dawn T.","non-dropping-particle":"","parse-names":false,"suffix":""},{"dropping-particle":"","family":"Terajima","given":"Masanori","non-dropping-particle":"","parse-names":false,"suffix":""},{"dropping-particle":"","family":"Thomas","given":"Stephen J.","non-dropping-particle":"","parse-names":false,"suffix":""},{"dropping-particle":"","family":"Jarman","given":"Richard G.","non-dropping-particle":"","parse-names":false,"suffix":""},{"dropping-particle":"","family":"Rungrojcharoenkit","given":"Kamonthip","non-dropping-particle":"","parse-names":false,"suffix":""},{"dropping-particle":"","family":"Fernandez","given":"Stefan","non-dropping-particle":"","parse-names":false,"suffix":""},{"dropping-particle":"","family":"Yoon","given":"In Kyu","non-dropping-particle":"","parse-names":false,"suffix":""},{"dropping-particle":"","family":"Buddhari","given":"Darunee","non-dropping-particle":"","parse-names":false,"suffix":""},{"dropping-particle":"","family":"Cruz","given":"John","non-dropping-particle":"","parse-names":false,"suffix":""},{"dropping-particle":"","family":"Ennis","given":"Francis A.","non-dropping-particle":"","parse-names":false,"suffix":""}],"container-title":"Viral Immunology","id":"ITEM-6","issue":"8","issued":{"date-parts":[["2014"]]},"page":"375-382","title":"Relationship of preexisting influenza hemagglutination inhibition, complement-dependent lytic, and antibody-dependent cellular cytotoxicity antibodies to the development of clinical illness in a prospective study of A(H1N1)pdm09 influenza in children","type":"article-journal","volume":"27"},"uris":["http://www.mendeley.com/documents/?uuid=b070cc93-82fa-4262-8636-f869e1cecfe2"]},{"id":"ITEM-7","itemData":{"DOI":"10.1017/S0022172400062410","ISSN":"00221724","abstract":"Thirty-three volunteers were inoculated intranasally with coronavirus 229 E, and their responses monitored by antibody rises, symptomatology and virus excretion. These were related to their pre-trial immune status as indicated by concentrations of specific antibodies and non-specific proteins in serum and nasal washings. Both circulating and local specific antibodies were associated with protection from infection and disease, but only specific IgA antibodies of either type appeared to shorten the period of virus shedding. Although total secretory IgA was significantly associated only with reduction of symptoms, total protein in nasal washings appeared to protect against infection also, indicating that other locally produced proteins, not identified, may be associated with resistance. Two of the many factors which may affect the concentration of circulating and local protective proteins and thus influence the outcome of virus inoculation, namely, sex of the volunteer and the interval since the previous cold, were examined. Male volunteers or volunteers who had had evidence of a recent respiratory infection were less likely to be infected, but if they were infected, they had lower clinical scores and stopped shedding virus earlier than the rest. These groups possessed higher concentrations of specific antibodies and non-specific proteins in their pre-challenge sera and/or nasal washings. The significance of these findings is discussed. © 1985, Cambridge University Press. All rights reserved.","author":[{"dropping-particle":"","family":"Callow","given":"Kathleen A.","non-dropping-particle":"","parse-names":false,"suffix":""}],"container-title":"Journal of Hygiene","id":"ITEM-7","issued":{"date-parts":[["1985"]]},"page":"173-189","title":"Effect of specific humoral immunity and some non-specific factors on resistance of volunteers to respiratory coronavirus infection","type":"article-journal","volume":"95"},"uris":["http://www.mendeley.com/documents/?uuid=789c78c3-a061-4e65-b066-87384abfb7e6"]}],"mendeley":{"formattedCitation":"[7–10,13–15]","plainTextFormattedCitation":"[7–10,13–15]","previouslyFormattedCitation":"[7–10,13–15]"},"properties":{"noteIndex":0},"schema":"https://github.com/citation-style-language/schema/raw/master/csl-citation.json"}</w:instrText>
      </w:r>
      <w:r w:rsidR="004B4C67">
        <w:fldChar w:fldCharType="separate"/>
      </w:r>
      <w:r w:rsidR="004B4C67" w:rsidRPr="004B4C67">
        <w:rPr>
          <w:noProof/>
        </w:rPr>
        <w:t>[7–10,13–15]</w:t>
      </w:r>
      <w:r w:rsidR="004B4C67">
        <w:fldChar w:fldCharType="end"/>
      </w:r>
      <w:r w:rsidR="00E55A0B">
        <w:t>.</w:t>
      </w:r>
      <w:r w:rsidR="00E17029">
        <w:t xml:space="preserve"> Indeed, </w:t>
      </w:r>
      <w:r w:rsidR="00920345">
        <w:t>for</w:t>
      </w:r>
      <w:r w:rsidR="00E17029">
        <w:t xml:space="preserve"> other coronaviruses</w:t>
      </w:r>
      <w:r w:rsidR="00266D3D">
        <w:t>,</w:t>
      </w:r>
      <w:r w:rsidR="00920345">
        <w:t xml:space="preserve"> neutralizing antibodies</w:t>
      </w:r>
      <w:r w:rsidR="00AF667A">
        <w:t xml:space="preserve"> are </w:t>
      </w:r>
      <w:commentRangeStart w:id="19"/>
      <w:ins w:id="20" w:author="Kate D Crawford" w:date="2020-04-19T20:11:00Z">
        <w:r w:rsidR="006C5F5E">
          <w:lastRenderedPageBreak/>
          <w:t>protective in mouse models of infection (</w:t>
        </w:r>
        <w:r w:rsidR="006C5F5E" w:rsidRPr="009F5049">
          <w:rPr>
            <w:color w:val="auto"/>
            <w:szCs w:val="24"/>
            <w:lang w:eastAsia="en-US"/>
          </w:rPr>
          <w:t>PMID:</w:t>
        </w:r>
        <w:r w:rsidR="006C5F5E">
          <w:rPr>
            <w:color w:val="auto"/>
            <w:szCs w:val="24"/>
            <w:lang w:eastAsia="en-US"/>
          </w:rPr>
          <w:t xml:space="preserve"> </w:t>
        </w:r>
        <w:r w:rsidR="006C5F5E" w:rsidRPr="009F5049">
          <w:rPr>
            <w:color w:val="auto"/>
            <w:szCs w:val="24"/>
            <w:lang w:eastAsia="en-US"/>
          </w:rPr>
          <w:t>26216974</w:t>
        </w:r>
        <w:r w:rsidR="006C5F5E">
          <w:rPr>
            <w:color w:val="auto"/>
            <w:szCs w:val="24"/>
            <w:lang w:eastAsia="en-US"/>
          </w:rPr>
          <w:t xml:space="preserve">, </w:t>
        </w:r>
        <w:r w:rsidR="006C5F5E" w:rsidRPr="009F5049">
          <w:rPr>
            <w:color w:val="auto"/>
            <w:szCs w:val="24"/>
            <w:lang w:eastAsia="en-US"/>
          </w:rPr>
          <w:t>PMID:</w:t>
        </w:r>
        <w:r w:rsidR="006C5F5E">
          <w:rPr>
            <w:color w:val="auto"/>
            <w:szCs w:val="24"/>
            <w:lang w:eastAsia="en-US"/>
          </w:rPr>
          <w:t xml:space="preserve"> </w:t>
        </w:r>
        <w:r w:rsidR="006C5F5E" w:rsidRPr="009F5049">
          <w:rPr>
            <w:color w:val="auto"/>
            <w:szCs w:val="24"/>
            <w:lang w:eastAsia="en-US"/>
          </w:rPr>
          <w:t>26976607</w:t>
        </w:r>
        <w:r w:rsidR="006C5F5E">
          <w:rPr>
            <w:color w:val="auto"/>
            <w:szCs w:val="24"/>
            <w:lang w:eastAsia="en-US"/>
          </w:rPr>
          <w:t xml:space="preserve">, </w:t>
        </w:r>
        <w:r w:rsidR="006C5F5E" w:rsidRPr="009F5049">
          <w:rPr>
            <w:color w:val="auto"/>
            <w:szCs w:val="24"/>
            <w:lang w:eastAsia="en-US"/>
          </w:rPr>
          <w:t>PMID:</w:t>
        </w:r>
        <w:r w:rsidR="006C5F5E">
          <w:rPr>
            <w:color w:val="auto"/>
            <w:szCs w:val="24"/>
            <w:lang w:eastAsia="en-US"/>
          </w:rPr>
          <w:t xml:space="preserve"> </w:t>
        </w:r>
        <w:r w:rsidR="006C5F5E" w:rsidRPr="009F5049">
          <w:rPr>
            <w:color w:val="auto"/>
            <w:szCs w:val="24"/>
            <w:lang w:eastAsia="en-US"/>
          </w:rPr>
          <w:t>30712865</w:t>
        </w:r>
        <w:r w:rsidR="006C5F5E">
          <w:rPr>
            <w:color w:val="auto"/>
            <w:szCs w:val="24"/>
            <w:lang w:eastAsia="en-US"/>
          </w:rPr>
          <w:t xml:space="preserve"> </w:t>
        </w:r>
        <w:r w:rsidR="006C5F5E" w:rsidRPr="008E0801">
          <w:rPr>
            <w:color w:val="auto"/>
            <w:szCs w:val="24"/>
            <w:lang w:eastAsia="en-US"/>
          </w:rPr>
          <w:t>PMID:18199635</w:t>
        </w:r>
        <w:r w:rsidR="006C5F5E">
          <w:rPr>
            <w:color w:val="auto"/>
            <w:szCs w:val="24"/>
            <w:lang w:eastAsia="en-US"/>
          </w:rPr>
          <w:t>)</w:t>
        </w:r>
        <w:r w:rsidR="006C5F5E">
          <w:t xml:space="preserve"> and </w:t>
        </w:r>
      </w:ins>
      <w:commentRangeEnd w:id="19"/>
      <w:ins w:id="21" w:author="Kate D Crawford" w:date="2020-04-19T20:12:00Z">
        <w:r w:rsidR="006C5F5E">
          <w:rPr>
            <w:rStyle w:val="CommentReference"/>
            <w:rFonts w:ascii="Times New Roman" w:hAnsi="Times New Roman"/>
            <w:snapToGrid/>
            <w:lang w:bidi="ar-SA"/>
          </w:rPr>
          <w:commentReference w:id="19"/>
        </w:r>
      </w:ins>
      <w:r w:rsidR="00AF667A">
        <w:t xml:space="preserve">associated with at least some reduced susceptibility to re-infection or disease </w:t>
      </w:r>
      <w:r w:rsidR="001E6559">
        <w:fldChar w:fldCharType="begin" w:fldLock="1"/>
      </w:r>
      <w:r w:rsidR="00BB477E">
        <w:instrText xml:space="preserve">ADDIN CSL_CITATION {"citationItems":[{"id":"ITEM-1","itemData":{"DOI":"10.1017/S0950268800048019","ISSN":"14694409","PMID":"2170159","abstract":"After preliminary trials, the detailed changes in the concentration of specific circulating and local antibodies were followed in 15 volunteers inoculated with coronavirus 229E. Ten of them, who had significantly lower concentrations of pre-existing antibody than the rest, became infected and eight of these developed colds. A limited investigation of circulating lymphocyte populations showed some lymphocytopenia in infected volunteers. In this group, antibody concentrations started to increase 1 week after inoculation and reached a maximum about 1 week later. Thereafter antibody titres slowly declined. Although concentrations were still slightly raised 1 year later, this did not always prevent reinfection when volunteers were then challenged with the homologous virus. However, the period of virus shedding was shorter than before and none developed a cold. All of the uninfected group were infected on re-challenge although they also appeared to show some resistance to disease and in the extent of infection. These results are discussed with reference to natural infections with coronavirus and with other infections, such as rhinovirus infections. © 1990, Cambridge University Press. All rights reserved.","author":[{"dropping-particle":"","family":"Callow","given":"K. A.","non-dropping-particle":"","parse-names":false,"suffix":""},{"dropping-particle":"","family":"Parry","given":"H. F.","non-dropping-particle":"","parse-names":false,"suffix":""},{"dropping-particle":"","family":"Sergeant","given":"M.","non-dropping-particle":"","parse-names":false,"suffix":""},{"dropping-particle":"","family":"Tyrrell","given":"D. A.J.","non-dropping-particle":"","parse-names":false,"suffix":""}],"container-title":"Epidemiology and Infection","id":"ITEM-1","issued":{"date-parts":[["1990"]]},"page":"435-446","title":"The time course of the immune response to experimental coronavirus infection of man","type":"article-journal","volume":"105"},"uris":["http://www.mendeley.com/documents/?uuid=2fd72c59-9169-41f5-a92d-a60dc7a506a7"]},{"id":"ITEM-2","itemData":{"DOI":"10.1002/jmv.1890130208","ISSN":"10969071","abstract":"Strains of human coronavirus (HCV) isolated between 1974 and 1976 have been studied in vitro and in volunteers. All strains caused colds in volunteers, and those cultivable in tissue culture (TC) produced significantly more coryza and less sore throat than strains growing only in organ culture (OC). The TC strains were serologically related to 229E, but these isolates produced colds with a frequency and severity that contrasted with the effects of 229E itself. Tests on volunteers' preinfection sera showed that the prevalence of antibody to 229E had increased during the period 1961–1979 and that during 1977–1979 only 11% of subjects had no neutralising antibody against 229E. Susceptibility to the 229E‐related isolates PR and TO was associated with low preinfection serum neutralising antibody against the homologous virus, and paired sera frequently showed fourfold or greater antibody rises, most commonly against the homologous strain. Volunteers infected with TO were immune when reinoculated with the same strain approximately 1 year later, but other similar volunteers were at least partly susceptible to infection with a heterologous 229E‐related virus after similar time intervals. Although the strains of HCV that were grown in tissue culture were all related to the prototype 229E, they appeared not to be identical with it, and this heterogeneity is probably a significant factor in the epidemiology of HCV infections. Copyright © 1984 Wiley‐Liss, Inc., A Wiley Company","author":[{"dropping-particle":"","family":"Reed","given":"Sylvia E.","non-dropping-particle":"","parse-names":false,"suffix":""}],"container-title":"Journal of Medical Virology","id":"ITEM-2","issued":{"date-parts":[["1984"]]},"page":"179-192","title":"The behaviour of recent isolates of human respiratory coronavirus in vitro and in volunteers: Evidence of heterogeneity among 229E‐related strains","type":"article-journal","volume":"13"},"uris":["http://www.mendeley.com/documents/?uuid=c4baf009-74ef-41dd-a6fd-c8e747208018"]},{"id":"ITEM-3","itemData":{"DOI":"10.1128/jvi.78.7.3572-3577.2004","ISSN":"0022-538X","abstract":"Following intranasal administration, the severe acute respiratory syndrome (SARS) coronavirus replicated to high titers in the respiratory tracts of BALB/c mice. Peak replication was seen in the absence of disease on day 1 or 2, depending on the dose administered, and the virus was cleared within a week. Viral antigen and nu- cleic acid were detected in bronchiolar epithelial cells during peak viral replication. Mice developed a neu- tralizing antibody response and were protected from reinfection 28 days following primary infection. Passive transfer of immune serum to naïve mice prevented virus replication in the lower respiratory tract following intranasal challenge. Thus, antibodies, acting alone, can prevent replication of the SARS coronavirus in the lung, a promising observation for the development of vaccines, immunotherapy, and immunoprophylaxis regimens. Severe","author":[{"dropping-particle":"","family":"Subbarao","given":"K.","non-dropping-particle":"","parse-names":false,"suffix":""},{"dropping-particle":"","family":"McAuliffe","given":"J.","non-dropping-particle":"","parse-names":false,"suffix":""},{"dropping-particle":"","family":"Vogel","given":"L.","non-dropping-particle":"","parse-names":false,"suffix":""},{"dropping-particle":"","family":"Fahle","given":"G.","non-dropping-particle":"","parse-names":false,"suffix":""},{"dropping-particle":"","family":"Fischer","given":"S.","non-dropping-particle":"","parse-names":false,"suffix":""},{"dropping-particle":"","family":"Tatti","given":"K.","non-dropping-particle":"","parse-names":false,"suffix":""},{"dropping-particle":"","family":"Packard","given":"M.","non-dropping-particle":"","parse-names":false,"suffix":""},{"dropping-particle":"","family":"Shieh","given":"W.-J.","non-dropping-particle":"","parse-names":false,"suffix":""},{"dropping-particle":"","family":"Zaki","given":"S.","non-dropping-particle":"","parse-names":false,"suffix":""},{"dropping-particle":"","family":"Murphy","given":"B.","non-dropping-particle":"","parse-names":false,"suffix":""}],"container-title":"Journal of Virology","id":"ITEM-3","issue":"7","issued":{"date-parts":[["2004"]]},"page":"3572-3577","title":"Prior Infection and Passive Transfer of Neutralizing Antibody Prevent Replication of Severe Acute Respiratory Syndrome Coronavirus in the Respiratory Tract of Mice","type":"article-journal","volume":"78"},"uris":["http://www.mendeley.com/documents/?uuid=6a39725e-6339-4393-9a9d-722b69b9272c"]},{"id":"ITEM-4","itemData":{"DOI":"10.1016/j.virol.2005.06.016","ISSN":"00426822","abstract":"Although the recent SARS coronavirus (SARS-CoV) that appeared in 2002 has now been contained, the possibility of re-emergence of SARS-CoV remains. Due to the threat of re-emergence, the overall fatality rate of </w:instrText>
      </w:r>
      <w:r w:rsidR="00BB477E">
        <w:rPr>
          <w:rFonts w:ascii="Cambria Math" w:hAnsi="Cambria Math" w:cs="Cambria Math"/>
        </w:rPr>
        <w:instrText>∼</w:instrText>
      </w:r>
      <w:r w:rsidR="00BB477E">
        <w:instrText>10%, and the rapid dispersion of the virus via international travel, viable vaccine candidates providing protection from SARS are clearly needed. We developed an attenuated VSV recombinant (VSV-S) expressing the SARS coronavirus (SARS-CoV) spike (S) protein. In cells infected with this recombinant, S protein was synthesized, glycosylated at approximately 17 Asn residues, and transported via the Golgi to the cell surface. Mice vaccinated with VSV-S developed SARS-neutralizing antibody and were able to control a challenge with SARS-CoV performed at 1 month or 4 months after a single vaccination. We also demonstrated, by passive antibody transfer, that the antibody response induced by the vaccine was sufficient for controlling SARS-CoV infection. A VSV-vectored SARS vaccine could have significant advantages over other SARS vaccine candidates described to date.","author":[{"dropping-particle":"","family":"Kapadia","given":"Sagar U.","non-dropping-particle":"","parse-names":false,"suffix":""},{"dropping-particle":"","family":"Rose","given":"John K.","non-dropping-particle":"","parse-names":false,"suffix":""},{"dropping-particle":"","family":"Lamirande","given":"Elaine","non-dropping-particle":"","parse-names":false,"suffix":""},{"dropping-particle":"","family":"Vogel","given":"Leatrice","non-dropping-particle":"","parse-names":false,"suffix":""},{"dropping-particle":"","family":"Subbarao","given":"Kanta","non-dropping-particle":"","parse-names":false,"suffix":""},{"dropping-particle":"","family":"Roberts","given":"Anjeanette","non-dropping-particle":"","parse-names":false,"suffix":""}],"container-title":"Virology","id":"ITEM-4","issue":"2","issued":{"date-parts":[["2005"]]},"page":"174-182","title":"Long-term protection from SARS coronavirus infection conferred by a single immunization with an attenuated VSV-based vaccine","type":"article-journal","volume":"340"},"uris":["http://www.mendeley.com/documents/?uuid=20f99e1c-c4fc-4659-8420-4146315bbe48"]},{"id":"ITEM-5","itemData":{"DOI":"10.1017/S0022172400062410","ISSN":"00221724","abstract":"Thirty-three volunteers were inoculated intranasally with coronavirus 229 E, and their responses monitored by antibody rises, symptomatology and virus excretion. These were related to their pre-trial immune status as indicated by concentrations of specific antibodies and non-specific proteins in serum and nasal washings. Both circulating and local specific antibodies were associated with protection from infection and disease, but only specific IgA antibodies of either type appeared to shorten the period of virus shedding. Although total secretory IgA was significantly associated only with reduction of symptoms, total protein in nasal washings appeared to protect against infection also, indicating that other locally produced proteins, not identified, may be associated with resistance. Two of the many factors which may affect the concentration of circulating and local protective proteins and thus influence the outcome of virus inoculation, namely, sex of the volunteer and the interval since the previous cold, were examined. Male volunteers or volunteers who had had evidence of a recent respiratory infection were less likely to be infected, but if they were infected, they had lower clinical scores and stopped shedding virus earlier than the rest. These groups possessed higher concentrations of specific antibodies and non-specific proteins in their pre-challenge sera and/or nasal washings. The significance of these findings is discussed. © 1985, Cambridge University Press. All rights reserved.","author":[{"dropping-particle":"","family":"Callow","given":"Kathleen A.","non-dropping-particle":"","parse-names":false,"suffix":""}],"container-title":"Journal of Hygiene","id":"ITEM-5","issued":{"date-parts":[["1985"]]},"page":"173-189","title":"Effect of specific humoral immunity and some non-specific factors on resistance of volunteers to respiratory coronavirus infection","type":"article-journal","volume":"95"},"uris":["http://www.mendeley.com/documents/?uuid=789c78c3-a061-4e65-b066-87384abfb7e6"]}],"mendeley":{"formattedCitation":"[15–19]","plainTextFormattedCitation":"[15–19]","previouslyFormattedCitation":"[15–19]"},"properties":{"noteIndex":0},"schema":"https://github.com/citation-style-language/schema/raw/master/csl-citation.json"}</w:instrText>
      </w:r>
      <w:r w:rsidR="001E6559">
        <w:fldChar w:fldCharType="separate"/>
      </w:r>
      <w:r w:rsidR="001E6559" w:rsidRPr="001E6559">
        <w:rPr>
          <w:noProof/>
        </w:rPr>
        <w:t>[15–19]</w:t>
      </w:r>
      <w:r w:rsidR="001E6559">
        <w:fldChar w:fldCharType="end"/>
      </w:r>
      <w:ins w:id="22" w:author="Kate D Crawford" w:date="2020-04-19T20:12:00Z">
        <w:r w:rsidR="006C5F5E">
          <w:t xml:space="preserve">. Furthermore, </w:t>
        </w:r>
      </w:ins>
      <w:del w:id="23" w:author="Kate D Crawford" w:date="2020-04-19T20:12:00Z">
        <w:r w:rsidR="00266D3D" w:rsidDel="006C5F5E">
          <w:delText xml:space="preserve">—and </w:delText>
        </w:r>
      </w:del>
      <w:r w:rsidR="00266D3D">
        <w:t xml:space="preserve">anecdotal </w:t>
      </w:r>
      <w:r w:rsidR="00376B92">
        <w:t>reports</w:t>
      </w:r>
      <w:r w:rsidR="00266D3D">
        <w:t xml:space="preserve"> suggest that passive transfer of neutralizing antibodies</w:t>
      </w:r>
      <w:r w:rsidR="00325AE9">
        <w:t xml:space="preserve"> to sick patients may </w:t>
      </w:r>
      <w:r w:rsidR="00287499">
        <w:t>help alleviate</w:t>
      </w:r>
      <w:r w:rsidR="00325AE9">
        <w:t xml:space="preserve"> disease </w:t>
      </w:r>
      <w:r w:rsidR="00287499">
        <w:t>from</w:t>
      </w:r>
      <w:r w:rsidR="00325AE9">
        <w:t xml:space="preserve"> SARS-CoV-2 and </w:t>
      </w:r>
      <w:r w:rsidR="00A57F20">
        <w:t>its close relative SARS-</w:t>
      </w:r>
      <w:proofErr w:type="spellStart"/>
      <w:r w:rsidR="00A57F20">
        <w:t>CoV</w:t>
      </w:r>
      <w:proofErr w:type="spellEnd"/>
      <w:r w:rsidR="00A57F20">
        <w:t xml:space="preserve"> </w:t>
      </w:r>
      <w:r w:rsidR="00497686">
        <w:fldChar w:fldCharType="begin" w:fldLock="1"/>
      </w:r>
      <w:r w:rsidR="004B4C67">
        <w:instrText>ADDIN CSL_CITATION {"citationItems":[{"id":"ITEM-1","itemData":{"DOI":"10.1111/j.1469-0691.2004.00956.x","ISSN":"1198743X","abstract":"Treatment of severe acute respiratory syndrome (SARS) is experimental, and the effectiveness of ribavirin-steroid therapy is unclear. Forty SARS patients with progressive disease after ribavirin treatment and 1.5 g of pulsed methylprednisolone were given either convalescent plasma (n = 19) or further pulsed methylprednisolone (n = 21) in a retrospective non-randomised study. Good clinical outcome was defined as discharge by day 22 following the onset of symptoms. Convalescent plasma was obtained from recovered patients after informed consent. Patients in the plasma group had a shorter hospital stay (p 0.001) and lower mortality (p 0.049) than the comparator group. No immediate adverse effects were observed following plasma infusion. © 2004 Copyright by the European Society of Clinical Microbiology and Infectious Diseases.","author":[{"dropping-particle":"","family":"Soo","given":"Y. O.Y.","non-dropping-particle":"","parse-names":false,"suffix":""},{"dropping-particle":"","family":"Cheng","given":"Y.","non-dropping-particle":"","parse-names":false,"suffix":""},{"dropping-particle":"","family":"Wong","given":"R.","non-dropping-particle":"","parse-names":false,"suffix":""},{"dropping-particle":"","family":"Hui","given":"D. S.","non-dropping-particle":"","parse-names":false,"suffix":""},{"dropping-particle":"","family":"Lee","given":"C. K.","non-dropping-particle":"","parse-names":false,"suffix":""},{"dropping-particle":"","family":"Tsang","given":"K. K.S.","non-dropping-particle":"","parse-names":false,"suffix":""},{"dropping-particle":"","family":"Ng","given":"M. H.L.","non-dropping-particle":"","parse-names":false,"suffix":""},{"dropping-particle":"","family":"Chan","given":"P.","non-dropping-particle":"","parse-names":false,"suffix":""},{"dropping-particle":"","family":"Cheng","given":"G.","non-dropping-particle":"","parse-names":false,"suffix":""},{"dropping-particle":"","family":"Sung","given":"J. J.Y.","non-dropping-particle":"","parse-names":false,"suffix":""}],"container-title":"Clinical Microbiology and Infection","id":"ITEM-1","issue":"7","issued":{"date-parts":[["2004"]]},"page":"676-678","title":"Retrospective comparison of convalescent plasma with continuing high-dose methylprednisolone treatment in SARS patients","type":"article-journal","volume":"10"},"uris":["http://www.mendeley.com/documents/?uuid=c7352614-1c8a-4ee5-84d1-613b1ff4b6e3"]},{"id":"ITEM-2","itemData":{"DOI":"10.1007/s10096-004-1271-9","ISSN":"09349723","abstract":"In order to evaluate the efficacy of convalescent plasma therapy in the treatment of patients with severe acute respiratory syndrome (SARS), 80 SARS patients were given convalescent plasma at Prince of Wales Hospital, Hong Kong, between 20 March and 26 May 2003. Good outcome was defined as discharge by day 22 following the onset of SARS symptoms. Poor outcome was defined as death or hospitalization beyond 22 days. A higher day-22 discharge rate was observed among patients who were given convalescent plasma before day 14 of illness (58.3% vs 15.6%; P&lt;0.001) and among those who were PCR positive and seronegative for coronavirus at the time of plasma infusion (66.7% vs 20%; P=0.001). © Springer-Verlag 2004.","author":[{"dropping-particle":"","family":"Cheng","given":"Y.","non-dropping-particle":"","parse-names":false,"suffix":""},{"dropping-particle":"","family":"Wong","given":"R.","non-dropping-particle":"","parse-names":false,"suffix":""},{"dropping-particle":"","family":"Soo","given":"Y. O.Y.","non-dropping-particle":"","parse-names":false,"suffix":""},{"dropping-particle":"","family":"Wong","given":"W. S.","non-dropping-particle":"","parse-names":false,"suffix":""},{"dropping-particle":"","family":"Lee","given":"C. K.","non-dropping-particle":"","parse-names":false,"suffix":""},{"dropping-particle":"","family":"Ng","given":"M. H.L.","non-dropping-particle":"","parse-names":false,"suffix":""},{"dropping-particle":"","family":"Chan","given":"P.","non-dropping-particle":"","parse-names":false,"suffix":""},{"dropping-particle":"","family":"Wong","given":"K. C.","non-dropping-particle":"","parse-names":false,"suffix":""},{"dropping-particle":"","family":"Leung","given":"C. B.","non-dropping-particle":"","parse-names":false,"suffix":""},{"dropping-particle":"","family":"Cheng","given":"G.","non-dropping-particle":"","parse-names":false,"suffix":""}],"container-title":"European Journal of Clinical Microbiology and Infectious Diseases","id":"ITEM-2","issued":{"date-parts":[["2005"]]},"page":"44-46","title":"Use of convalescent plasma therapy in SARS patients in Hong Kong","type":"article-journal","volume":"24"},"uris":["http://www.mendeley.com/documents/?uuid=56f6b314-4349-4623-a699-2de6cd0f92a5"]},{"id":"ITEM-3","itemData":{"DOI":"10.1073/pnas.2004168117","ISSN":"1091-6490","PMID":"32253318","abstract":"Currently, there are no approved specific antiviral agents for novel coronavirus disease 2019 (COVID-19). In this study, 10 severe patients confirmed by real-time viral RNA test were enrolled prospectively. One dose of 200 mL of convalescent plasma (CP) derived from recently recovered donors with the neutralizing antibody titers above 1:640 was transfused to the patients as an addition to maximal supportive care and antiviral agents. The primary endpoint was the safety of CP transfusion. The second endpoints were the improvement of clinical symptoms and laboratory parameters within 3 d after CP transfusion. The median time from onset of illness to CP transfusion was 16.5 d. After CP transfusion, the level of neutralizing antibody increased rapidly up to 1:640 in five cases, while that of the other four cases maintained at a high level (1:640). The clinical symptoms were significantly improved along with increase of oxyhemoglobin saturation within 3 d. Several parameters tended to improve as compared to pretransfusion, including increased lymphocyte counts (0.65 × 109/L vs. 0.76 × 109/L) and decreased C-reactive protein (55.98 mg/L vs. 18.13 mg/L). Radiological examinations showed varying degrees of absorption of lung lesions within 7 d. The viral load was undetectable after transfusion in seven patients who had previous viremia. No severe adverse effects were observed. This study showed CP therapy was well tolerated and could potentially improve the clinical outcomes through neutralizing viremia in severe COVID-19 cases. The optimal dose and time point, as well as the clinical benefit of CP therapy, needs further investigation in larger well-controlled trials.","author":[{"dropping-particle":"","family":"Duan","given":"Kai","non-dropping-particle":"","parse-names":false,"suffix":""},{"dropping-particle":"","family":"Liu","given":"Bende","non-dropping-particle":"","parse-names":false,"suffix":""},{"dropping-particle":"","family":"Li","given":"Cesheng","non-dropping-particle":"","parse-names":false,"suffix":""},{"dropping-particle":"","family":"Zhang","given":"Huajun","non-dropping-particle":"","parse-names":false,"suffix":""},{"dropping-particle":"","family":"Yu","given":"Ting","non-dropping-particle":"","parse-names":false,"suffix":""},{"dropping-particle":"","family":"Qu","given":"Jieming","non-dropping-particle":"","parse-names":false,"suffix":""},{"dropping-particle":"","family":"Zhou","given":"Min","non-dropping-particle":"","parse-names":false,"suffix":""},{"dropping-particle":"","family":"Chen","given":"Li","non-dropping-particle":"","parse-names":false,"suffix":""},{"dropping-particle":"","family":"Meng","given":"Shengli","non-dropping-particle":"","parse-names":false,"suffix":""},{"dropping-particle":"","family":"Hu","given":"Yong","non-dropping-particle":"","parse-names":false,"suffix":""},{"dropping-particle":"","family":"Peng","given":"Cheng","non-dropping-particle":"","parse-names":false,"suffix":""},{"dropping-particle":"","family":"Yuan","given":"Mingchao","non-dropping-particle":"","parse-names":false,"suffix":""},{"dropping-particle":"","family":"Huang","given":"Jinyan","non-dropping-particle":"","parse-names":false,"suffix":""},{"dropping-particle":"","family":"Wang","given":"Zejun","non-dropping-particle":"","parse-names":false,"suffix":""},{"dropping-particle":"","family":"Yu","given":"Jianhong","non-dropping-particle":"","parse-names":false,"suffix":""},{"dropping-particle":"","family":"Gao","given":"Xiaoxiao","non-dropping-particle":"","parse-names":false,"suffix":""},{"dropping-particle":"","family":"Wang","given":"Dan","non-dropping-particle":"","parse-names":false,"suffix":""},{"dropping-particle":"","family":"Yu","given":"Xiaoqi","non-dropping-particle":"","parse-names":false,"suffix":""},{"dropping-particle":"","family":"Li","given":"Li","non-dropping-particle":"","parse-names":false,"suffix":""},{"dropping-particle":"","family":"Zhang","given":"Jiayou","non-dropping-particle":"","parse-names":false,"suffix":""},{"dropping-particle":"","family":"Wu","given":"Xiao","non-dropping-particle":"","parse-names":false,"suffix":""},{"dropping-particle":"","family":"Li","given":"Bei","non-dropping-particle":"","parse-names":false,"suffix":""},{"dropping-particle":"","family":"Xu","given":"Yanping","non-dropping-particle":"","parse-names":false,"suffix":""},{"dropping-particle":"","family":"Chen","given":"Wei","non-dropping-particle":"","parse-names":false,"suffix":""},{"dropping-particle":"","family":"Peng","given":"Yan","non-dropping-particle":"","parse-names":false,"suffix":""},{"dropping-particle":"","family":"Hu","given":"Yeqin","non-dropping-particle":"","parse-names":false,"suffix":""},{"dropping-particle":"","family":"Lin","given":"Lianzhen","non-dropping-particle":"","parse-names":false,"suffix":""},{"dropping-particle":"","family":"Liu","given":"Xuefei","non-dropping-particle":"","parse-names":false,"suffix":""},{"dropping-particle":"","family":"Huang","given":"Shihe","non-dropping-particle":"","parse-names":false,"suffix":""},{"dropping-particle":"","family":"Zhou","given":"Zhijun","non-dropping-particle":"","parse-names":false,"suffix":""},{"dropping-particle":"","family":"Zhang","given":"Lianghao","non-dropping-particle":"","parse-names":false,"suffix":""},{"dropping-particle":"","family":"Wang","given":"Yue","non-dropping-particle":"","parse-names":false,"suffix":""},{"dropping-particle":"","family":"Zhang","given":"Zhi","non-dropping-particle":"","parse-names":false,"suffix":""},{"dropping-particle":"","family":"Deng","given":"Kun","non-dropping-particle":"","parse-names":false,"suffix":""},{"dropping-particle":"","family":"Xia","given":"Zhiwu","non-dropping-particle":"","parse-names":false,"suffix":""},{"dropping-particle":"","family":"Gong","given":"Qin","non-dropping-particle":"","parse-names":false,"suffix":""},{"dropping-particle":"","family":"Zhang","given":"Wei","non-dropping-particle":"","parse-names":false,"suffix":""},{"dropping-particle":"","family":"Zheng","given":"Xiaobei","non-dropping-particle":"","parse-names":false,"suffix":""},{"dropping-particle":"","family":"Liu","given":"Ying","non-dropping-particle":"","parse-names":false,"suffix":""},{"dropping-particle":"","family":"Yang","given":"Huichuan","non-dropping-particle":"","parse-names":false,"suffix":""},{"dropping-particle":"","family":"Zhou","given":"Dongbo","non-dropping-particle":"","parse-names":false,"suffix":""},{"dropping-particle":"","family":"Yu","given":"Ding","non-dropping-particle":"","parse-names":false,"suffix":""},{"dropping-particle":"","family":"Hou","given":"Jifeng","non-dropping-particle":"","parse-names":false,"suffix":""},{"dropping-particle":"","family":"Shi","given":"Zhengli","non-dropping-particle":"","parse-names":false,"suffix":""},{"dropping-particle":"","family":"Chen","given":"Saijuan","non-dropping-particle":"","parse-names":false,"suffix":""},{"dropping-particle":"","family":"Chen","given":"Zhu","non-dropping-particle":"","parse-names":false,"suffix":""},{"dropping-particle":"","family":"Zhang","given":"Xinxin","non-dropping-particle":"","parse-names":false,"suffix":""},{"dropping-particle":"","family":"Yang","given":"Xiaoming","non-dropping-particle":"","parse-names":false,"suffix":""}],"container-title":"Proceedings of the National Academy of Sciences of the United States of America","id":"ITEM-3","issued":{"date-parts":[["2020"]]},"title":"Effectiveness of convalescent plasma therapy in severe COVID-19 patients.","type":"article-journal"},"uris":["http://www.mendeley.com/documents/?uuid=56787edf-0a83-4f1a-adb8-35d089cc5caa"]}],"mendeley":{"formattedCitation":"[20–22]","plainTextFormattedCitation":"[20–22]","previouslyFormattedCitation":"[20–22]"},"properties":{"noteIndex":0},"schema":"https://github.com/citation-style-language/schema/raw/master/csl-citation.json"}</w:instrText>
      </w:r>
      <w:r w:rsidR="00497686">
        <w:fldChar w:fldCharType="separate"/>
      </w:r>
      <w:r w:rsidR="00084241" w:rsidRPr="00084241">
        <w:rPr>
          <w:noProof/>
        </w:rPr>
        <w:t>[20–22]</w:t>
      </w:r>
      <w:r w:rsidR="00497686">
        <w:fldChar w:fldCharType="end"/>
      </w:r>
      <w:r w:rsidR="00A57F20">
        <w:t>.</w:t>
      </w:r>
    </w:p>
    <w:p w14:paraId="4229AAB5" w14:textId="3719B905" w:rsidR="00784F31" w:rsidRDefault="00784F31" w:rsidP="00D957F4">
      <w:pPr>
        <w:pStyle w:val="MDPI31text"/>
        <w:ind w:firstLine="420"/>
      </w:pPr>
      <w:r>
        <w:t>But while there are now</w:t>
      </w:r>
      <w:r w:rsidR="00D31F3A">
        <w:t xml:space="preserve"> well-characterized and high-throughput methods (such as ELISA assays)</w:t>
      </w:r>
      <w:r w:rsidR="006C5BC1">
        <w:t xml:space="preserve"> to measure total antibody binding to SARS-CoV-2 or some of its </w:t>
      </w:r>
      <w:r w:rsidR="00A43AF7">
        <w:t xml:space="preserve">key </w:t>
      </w:r>
      <w:r w:rsidR="006C5BC1">
        <w:t xml:space="preserve">constituent proteins </w:t>
      </w:r>
      <w:r w:rsidR="007B05C3">
        <w:fldChar w:fldCharType="begin" w:fldLock="1"/>
      </w:r>
      <w:r w:rsidR="004B4C67">
        <w:instrText>ADDIN CSL_CITATION {"citationItems":[{"id":"ITEM-1","itemData":{"DOI":"10.1101/2020.03.17.20037713","abstract":"Introduction: SARS-Cov-2 (severe acute respiratory disease coronavirus 2), which causes Coronavirus Disease 2019 (COVID19) was first detected in China in late 2019 and has since then caused a global pandemic. While molecular assays to directly detect the viral genetic material are available for the diagnosis of acute infection, we currently lack serological assays suitable to specifically detect SARS-CoV-2 antibodies. Methods: Here we describe serological enzyme-linked immunosorbent assays (ELISA) that we developed using recombinant antigens derived from the spike protein of SARS-CoV-2. These assays were developed with negative control samples representing pre-COVID 19 background immunity in the general population and samples from COVID19 patients. Results: The assays are sensitive and specific, allowing for screening and identification of COVID19 seroconverters using human plasma/serum as early as 3 days post symptom onset. Importantly, these assays do not require handling of infectious virus, can be adjusted to detect different antibody types and are amendable to scaling. Conclusion: Serological assays are of critical importance to determine seroprevalence in a given population, define previous exposure and identify highly reactive human donors for the generation of convalescent serum as therapeutic. Sensitive and specific identification of coronavirus SARS-Cov-2 antibody titers will also support screening of health care workers to identify those who are already immune and can be deployed to care for infected patients minimizing the risk of viral spread to colleagues and other patients.\n\n### Competing Interest Statement\n\nThe authors have declared no competing interest.\n\n### Clinical Trial\n\nThis is not a clinical trial, just development of a serological assay.\n\n### Funding Statement\n\nMount Sinai Health System Translational Science Hub (NIH grant U54TR001433) for supporting sample collection. The work of the Personalized Virology Initiative is supported by institutional funds and philanthropic donations. This work was partially supported by the NIAID Centers of Excellence for Influenza Research and Surveillance (CEIRS) contract HHSN272201400008C, the Australian National Health and Medical Research Council (NHMRC) NHMRC Program Grant (1071916) and NHMRC Research Fellowship Level B (#1102792), the Academy of Finland and Helsinki University Hospital Funds (TYH2018322). Finally, we want to thank the three COVID19 patients for their contribution to research …","author":[{"dropping-particle":"","family":"Amanat","given":"Fatima","non-dropping-particle":"","parse-names":false,"suffix":""},{"dropping-particle":"","family":"Nguyen","given":"Thi","non-dropping-particle":"","parse-names":false,"suffix":""},{"dropping-particle":"","family":"Chromikova","given":"Veronika","non-dropping-particle":"","parse-names":false,"suffix":""},{"dropping-particle":"","family":"Strohmeier","given":"Shirin","non-dropping-particle":"","parse-names":false,"suffix":""},{"dropping-particle":"","family":"Stadlbauer","given":"Daniel","non-dropping-particle":"","parse-names":false,"suffix":""},{"dropping-particle":"","family":"Javier","given":"Andres","non-dropping-particle":"","parse-names":false,"suffix":""},{"dropping-particle":"","family":"Jiang","given":"Kaijun","non-dropping-particle":"","parse-names":false,"suffix":""},{"dropping-particle":"","family":"Asthagiri-Arunkumar","given":"Guha","non-dropping-particle":"","parse-names":false,"suffix":""},{"dropping-particle":"","family":"Polanco","given":"Jose","non-dropping-particle":"","parse-names":false,"suffix":""},{"dropping-particle":"","family":"Bermudez-Gonzalez","given":"Maria","non-dropping-particle":"","parse-names":false,"suffix":""},{"dropping-particle":"","family":"Caplivski","given":"Daniel","non-dropping-particle":"","parse-names":false,"suffix":""},{"dropping-particle":"","family":"Cheng","given":"Allen","non-dropping-particle":"","parse-names":false,"suffix":""},{"dropping-particle":"","family":"Kedzierska","given":"Katherine","non-dropping-particle":"","parse-names":false,"suffix":""},{"dropping-particle":"","family":"Vapalahti","given":"Olli","non-dropping-particle":"","parse-names":false,"suffix":""},{"dropping-particle":"","family":"Hepojoki","given":"Jussi","non-dropping-particle":"","parse-names":false,"suffix":""},{"dropping-particle":"","family":"Simon","given":"Viviana","non-dropping-particle":"","parse-names":false,"suffix":""},{"dropping-particle":"","family":"Krammer","given":"Florian","non-dropping-particle":"","parse-names":false,"suffix":""}],"container-title":"medRxiv","id":"ITEM-1","issued":{"date-parts":[["2020"]]},"title":"A serological assay to detect SARS-CoV-2 seroconversion in humans","type":"article-journal"},"uris":["http://www.mendeley.com/documents/?uuid=7b62980a-95bf-41ef-8b2e-e97983265768"]},{"id":"ITEM-2","itemData":{"DOI":"10.1101/2020.03.24.006544","abstract":"The current practice for diagnosis of SARS-CoV-2 infection relies on PCR testing of nasopharyngeal or respiratory specimens in a symptomatic patient at high epidemiologic risk. This testing strategy likely underestimates the true prevalence of infection, creating the need for serologic methods to detect infections missed by the limited testing to date. Here, we describe the development of a coronavirus antigen microarray containing immunologically significant antigens from SARS-CoV-2, in addition to SARS-CoV, MERS-CoV, common human coronavirus strains, and other common respiratory viruses. A preliminary study of human sera collected prior to the SARS-CoV-2 pandemic demonstrates overall high IgG reactivity to common human coronaviruses and low IgG reactivity to epidemic coronaviruses including SARS-CoV-2, with some cross-reactivity of conserved antigenic domains including S2 domain of spike protein and nucleocapsid protein. This array can be used to answer outstanding questions regarding SARS-CoV-2 infection, including whether baseline serology for other coronaviruses impacts disease course, how the antibody response to infection develops over time, and what antigens would be optimal for vaccine development.","author":[{"dropping-particle":"","family":"Khan","given":"Saahir","non-dropping-particle":"","parse-names":false,"suffix":""},{"dropping-particle":"","family":"Nakajima","given":"Rie","non-dropping-particle":"","parse-names":false,"suffix":""},{"dropping-particle":"","family":"Jain","given":"Aarti","non-dropping-particle":"","parse-names":false,"suffix":""},{"dropping-particle":"de","family":"Assis","given":"Rafael Ramiro","non-dropping-particle":"","parse-names":false,"suffix":""},{"dropping-particle":"","family":"Jasinskas","given":"Al","non-dropping-particle":"","parse-names":false,"suffix":""},{"dropping-particle":"","family":"Obiero","given":"Joshua M.","non-dropping-particle":"","parse-names":false,"suffix":""},{"dropping-particle":"","family":"Adenaiye","given":"Oluwasanmi","non-dropping-particle":"","parse-names":false,"suffix":""},{"dropping-particle":"","family":"Tai","given":"Sheldon","non-dropping-particle":"","parse-names":false,"suffix":""},{"dropping-particle":"","family":"Hong","given":"Filbert","non-dropping-particle":"","parse-names":false,"suffix":""},{"dropping-particle":"","family":"Milton","given":"Donald K.","non-dropping-particle":"","parse-names":false,"suffix":""},{"dropping-particle":"","family":"Davies","given":"Huw","non-dropping-particle":"","parse-names":false,"suffix":""},{"dropping-particle":"","family":"Felgner","given":"Philip L.","non-dropping-particle":"","parse-names":false,"suffix":""},{"dropping-particle":"","family":"Group","given":"Prometheus Study","non-dropping-particle":"","parse-names":false,"suffix":""}],"container-title":"bioRxiv","id":"ITEM-2","issued":{"date-parts":[["2020"]]},"title":"Analysis of Serologic Cross-Reactivity Between Common Human Coronaviruses and SARS-CoV-2 Using Coronavirus Antigen Microarray","type":"article-journal"},"uris":["http://www.mendeley.com/documents/?uuid=6593d7ba-2378-431b-9a7b-aac4d020c172"]},{"id":"ITEM-3","itemData":{"DOI":"10.3201/eid2607.200841","ISSN":"1080-6059","PMID":"32267220","abstract":"A new coronavirus, severe acute respiratory syndrome coronavirus 2 (SARS-CoV-2), has recently emerged to cause a human pandemic. Although molecular diagnostic tests were rapidly developed, serologic assays are still lacking, yet urgently needed. Validated serologic assays are needed for contact tracing, identifying the viral reservoir, and epidemiologic studies. We developed serologic assays for detection of SARS-CoV-2 neutralizing, spike protein-specific, and nucleocapsid-specific antibodies. Using serum samples from patients with PCR-confirmed SARS-CoV-2 infections, other coronaviruses, or other respiratory pathogenic infections, we validated and tested various antigens in different in-house and commercial ELISAs. We demonstrated that most PCR-confirmed SARS-CoV-2-infected persons seroconverted by 2 weeks after disease onset. We found that commercial S1 IgG or IgA ELISAs were of lower specificity, and sensitivity varied between the 2 assays; the IgA ELISA showed higher sensitivity. Overall, the validated assays described can be instrumental for detection of SARS-CoV-2-specific antibodies for diagnostic, seroepidemiologic, and vaccine evaluation studies.","author":[{"dropping-particle":"","family":"Okba","given":"Nisreen M A","non-dropping-particle":"","parse-names":false,"suffix":""},{"dropping-particle":"","family":"Müller","given":"Marcel A","non-dropping-particle":"","parse-names":false,"suffix":""},{"dropping-particle":"","family":"Li","given":"Wentao","non-dropping-particle":"","parse-names":false,"suffix":""},{"dropping-particle":"","family":"Wang","given":"Chunyan","non-dropping-particle":"","parse-names":false,"suffix":""},{"dropping-particle":"","family":"GeurtsvanKessel","given":"Corine H","non-dropping-particle":"","parse-names":false,"suffix":""},{"dropping-particle":"","family":"Corman","given":"Victor M","non-dropping-particle":"","parse-names":false,"suffix":""},{"dropping-particle":"","family":"Lamers","given":"Mart M","non-dropping-particle":"","parse-names":false,"suffix":""},{"dropping-particle":"","family":"Sikkema","given":"Reina S","non-dropping-particle":"","parse-names":false,"suffix":""},{"dropping-particle":"","family":"Bruin","given":"Erwin","non-dropping-particle":"de","parse-names":false,"suffix":""},{"dropping-particle":"","family":"Chandler","given":"Felicity D","non-dropping-particle":"","parse-names":false,"suffix":""},{"dropping-particle":"","family":"Yazdanpanah","given":"Yazdan","non-dropping-particle":"","parse-names":false,"suffix":""},{"dropping-particle":"","family":"Hingrat","given":"Quentin","non-dropping-particle":"Le","parse-names":false,"suffix":""},{"dropping-particle":"","family":"Descamps","given":"Diane","non-dropping-particle":"","parse-names":false,"suffix":""},{"dropping-particle":"","family":"Houhou-Fidouh","given":"Nadhira","non-dropping-particle":"","parse-names":false,"suffix":""},{"dropping-particle":"","family":"Reusken","given":"Chantal B E M","non-dropping-particle":"","parse-names":false,"suffix":""},{"dropping-particle":"","family":"Bosch","given":"Berend-Jan","non-dropping-particle":"","parse-names":false,"suffix":""},{"dropping-particle":"","family":"Drosten","given":"Christian","non-dropping-particle":"","parse-names":false,"suffix":""},{"dropping-particle":"","family":"Koopmans","given":"Marion P G","non-dropping-particle":"","parse-names":false,"suffix":""},{"dropping-particle":"","family":"Haagmans","given":"Bart L","non-dropping-particle":"","parse-names":false,"suffix":""}],"container-title":"Emerging infectious diseases","id":"ITEM-3","issue":"7","issued":{"date-parts":[["2020"]]},"title":"Severe Acute Respiratory Syndrome Coronavirus 2-Specific Antibody Responses in Coronavirus Disease 2019 Patients.","type":"article-journal","volume":"26"},"uris":["http://www.mendeley.com/documents/?uuid=433bfff7-6d0d-4328-9a49-474f4866bebd"]}],"mendeley":{"formattedCitation":"[2,6,23]","plainTextFormattedCitation":"[2,6,23]","previouslyFormattedCitation":"[2,6,23]"},"properties":{"noteIndex":0},"schema":"https://github.com/citation-style-language/schema/raw/master/csl-citation.json"}</w:instrText>
      </w:r>
      <w:r w:rsidR="007B05C3">
        <w:fldChar w:fldCharType="separate"/>
      </w:r>
      <w:r w:rsidR="00084241" w:rsidRPr="00084241">
        <w:rPr>
          <w:noProof/>
        </w:rPr>
        <w:t>[2,6,23]</w:t>
      </w:r>
      <w:r w:rsidR="007B05C3">
        <w:fldChar w:fldCharType="end"/>
      </w:r>
      <w:r w:rsidR="00A43AF7">
        <w:t xml:space="preserve">, </w:t>
      </w:r>
      <w:r w:rsidR="00562C98">
        <w:t>quantifying</w:t>
      </w:r>
      <w:r w:rsidR="00A43AF7">
        <w:t xml:space="preserve"> neutralizing antibody activity is more difficult. </w:t>
      </w:r>
      <w:ins w:id="24" w:author="Kate D Crawford" w:date="2020-04-19T21:13:00Z">
        <w:r w:rsidR="00FB6089">
          <w:t>Th</w:t>
        </w:r>
      </w:ins>
      <w:commentRangeStart w:id="25"/>
      <w:del w:id="26" w:author="Kate D Crawford" w:date="2020-04-19T21:13:00Z">
        <w:r w:rsidR="00CE5EC0" w:rsidDel="00FB6089">
          <w:delText>Probably t</w:delText>
        </w:r>
        <w:commentRangeEnd w:id="25"/>
        <w:r w:rsidR="00CF738F" w:rsidDel="00FB6089">
          <w:rPr>
            <w:rStyle w:val="CommentReference"/>
            <w:rFonts w:ascii="Times New Roman" w:hAnsi="Times New Roman"/>
            <w:snapToGrid/>
            <w:lang w:bidi="ar-SA"/>
          </w:rPr>
          <w:commentReference w:id="25"/>
        </w:r>
        <w:r w:rsidR="003E28FF" w:rsidDel="00FB6089">
          <w:delText>h</w:delText>
        </w:r>
      </w:del>
      <w:r w:rsidR="003E28FF">
        <w:t>e</w:t>
      </w:r>
      <w:r w:rsidR="00CE5EC0">
        <w:t xml:space="preserve"> most</w:t>
      </w:r>
      <w:ins w:id="27" w:author="Kate D Crawford" w:date="2020-04-19T21:13:00Z">
        <w:r w:rsidR="00FB6089">
          <w:t xml:space="preserve"> biologically</w:t>
        </w:r>
      </w:ins>
      <w:r w:rsidR="00CE5EC0">
        <w:t xml:space="preserve"> relevant method </w:t>
      </w:r>
      <w:r w:rsidR="00562C98">
        <w:t>is</w:t>
      </w:r>
      <w:r w:rsidR="00CE5EC0">
        <w:t xml:space="preserve"> </w:t>
      </w:r>
      <w:r w:rsidR="00712772">
        <w:t xml:space="preserve">to directly </w:t>
      </w:r>
      <w:del w:id="28" w:author="Kate D Crawford" w:date="2020-04-19T21:14:00Z">
        <w:r w:rsidR="00712772" w:rsidDel="00FB6089">
          <w:delText>assay</w:delText>
        </w:r>
        <w:r w:rsidR="00256504" w:rsidDel="00FB6089">
          <w:delText xml:space="preserve"> </w:delText>
        </w:r>
      </w:del>
      <w:ins w:id="29" w:author="Kate D Crawford" w:date="2020-04-19T21:14:00Z">
        <w:r w:rsidR="00FB6089">
          <w:t xml:space="preserve">measure </w:t>
        </w:r>
      </w:ins>
      <w:r w:rsidR="00256504">
        <w:t xml:space="preserve">how antibodies or sera inhibit infection of cells by </w:t>
      </w:r>
      <w:ins w:id="30" w:author="Kate D Crawford" w:date="2020-04-19T21:14:00Z">
        <w:r w:rsidR="00FB6089">
          <w:t xml:space="preserve">replication-competent </w:t>
        </w:r>
      </w:ins>
      <w:r w:rsidR="00256504">
        <w:t>SARS-CoV-2</w:t>
      </w:r>
      <w:r w:rsidR="00674009">
        <w:t xml:space="preserve"> </w:t>
      </w:r>
      <w:del w:id="31" w:author="Kate D Crawford" w:date="2020-04-19T20:12:00Z">
        <w:r w:rsidR="00674009" w:rsidRPr="00CF738F" w:rsidDel="00CF738F">
          <w:rPr>
            <w:i/>
            <w:iCs/>
            <w:rPrChange w:id="32" w:author="Kate D Crawford" w:date="2020-04-19T20:12:00Z">
              <w:rPr/>
            </w:rPrChange>
          </w:rPr>
          <w:delText>in the lab</w:delText>
        </w:r>
      </w:del>
      <w:ins w:id="33" w:author="Kate D Crawford" w:date="2020-04-19T20:12:00Z">
        <w:r w:rsidR="00CF738F">
          <w:rPr>
            <w:i/>
            <w:iCs/>
          </w:rPr>
          <w:t>in vitro</w:t>
        </w:r>
      </w:ins>
      <w:r w:rsidR="00674009">
        <w:t xml:space="preserve">. </w:t>
      </w:r>
      <w:r w:rsidR="00E25C20">
        <w:t>Such live-virus assays</w:t>
      </w:r>
      <w:r w:rsidR="003A0FCA">
        <w:t xml:space="preserve"> have now been performed to quantify neutralizing activity in the sera of infected patients</w:t>
      </w:r>
      <w:r w:rsidR="00DE57BF">
        <w:t xml:space="preserve"> or characterize the potency of individual antibodies</w:t>
      </w:r>
      <w:r w:rsidR="00F3427B">
        <w:t xml:space="preserve"> </w:t>
      </w:r>
      <w:r w:rsidR="0089415F">
        <w:fldChar w:fldCharType="begin" w:fldLock="1"/>
      </w:r>
      <w:r w:rsidR="004B4C67">
        <w:instrText>ADDIN CSL_CITATION {"citationItems":[{"id":"ITEM-1","itemData":{"DOI":"10.1101/2020.03.21.990770","abstract":"The pandemic caused by emerging coronavirus SARS-CoV-2 presents a serious global public health emergency in urgent need of prophylactic and therapeutic interventions. SARS-CoV-2 cellular entry depends on binding between the viral Spike protein receptor-binding domain (RBD) and the angiotensin converting enzyme 2 (ACE2) target cell receptor. Here, we report on the isolation and characterization of 206 RBD-specific monoclonal antibodies (mAbs) derived from single B cells of eight SARS-CoV-2 infected individuals. These mAbs come from diverse families of antibody heavy and light chains without apparent enrichment for particular families in the repertoire. In samples from one patient selected for further analyses, we found coexistence of germline and germline divergent clones. Both clone types demonstrated impressive binding and neutralizing activity against pseudovirus and live SARS-CoV-2. However, the antibody neutralizing potency is determined by competition with ACE2 receptor for RBD binding. Surprisingly, none of the SARS-CoV-2 antibodies nor the infected plasma cross-reacted with RBDs from either SARS-CoV or MERS-CoV although substantial plasma cross-reactivity to the trimeric Spike proteins from SARS-CoV and MERS-CoV was found. These results suggest that antibody response to RBDs is viral species-specific while that cross-recognition target regions outside the RBD. The specificity and neutralizing characteristics of this plasma cross-reactivity requires further investigation. Nevertheless, the diverse and potent neutralizing antibodies identified here are promising candidates for prophylactic and therapeutic SARS-CoV-2 interventions.","author":[{"dropping-particle":"","family":"Ju","given":"Bin","non-dropping-particle":"","parse-names":false,"suffix":""},{"dropping-particle":"","family":"Zhang","given":"Qi","non-dropping-particle":"","parse-names":false,"suffix":""},{"dropping-particle":"","family":"Ge","given":"Xiangyang","non-dropping-particle":"","parse-names":false,"suffix":""},{"dropping-particle":"","family":"Wang","given":"Ruoke","non-dropping-particle":"","parse-names":false,"suffix":""},{"dropping-particle":"","family":"Yu","given":"Jiazhen","non-dropping-particle":"","parse-names":false,"suffix":""},{"dropping-particle":"","family":"Shan","given":"Sisi","non-dropping-particle":"","parse-names":false,"suffix":""},{"dropping-particle":"","family":"Zhou","given":"Bing","non-dropping-particle":"","parse-names":false,"suffix":""},{"dropping-particle":"","family":"Song","given":"Shuo","non-dropping-particle":"","parse-names":false,"suffix":""},{"dropping-particle":"","family":"Tang","given":"Xian","non-dropping-particle":"","parse-names":false,"suffix":""},{"dropping-particle":"","family":"Yu","given":"Jinfang","non-dropping-particle":"","parse-names":false,"suffix":""},{"dropping-particle":"","family":"Ge","given":"Jiwan","non-dropping-particle":"","parse-names":false,"suffix":""},{"dropping-particle":"","family":"Lan","given":"Jun","non-dropping-particle":"","parse-names":false,"suffix":""},{"dropping-particle":"","family":"Yuan","given":"Jing","non-dropping-particle":"","parse-names":false,"suffix":""},{"dropping-particle":"","family":"Wang","given":"Haiyan","non-dropping-particle":"","parse-names":false,"suffix":""},{"dropping-particle":"","family":"Zhao","given":"Juanjuan","non-dropping-particle":"","parse-names":false,"suffix":""},{"dropping-particle":"","family":"Zhang","given":"Shuye","non-dropping-particle":"","parse-names":false,"suffix":""},{"dropping-particle":"","family":"Wang","given":"Youchun","non-dropping-particle":"","parse-names":false,"suffix":""},{"dropping-particle":"","family":"Shi","given":"Xuanling","non-dropping-particle":"","parse-names":false,"suffix":""},{"dropping-particle":"","family":"Liu","given":"Lei","non-dropping-particle":"","parse-names":false,"suffix":""},{"dropping-particle":"","family":"Wang","given":"Xinquan","non-dropping-particle":"","parse-names":false,"suffix":""},{"dropping-particle":"","family":"Zhang","given":"Zheng","non-dropping-particle":"","parse-names":false,"suffix":""},{"dropping-particle":"","family":"Zhang","given":"Linqi","non-dropping-particle":"","parse-names":false,"suffix":""}],"container-title":"bioRxiv","id":"ITEM-1","issued":{"date-parts":[["2020"]]},"title":"Potent human neutralizing antibodies elicited by SARS-CoV-2 infection","type":"article-journal"},"uris":["http://www.mendeley.com/documents/?uuid=d2c3e79e-8af8-465a-83ad-7f47334b7ab8"]},{"id":"ITEM-2","itemData":{"DOI":"10.1101/2020.04.07.023903","abstract":"SARS-CoV-2 is a newly emerged coronavirus responsible for the current COVID-19 pandemic that has resulted in more than one million infections and 73,000 deaths. Vaccine and therapeutic discovery efforts are paramount to curb the pandemic spread of this zoonotic virus. The SARS-CoV-2 spike (S) glycoprotein promotes entry into host cells and is the main target of neutralizing antibodies. Here we describe multiple monoclonal antibodies targeting SARS-CoV-2 S identified from memory B cells of a SARS survivor infected in 2003. One antibody, named S309, potently neutralizes SARS-CoV-2 and SARS-CoV pseudoviruses as well as authentic SARS-CoV-2 by engaging the S receptor-binding domain. Using cryo-electron microscopy and binding assays, we show that S309 recognizes a glycan-containing epitope that is conserved within the sarbecovirus subgenus, without competing with receptor attachment. Antibody cocktails including S309 along with other antibodies identified here further enhanced SARS-CoV-2 neutralization and may limit the emergence of neutralization-escape mutants. These results pave the way for using S309 and S309-containing antibody cocktails for prophylaxis in individuals at high risk of exposure or as a post-exposure therapy to limit or treat severe disease.\n\n### Competing Interest Statement\n\nD.P., S.B., K.C., E.C., C.H-D., G.S., M.B., A.K., K.F., A.P. F.Z., S.J., B.G., A.D.M., A.L., A.T., H.W.V, R.S. and D.C. are employees of Vir Biotechnology Inc. and may hold shares in Vir Biotechnology Inc. M.S.D. is a consultant for Inbios, Eli Lilly, Vir Biotechnology, NGM Biopharmaceuticals, and Emergent BioSolutions and on the Scientific Advisory Board of Moderna. The Diamond laboratory at Washington University School of Medicine has received sponsored research agreements from Moderna. The other authors declare no competing financial interests.","author":[{"dropping-particle":"","family":"Pinto","given":"Dora","non-dropping-particle":"","parse-names":false,"suffix":""},{"dropping-particle":"","family":"Park","given":"Young-Jun","non-dropping-particle":"","parse-names":false,"suffix":""},{"dropping-particle":"","family":"Beltramello","given":"Martina","non-dropping-particle":"","parse-names":false,"suffix":""},{"dropping-particle":"","family":"Walls","given":"Alexandra C.","non-dropping-particle":"","parse-names":false,"suffix":""},{"dropping-particle":"","family":"Tortorici","given":"M. Alejandra","non-dropping-particle":"","parse-names":false,"suffix":""},{"dropping-particle":"","family":"Bianchi","given":"Siro","non-dropping-particle":"","parse-names":false,"suffix":""},{"dropping-particle":"","family":"Jaconi","given":"Stefano","non-dropping-particle":"","parse-names":false,"suffix":""},{"dropping-particle":"","family":"Culap","given":"Katja","non-dropping-particle":"","parse-names":false,"suffix":""},{"dropping-particle":"","family":"Zatta","given":"Fabrizia","non-dropping-particle":"","parse-names":false,"suffix":""},{"dropping-particle":"De","family":"Marco","given":"Anna","non-dropping-particle":"","parse-names":false,"suffix":""},{"dropping-particle":"","family":"Peter","given":"Alessia","non-dropping-particle":"","parse-names":false,"suffix":""},{"dropping-particle":"","family":"Guarino","given":"Barbara","non-dropping-particle":"","parse-names":false,"suffix":""},{"dropping-particle":"","family":"Spreafico","given":"Roberto","non-dropping-particle":"","parse-names":false,"suffix":""},{"dropping-particle":"","family":"Cameroni","given":"Elisabetta","non-dropping-particle":"","parse-names":false,"suffix":""},{"dropping-particle":"","family":"Case","given":"James Brett","non-dropping-particle":"","parse-names":false,"suffix":""},{"dropping-particle":"","family":"Chen","given":"Rita E.","non-dropping-particle":"","parse-names":false,"suffix":""},{"dropping-particle":"","family":"Havenar-Daughton","given":"Colin","non-dropping-particle":"","parse-names":false,"suffix":""},{"dropping-particle":"","family":"Snell","given":"Gyorgy","non-dropping-particle":"","parse-names":false,"suffix":""},{"dropping-particle":"","family":"Telenti","given":"Amalio","non-dropping-particle":"","parse-names":false,"suffix":""},{"dropping-particle":"","family":"Virgin","given":"Herbert W.","non-dropping-particle":"","parse-names":false,"suffix":""},{"dropping-particle":"","family":"Lanzavecchia","given":"Antonio","non-dropping-particle":"","parse-names":false,"suffix":""},{"dropping-particle":"","family":"Diamond","given":"Michael S.","non-dropping-particle":"","parse-names":false,"suffix":""},{"dropping-particle":"","family":"Fink","given":"Katja","non-dropping-particle":"","parse-names":false,"suffix":""},{"dropping-particle":"","family":"Veesler","given":"David","non-dropping-particle":"","parse-names":false,"suffix":""},{"dropping-particle":"","family":"Corti","given":"Davide","non-dropping-particle":"","parse-names":false,"suffix":""}],"container-title":"bioRxiv","id":"ITEM-2","issued":{"date-parts":[["2020"]]},"title":"Structural and functional analysis of a potent sarbecovirus neutralizing antibody","type":"article-journal"},"uris":["http://www.mendeley.com/documents/?uuid=bcb35bbe-fa7d-450f-b548-b55ec60f61d5"]},{"id":"ITEM-3","itemData":{"DOI":"https://doi.org/10.1101/2020.04.06.20055475","author":[{"dropping-particle":"","family":"Chen, X; Li, R; Pan, Z; Qian, C; Yang, Y; You, R; Zhao, J; Liu, P; Gao, L; Li, Z; Huang, Q, Xu, L; Tang, J; Tian, Q; Yao, W; Hu, L; Yan, X; Zhou, Z; Wu, Y; Deng, K; Zhang, Z; Qian, Z, Chen, Y; Ye","given":"L","non-dropping-particle":"","parse-names":false,"suffix":""}],"container-title":"medRxiv","id":"ITEM-3","issued":{"date-parts":[["2020"]]},"title":"Human monoclonal antibodies block the binding of SARS-CoV-2 Spike protein to angiotensin converting enzyme 2","type":"article-journal"},"uris":["http://www.mendeley.com/documents/?uuid=d3723b5b-3ab9-48f5-8122-14e3351efdee"]},{"id":"ITEM-4","itemData":{"DOI":"10.3201/eid2607.200841","ISSN":"1080-6059","PMID":"32267220","abstract":"A new coronavirus, severe acute respiratory syndrome coronavirus 2 (SARS-CoV-2), has recently emerged to cause a human pandemic. Although molecular diagnostic tests were rapidly developed, serologic assays are still lacking, yet urgently needed. Validated serologic assays are needed for contact tracing, identifying the viral reservoir, and epidemiologic studies. We developed serologic assays for detection of SARS-CoV-2 neutralizing, spike protein-specific, and nucleocapsid-specific antibodies. Using serum samples from patients with PCR-confirmed SARS-CoV-2 infections, other coronaviruses, or other respiratory pathogenic infections, we validated and tested various antigens in different in-house and commercial ELISAs. We demonstrated that most PCR-confirmed SARS-CoV-2-infected persons seroconverted by 2 weeks after disease onset. We found that commercial S1 IgG or IgA ELISAs were of lower specificity, and sensitivity varied between the 2 assays; the IgA ELISA showed higher sensitivity. Overall, the validated assays described can be instrumental for detection of SARS-CoV-2-specific antibodies for diagnostic, seroepidemiologic, and vaccine evaluation studies.","author":[{"dropping-particle":"","family":"Okba","given":"Nisreen M A","non-dropping-particle":"","parse-names":false,"suffix":""},{"dropping-particle":"","family":"Müller","given":"Marcel A","non-dropping-particle":"","parse-names":false,"suffix":""},{"dropping-particle":"","family":"Li","given":"Wentao","non-dropping-particle":"","parse-names":false,"suffix":""},{"dropping-particle":"","family":"Wang","given":"Chunyan","non-dropping-particle":"","parse-names":false,"suffix":""},{"dropping-particle":"","family":"GeurtsvanKessel","given":"Corine H","non-dropping-particle":"","parse-names":false,"suffix":""},{"dropping-particle":"","family":"Corman","given":"Victor M","non-dropping-particle":"","parse-names":false,"suffix":""},{"dropping-particle":"","family":"Lamers","given":"Mart M","non-dropping-particle":"","parse-names":false,"suffix":""},{"dropping-particle":"","family":"Sikkema","given":"Reina S","non-dropping-particle":"","parse-names":false,"suffix":""},{"dropping-particle":"","family":"Bruin","given":"Erwin","non-dropping-particle":"de","parse-names":false,"suffix":""},{"dropping-particle":"","family":"Chandler","given":"Felicity D","non-dropping-particle":"","parse-names":false,"suffix":""},{"dropping-particle":"","family":"Yazdanpanah","given":"Yazdan","non-dropping-particle":"","parse-names":false,"suffix":""},{"dropping-particle":"","family":"Hingrat","given":"Quentin","non-dropping-particle":"Le","parse-names":false,"suffix":""},{"dropping-particle":"","family":"Descamps","given":"Diane","non-dropping-particle":"","parse-names":false,"suffix":""},{"dropping-particle":"","family":"Houhou-Fidouh","given":"Nadhira","non-dropping-particle":"","parse-names":false,"suffix":""},{"dropping-particle":"","family":"Reusken","given":"Chantal B E M","non-dropping-particle":"","parse-names":false,"suffix":""},{"dropping-particle":"","family":"Bosch","given":"Berend-Jan","non-dropping-particle":"","parse-names":false,"suffix":""},{"dropping-particle":"","family":"Drosten","given":"Christian","non-dropping-particle":"","parse-names":false,"suffix":""},{"dropping-particle":"","family":"Koopmans","given":"Marion P G","non-dropping-particle":"","parse-names":false,"suffix":""},{"dropping-particle":"","family":"Haagmans","given":"Bart L","non-dropping-particle":"","parse-names":false,"suffix":""}],"container-title":"Emerging infectious diseases","id":"ITEM-4","issue":"7","issued":{"date-parts":[["2020"]]},"title":"Severe Acute Respiratory Syndrome Coronavirus 2-Specific Antibody Responses in Coronavirus Disease 2019 Patients.","type":"article-journal","volume":"26"},"uris":["http://www.mendeley.com/documents/?uuid=433bfff7-6d0d-4328-9a49-474f4866bebd"]}],"mendeley":{"formattedCitation":"[1,6,12,24]","plainTextFormattedCitation":"[1,6,12,24]","previouslyFormattedCitation":"[1,6,12,24]"},"properties":{"noteIndex":0},"schema":"https://github.com/citation-style-language/schema/raw/master/csl-citation.json"}</w:instrText>
      </w:r>
      <w:r w:rsidR="0089415F">
        <w:fldChar w:fldCharType="separate"/>
      </w:r>
      <w:r w:rsidR="00084241" w:rsidRPr="00084241">
        <w:rPr>
          <w:noProof/>
        </w:rPr>
        <w:t>[1,6,12,24]</w:t>
      </w:r>
      <w:r w:rsidR="0089415F">
        <w:fldChar w:fldCharType="end"/>
      </w:r>
      <w:r w:rsidR="00DE57BF">
        <w:t xml:space="preserve">. However, the throughput and accessibility of </w:t>
      </w:r>
      <w:r w:rsidR="00E17E43">
        <w:t>live-virus neutralization assays with SARS-CoV-2 is limited by the fact that the virus is a biosafety-level-3 agent that must be worked with in specialized facilities</w:t>
      </w:r>
      <w:r w:rsidR="00F3427B">
        <w:t>.</w:t>
      </w:r>
    </w:p>
    <w:p w14:paraId="262CC4C3" w14:textId="4C85C69E" w:rsidR="00B74FD9" w:rsidRPr="008C572C" w:rsidRDefault="00B74FD9" w:rsidP="00D2075C">
      <w:pPr>
        <w:pStyle w:val="MDPI31text"/>
        <w:ind w:firstLine="0"/>
        <w:rPr>
          <w:szCs w:val="20"/>
        </w:rPr>
      </w:pPr>
      <w:r>
        <w:tab/>
      </w:r>
      <w:r w:rsidR="00A00AA8">
        <w:t xml:space="preserve">An alternative approach that alleviates these biosafety </w:t>
      </w:r>
      <w:r w:rsidR="00D364D0">
        <w:t>limitations</w:t>
      </w:r>
      <w:r w:rsidR="00B234E8">
        <w:t xml:space="preserve"> </w:t>
      </w:r>
      <w:r w:rsidR="00092982">
        <w:t>leverages</w:t>
      </w:r>
      <w:r w:rsidR="00B234E8">
        <w:t xml:space="preserve"> the fact that all known neutralizing antibodies to SARS-CoV-2 </w:t>
      </w:r>
      <w:r w:rsidR="00244487">
        <w:t>(</w:t>
      </w:r>
      <w:r w:rsidR="00B234E8">
        <w:t xml:space="preserve">and </w:t>
      </w:r>
      <w:r w:rsidR="00244487">
        <w:t>other</w:t>
      </w:r>
      <w:r w:rsidR="00B234E8">
        <w:t xml:space="preserve"> coronaviruses</w:t>
      </w:r>
      <w:r w:rsidR="00EC3455">
        <w:t xml:space="preserve"> </w:t>
      </w:r>
      <w:r w:rsidR="00244487">
        <w:t xml:space="preserve">that lack </w:t>
      </w:r>
      <w:proofErr w:type="spellStart"/>
      <w:r w:rsidR="00244487">
        <w:t>a</w:t>
      </w:r>
      <w:ins w:id="34" w:author="Kate D Crawford" w:date="2020-04-19T20:51:00Z">
        <w:r w:rsidR="00985083">
          <w:t>n</w:t>
        </w:r>
      </w:ins>
      <w:proofErr w:type="spellEnd"/>
      <w:r w:rsidR="00244487">
        <w:t xml:space="preserve"> HE protein) </w:t>
      </w:r>
      <w:r w:rsidR="00EC3455">
        <w:t>target the virus</w:t>
      </w:r>
      <w:r w:rsidR="00CC6B54">
        <w:t>’s Spike protein</w:t>
      </w:r>
      <w:r w:rsidR="00244487">
        <w:t xml:space="preserve"> </w:t>
      </w:r>
      <w:r w:rsidR="00244487">
        <w:fldChar w:fldCharType="begin" w:fldLock="1"/>
      </w:r>
      <w:r w:rsidR="004B4C67">
        <w:instrText>ADDIN CSL_CITATION {"citationItems":[{"id":"ITEM-1","itemData":{"DOI":"10.1101/2020.04.07.023903","abstract":"SARS-CoV-2 is a newly emerged coronavirus responsible for the current COVID-19 pandemic that has resulted in more than one million infections and 73,000 deaths. Vaccine and therapeutic discovery efforts are paramount to curb the pandemic spread of this zoonotic virus. The SARS-CoV-2 spike (S) glycoprotein promotes entry into host cells and is the main target of neutralizing antibodies. Here we describe multiple monoclonal antibodies targeting SARS-CoV-2 S identified from memory B cells of a SARS survivor infected in 2003. One antibody, named S309, potently neutralizes SARS-CoV-2 and SARS-CoV pseudoviruses as well as authentic SARS-CoV-2 by engaging the S receptor-binding domain. Using cryo-electron microscopy and binding assays, we show that S309 recognizes a glycan-containing epitope that is conserved within the sarbecovirus subgenus, without competing with receptor attachment. Antibody cocktails including S309 along with other antibodies identified here further enhanced SARS-CoV-2 neutralization and may limit the emergence of neutralization-escape mutants. These results pave the way for using S309 and S309-containing antibody cocktails for prophylaxis in individuals at high risk of exposure or as a post-exposure therapy to limit or treat severe disease.\n\n### Competing Interest Statement\n\nD.P., S.B., K.C., E.C., C.H-D., G.S., M.B., A.K., K.F., A.P. F.Z., S.J., B.G., A.D.M., A.L., A.T., H.W.V, R.S. and D.C. are employees of Vir Biotechnology Inc. and may hold shares in Vir Biotechnology Inc. M.S.D. is a consultant for Inbios, Eli Lilly, Vir Biotechnology, NGM Biopharmaceuticals, and Emergent BioSolutions and on the Scientific Advisory Board of Moderna. The Diamond laboratory at Washington University School of Medicine has received sponsored research agreements from Moderna. The other authors declare no competing financial interests.","author":[{"dropping-particle":"","family":"Pinto","given":"Dora","non-dropping-particle":"","parse-names":false,"suffix":""},{"dropping-particle":"","family":"Park","given":"Young-Jun","non-dropping-particle":"","parse-names":false,"suffix":""},{"dropping-particle":"","family":"Beltramello","given":"Martina","non-dropping-particle":"","parse-names":false,"suffix":""},{"dropping-particle":"","family":"Walls","given":"Alexandra C.","non-dropping-particle":"","parse-names":false,"suffix":""},{"dropping-particle":"","family":"Tortorici","given":"M. Alejandra","non-dropping-particle":"","parse-names":false,"suffix":""},{"dropping-particle":"","family":"Bianchi","given":"Siro","non-dropping-particle":"","parse-names":false,"suffix":""},{"dropping-particle":"","family":"Jaconi","given":"Stefano","non-dropping-particle":"","parse-names":false,"suffix":""},{"dropping-particle":"","family":"Culap","given":"Katja","non-dropping-particle":"","parse-names":false,"suffix":""},{"dropping-particle":"","family":"Zatta","given":"Fabrizia","non-dropping-particle":"","parse-names":false,"suffix":""},{"dropping-particle":"De","family":"Marco","given":"Anna","non-dropping-particle":"","parse-names":false,"suffix":""},{"dropping-particle":"","family":"Peter","given":"Alessia","non-dropping-particle":"","parse-names":false,"suffix":""},{"dropping-particle":"","family":"Guarino","given":"Barbara","non-dropping-particle":"","parse-names":false,"suffix":""},{"dropping-particle":"","family":"Spreafico","given":"Roberto","non-dropping-particle":"","parse-names":false,"suffix":""},{"dropping-particle":"","family":"Cameroni","given":"Elisabetta","non-dropping-particle":"","parse-names":false,"suffix":""},{"dropping-particle":"","family":"Case","given":"James Brett","non-dropping-particle":"","parse-names":false,"suffix":""},{"dropping-particle":"","family":"Chen","given":"Rita E.","non-dropping-particle":"","parse-names":false,"suffix":""},{"dropping-particle":"","family":"Havenar-Daughton","given":"Colin","non-dropping-particle":"","parse-names":false,"suffix":""},{"dropping-particle":"","family":"Snell","given":"Gyorgy","non-dropping-particle":"","parse-names":false,"suffix":""},{"dropping-particle":"","family":"Telenti","given":"Amalio","non-dropping-particle":"","parse-names":false,"suffix":""},{"dropping-particle":"","family":"Virgin","given":"Herbert W.","non-dropping-particle":"","parse-names":false,"suffix":""},{"dropping-particle":"","family":"Lanzavecchia","given":"Antonio","non-dropping-particle":"","parse-names":false,"suffix":""},{"dropping-particle":"","family":"Diamond","given":"Michael S.","non-dropping-particle":"","parse-names":false,"suffix":""},{"dropping-particle":"","family":"Fink","given":"Katja","non-dropping-particle":"","parse-names":false,"suffix":""},{"dropping-particle":"","family":"Veesler","given":"David","non-dropping-particle":"","parse-names":false,"suffix":""},{"dropping-particle":"","family":"Corti","given":"Davide","non-dropping-particle":"","parse-names":false,"suffix":""}],"container-title":"bioRxiv","id":"ITEM-1","issued":{"date-parts":[["2020"]]},"title":"Structural and functional analysis of a potent sarbecovirus neutralizing antibody","type":"article-journal"},"uris":["http://www.mendeley.com/documents/?uuid=bcb35bbe-fa7d-450f-b548-b55ec60f61d5"]},{"id":"ITEM-2","itemData":{"DOI":"https://doi.org/10.1101/2020.04.06.20055475","author":[{"dropping-particle":"","family":"Chen, X; Li, R; Pan, Z; Qian, C; Yang, Y; You, R; Zhao, J; Liu, P; Gao, L; Li, Z; Huang, Q, Xu, L; Tang, J; Tian, Q; Yao, W; Hu, L; Yan, X; Zhou, Z; Wu, Y; Deng, K; Zhang, Z; Qian, Z, Chen, Y; Ye","given":"L","non-dropping-particle":"","parse-names":false,"suffix":""}],"container-title":"medRxiv","id":"ITEM-2","issued":{"date-parts":[["2020"]]},"title":"Human monoclonal antibodies block the binding of SARS-CoV-2 Spike protein to angiotensin converting enzyme 2","type":"article-journal"},"uris":["http://www.mendeley.com/documents/?uuid=d3723b5b-3ab9-48f5-8122-14e3351efdee"]},{"id":"ITEM-3","itemData":{"DOI":"10.1101/2020.03.21.990770","abstract":"The pandemic caused by emerging coronavirus SARS-CoV-2 presents a serious global public health emergency in urgent need of prophylactic and therapeutic interventions. SARS-CoV-2 cellular entry depends on binding between the viral Spike protein receptor-binding domain (RBD) and the angiotensin converting enzyme 2 (ACE2) target cell receptor. Here, we report on the isolation and characterization of 206 RBD-specific monoclonal antibodies (mAbs) derived from single B cells of eight SARS-CoV-2 infected individuals. These mAbs come from diverse families of antibody heavy and light chains without apparent enrichment for particular families in the repertoire. In samples from one patient selected for further analyses, we found coexistence of germline and germline divergent clones. Both clone types demonstrated impressive binding and neutralizing activity against pseudovirus and live SARS-CoV-2. However, the antibody neutralizing potency is determined by competition with ACE2 receptor for RBD binding. Surprisingly, none of the SARS-CoV-2 antibodies nor the infected plasma cross-reacted with RBDs from either SARS-CoV or MERS-CoV although substantial plasma cross-reactivity to the trimeric Spike proteins from SARS-CoV and MERS-CoV was found. These results suggest that antibody response to RBDs is viral species-specific while that cross-recognition target regions outside the RBD. The specificity and neutralizing characteristics of this plasma cross-reactivity requires further investigation. Nevertheless, the diverse and potent neutralizing antibodies identified here are promising candidates for prophylactic and therapeutic SARS-CoV-2 interventions.","author":[{"dropping-particle":"","family":"Ju","given":"Bin","non-dropping-particle":"","parse-names":false,"suffix":""},{"dropping-particle":"","family":"Zhang","given":"Qi","non-dropping-particle":"","parse-names":false,"suffix":""},{"dropping-particle":"","family":"Ge","given":"Xiangyang","non-dropping-particle":"","parse-names":false,"suffix":""},{"dropping-particle":"","family":"Wang","given":"Ruoke","non-dropping-particle":"","parse-names":false,"suffix":""},{"dropping-particle":"","family":"Yu","given":"Jiazhen","non-dropping-particle":"","parse-names":false,"suffix":""},{"dropping-particle":"","family":"Shan","given":"Sisi","non-dropping-particle":"","parse-names":false,"suffix":""},{"dropping-particle":"","family":"Zhou","given":"Bing","non-dropping-particle":"","parse-names":false,"suffix":""},{"dropping-particle":"","family":"Song","given":"Shuo","non-dropping-particle":"","parse-names":false,"suffix":""},{"dropping-particle":"","family":"Tang","given":"Xian","non-dropping-particle":"","parse-names":false,"suffix":""},{"dropping-particle":"","family":"Yu","given":"Jinfang","non-dropping-particle":"","parse-names":false,"suffix":""},{"dropping-particle":"","family":"Ge","given":"Jiwan","non-dropping-particle":"","parse-names":false,"suffix":""},{"dropping-particle":"","family":"Lan","given":"Jun","non-dropping-particle":"","parse-names":false,"suffix":""},{"dropping-particle":"","family":"Yuan","given":"Jing","non-dropping-particle":"","parse-names":false,"suffix":""},{"dropping-particle":"","family":"Wang","given":"Haiyan","non-dropping-particle":"","parse-names":false,"suffix":""},{"dropping-particle":"","family":"Zhao","given":"Juanjuan","non-dropping-particle":"","parse-names":false,"suffix":""},{"dropping-particle":"","family":"Zhang","given":"Shuye","non-dropping-particle":"","parse-names":false,"suffix":""},{"dropping-particle":"","family":"Wang","given":"Youchun","non-dropping-particle":"","parse-names":false,"suffix":""},{"dropping-particle":"","family":"Shi","given":"Xuanling","non-dropping-particle":"","parse-names":false,"suffix":""},{"dropping-particle":"","family":"Liu","given":"Lei","non-dropping-particle":"","parse-names":false,"suffix":""},{"dropping-particle":"","family":"Wang","given":"Xinquan","non-dropping-particle":"","parse-names":false,"suffix":""},{"dropping-particle":"","family":"Zhang","given":"Zheng","non-dropping-particle":"","parse-names":false,"suffix":""},{"dropping-particle":"","family":"Zhang","given":"Linqi","non-dropping-particle":"","parse-names":false,"suffix":""}],"container-title":"bioRxiv","id":"ITEM-3","issued":{"date-parts":[["2020"]]},"title":"Potent human neutralizing antibodies elicited by SARS-CoV-2 infection","type":"article-journal"},"uris":["http://www.mendeley.com/documents/?uuid=d2c3e79e-8af8-465a-83ad-7f47334b7ab8"]}],"mendeley":{"formattedCitation":"[1,12,24]","plainTextFormattedCitation":"[1,12,24]","previouslyFormattedCitation":"[1,12,24]"},"properties":{"noteIndex":0},"schema":"https://github.com/citation-style-language/schema/raw/master/csl-citation.json"}</w:instrText>
      </w:r>
      <w:r w:rsidR="00244487">
        <w:fldChar w:fldCharType="separate"/>
      </w:r>
      <w:r w:rsidR="00084241" w:rsidRPr="00084241">
        <w:rPr>
          <w:noProof/>
        </w:rPr>
        <w:t>[1,12,24]</w:t>
      </w:r>
      <w:r w:rsidR="00244487">
        <w:fldChar w:fldCharType="end"/>
      </w:r>
      <w:r w:rsidR="00E72744">
        <w:t>.</w:t>
      </w:r>
      <w:r w:rsidR="00CC6B54">
        <w:t xml:space="preserve"> Spike is the </w:t>
      </w:r>
      <w:commentRangeStart w:id="35"/>
      <w:del w:id="36" w:author="Kate D Crawford" w:date="2020-04-19T21:12:00Z">
        <w:r w:rsidR="00CC6B54" w:rsidDel="00FB6089">
          <w:delText>m</w:delText>
        </w:r>
      </w:del>
      <w:ins w:id="37" w:author="Kate D Crawford" w:date="2020-04-19T21:12:00Z">
        <w:r w:rsidR="00FB6089">
          <w:t>primarily accessible</w:t>
        </w:r>
      </w:ins>
      <w:del w:id="38" w:author="Kate D Crawford" w:date="2020-04-19T21:12:00Z">
        <w:r w:rsidR="00CC6B54" w:rsidDel="00FB6089">
          <w:delText>ain</w:delText>
        </w:r>
      </w:del>
      <w:commentRangeEnd w:id="35"/>
      <w:r w:rsidR="00D443D7">
        <w:rPr>
          <w:rStyle w:val="CommentReference"/>
          <w:rFonts w:ascii="Times New Roman" w:hAnsi="Times New Roman"/>
          <w:snapToGrid/>
          <w:lang w:bidi="ar-SA"/>
        </w:rPr>
        <w:commentReference w:id="35"/>
      </w:r>
      <w:r w:rsidR="00CC6B54">
        <w:t xml:space="preserve"> protein on the surface of SARS-CoV-2</w:t>
      </w:r>
      <w:r w:rsidR="00E72744">
        <w:t>, and is necessary and sufficient to enable the virus to bind and enter cells</w:t>
      </w:r>
      <w:r w:rsidR="002F1023">
        <w:t xml:space="preserve"> </w:t>
      </w:r>
      <w:r w:rsidR="00AD3F6A">
        <w:fldChar w:fldCharType="begin" w:fldLock="1"/>
      </w:r>
      <w:r w:rsidR="004B4C67">
        <w:instrText>ADDIN CSL_CITATION {"citationItems":[{"id":"ITEM-1","itemData":{"DOI":"10.1016/j.cell.2020.02.058","ISSN":"10974172","PMID":"32155444","abstract":"The emergence of SARS-CoV-2 has resulted in &gt;90,000 infections and &gt;3,000 deaths. Coronavirus spike (S) glycoproteins promote entry into cells and are the main target of antibodies. We show that SARS-CoV-2 S uses ACE2 to enter cells and that the receptor-binding domains of SARS-CoV-2 S and SARS-CoV S bind with similar affinities to human ACE2, correlating with the efficient spread of SARS-CoV-2 among humans. We found that the SARS-CoV-2 S glycoprotein harbors a furin cleavage site at the boundary between the S1/S2 subunits, which is processed during biogenesis and sets this virus apart from SARS-CoV and SARS-related CoVs. We determined cryo-EM structures of the SARS-CoV-2 S ectodomain trimer, providing a blueprint for the design of vaccines and inhibitors of viral entry. Finally, we demonstrate that SARS-CoV S murine polyclonal antibodies potently inhibited SARS-CoV-2 S mediated entry into cells, indicating that cross-neutralizing antibodies targeting conserved S epitopes can be elicited upon vaccination. SARS-CoV-2, a newly emerged pathogen spreading worldwide, binds with high affinity to human ACE2 and uses it as an entry receptor to invade target cells. Cryo-EM structures of the SARS-CoV-2 spike glycoprotein in two distinct conformations, along with inhibition of spike-mediated entry by SARS-CoV polyclonal antibodies, provide a blueprint for the design of vaccines and therapeutics.","author":[{"dropping-particle":"","family":"Walls","given":"Alexandra C.","non-dropping-particle":"","parse-names":false,"suffix":""},{"dropping-particle":"","family":"Park","given":"Young Jun","non-dropping-particle":"","parse-names":false,"suffix":""},{"dropping-particle":"","family":"Tortorici","given":"M. Alejandra","non-dropping-particle":"","parse-names":false,"suffix":""},{"dropping-particle":"","family":"Wall","given":"Abigail","non-dropping-particle":"","parse-names":false,"suffix":""},{"dropping-particle":"","family":"McGuire","given":"Andrew T.","non-dropping-particle":"","parse-names":false,"suffix":""},{"dropping-particle":"","family":"Veesler","given":"David","non-dropping-particle":"","parse-names":false,"suffix":""}],"container-title":"Cell","id":"ITEM-1","issue":"2","issued":{"date-parts":[["2020"]]},"page":"281-292","title":"Structure, Function, and Antigenicity of the SARS-CoV-2 Spike Glycoprotein","type":"article-journal","volume":"181"},"uris":["http://www.mendeley.com/documents/?uuid=0d2a4024-10f0-4582-b52c-0d4048f0d8eb"]}],"mendeley":{"formattedCitation":"[25]","plainTextFormattedCitation":"[25]","previouslyFormattedCitation":"[25]"},"properties":{"noteIndex":0},"schema":"https://github.com/citation-style-language/schema/raw/master/csl-citation.json"}</w:instrText>
      </w:r>
      <w:r w:rsidR="00AD3F6A">
        <w:fldChar w:fldCharType="separate"/>
      </w:r>
      <w:r w:rsidR="00084241" w:rsidRPr="00084241">
        <w:rPr>
          <w:noProof/>
        </w:rPr>
        <w:t>[25]</w:t>
      </w:r>
      <w:r w:rsidR="00AD3F6A">
        <w:fldChar w:fldCharType="end"/>
      </w:r>
      <w:r w:rsidR="00E72744">
        <w:t>.</w:t>
      </w:r>
      <w:r w:rsidR="00FE383D">
        <w:t xml:space="preserve"> Spike from </w:t>
      </w:r>
      <w:ins w:id="39" w:author="Kate D Crawford" w:date="2020-04-19T20:53:00Z">
        <w:r w:rsidR="00336E66">
          <w:t xml:space="preserve">several </w:t>
        </w:r>
      </w:ins>
      <w:r w:rsidR="00FE383D">
        <w:t>coronaviruses can be “pseudotyped” onto safer non-replicative</w:t>
      </w:r>
      <w:r w:rsidR="00365E65">
        <w:t xml:space="preserve"> virions in place of their endogenous entry protein</w:t>
      </w:r>
      <w:r w:rsidR="00D85FFB">
        <w:t>, thereby making entry of these virions into cells dependent</w:t>
      </w:r>
      <w:r w:rsidR="00E21748">
        <w:t xml:space="preserve"> on Spike</w:t>
      </w:r>
      <w:r w:rsidR="009537A4">
        <w:t xml:space="preserve"> </w:t>
      </w:r>
      <w:r w:rsidR="003E48E4">
        <w:fldChar w:fldCharType="begin" w:fldLock="1"/>
      </w:r>
      <w:r w:rsidR="004B4C67">
        <w:instrText>ADDIN CSL_CITATION {"citationItems":[{"id":"ITEM-1","itemData":{"DOI":"10.1038/s41564-020-0688-y","ISSN":"20585276","abstract":"Over the past 20 years, several coronaviruses have crossed the species barrier into humans, causing outbreaks of severe, and often fatal, respiratory illness. Since SARS-CoV was first identified in animal markets, global viromics projects have discovered thousands of coronavirus sequences in diverse animals and geographic regions. Unfortunately, there are few tools available to functionally test these viruses for their ability to infect humans, which has severely hampered efforts to predict the next zoonotic viral outbreak. Here, we developed an approach to rapidly screen lineage B betacoronaviruses, such as SARS-CoV and the recent SARS-CoV-2, for receptor usage and their ability to infect cell types from different species. We show that host protease processing during viral entry is a significant barrier for several lineage B viruses and that bypassing this barrier allows several lineage B viruses to enter human cells through an unknown receptor. We also demonstrate how different lineage B viruses can recombine to gain entry into human cells, and confirm that human ACE2 is the receptor for the recently emerging SARS-CoV-2.","author":[{"dropping-particle":"","family":"Letko","given":"Michael","non-dropping-particle":"","parse-names":false,"suffix":""},{"dropping-particle":"","family":"Marzi","given":"Andrea","non-dropping-particle":"","parse-names":false,"suffix":""},{"dropping-particle":"","family":"Munster","given":"Vincent","non-dropping-particle":"","parse-names":false,"suffix":""}],"container-title":"Nature Microbiology","id":"ITEM-1","issued":{"date-parts":[["2020"]]},"page":"562-569","title":"Functional assessment of cell entry and receptor usage for SARS-CoV-2 and other lineage B betacoronaviruses","type":"article-journal","volume":"5"},"uris":["http://www.mendeley.com/documents/?uuid=8c1212ab-1851-4e3b-884e-0993a9dcd981"]},{"id":"ITEM-2","itemData":{"DOI":"10.1099/vir.0.80955-0","ISSN":"00221317","abstract":"Severe acute respiratory syndrome coronavirus (SARS-CoV) contains a single spike (S) protein, which binds to its receptor, angiotensin-converting enzyme 2 (ACE2), induces membrane fusion and serves as a neutralizing antigen. A SARS-CoV-S protein-bearing vesicular stomatitis virus (VSV) pseudotype using the VSVΔG* system was generated. Partial deletion of the SARS-CoV-S protein cytoplasmic domain allowed efficient incorporation into VSV particles and led to the generation of a pseudotype (VSV-SARS-St19) at high titre. Green fluorescent protein expression was demonstrated as early as 7 h after infection of Vero E6 cells with VSV-SARS-St19. VSV-SARS-St19 was neutralized by anti-SARS-CoV antibody and soluble ACE2, and its infection was blocked by treatment of Vero E6 cells with anti-ACE2 antibody. These results indicated that VSV-SARS-St19 infection is mediated by SARS-CoV-S protein in an ACE2-dependent manner. VSV-SARS-St19 will be useful for analysing the function of SARS-CoV-S protein and for developing rapid methods of detecting neutralizing antibodies specific for SARS-CoV infection. © 2005 SGM.","author":[{"dropping-particle":"","family":"Fukushi","given":"Shuetsu","non-dropping-particle":"","parse-names":false,"suffix":""},{"dropping-particle":"","family":"Mizutani","given":"Tetsuya","non-dropping-particle":"","parse-names":false,"suffix":""},{"dropping-particle":"","family":"Saijo","given":"Masayuki","non-dropping-particle":"","parse-names":false,"suffix":""},{"dropping-particle":"","family":"Matsuyama","given":"Shutoku","non-dropping-particle":"","parse-names":false,"suffix":""},{"dropping-particle":"","family":"Miyajima","given":"Naoko","non-dropping-particle":"","parse-names":false,"suffix":""},{"dropping-particle":"","family":"Taguchi","given":"Fumihiro","non-dropping-particle":"","parse-names":false,"suffix":""},{"dropping-particle":"","family":"Itamura","given":"Shigeyuki","non-dropping-particle":"","parse-names":false,"suffix":""},{"dropping-particle":"","family":"Kurane","given":"Ichiro","non-dropping-particle":"","parse-names":false,"suffix":""},{"dropping-particle":"","family":"Morikawa","given":"Shigeru","non-dropping-particle":"","parse-names":false,"suffix":""}],"container-title":"Journal of General Virology","id":"ITEM-2","issue":"8","issued":{"date-parts":[["2005"]]},"page":"2269-2274","title":"Vesicular stomatitis virus pseudotyped with severe acute respiratory syndrome coronavirus spike protein","type":"article-journal","volume":"86"},"uris":["http://www.mendeley.com/documents/?uuid=967eed11-67a5-41f9-881b-1b4c88da5aed"]},{"id":"ITEM-3","itemData":{"DOI":"10.3201/eid1103.040906","ISSN":"10806040","abstract":"The severe acute respiratory syndrome-associated coronavirus (SARS-CoV) spike protein (S) is a major target for neutralizing antibodies. Retroviral SARS-CoV S pseudotypes have been constructed and used to develop an in vitro microneutralization assay that is both sensitive and specific for SARS-CoV neutralizing antibodies. Neutralization titers measured by this assay are highly correlated to those measured by an assay using replication-competent SARS-CoV. No cross-neutralization occurred with human sera known to contain antibodies to coronavirus strains OC43 and 229E. The pseudotype assay was used to profile neutralizing antibody responses against SARS-CoV S in sequential serum samples taken from 41 confirmed SARS patients during the 2003 outbreak in Hong Kong and shows long-lasting immunity in most recovered patients. The pseudotype assay does not require handling live SARS virus; it is a useful tool to determine neutralizing titers during natural infection and the preclinical evaluation of candidate vaccines.","author":[{"dropping-particle":"","family":"Temperton","given":"Nigel J.","non-dropping-particle":"","parse-names":false,"suffix":""},{"dropping-particle":"","family":"Chan","given":"Paul K.","non-dropping-particle":"","parse-names":false,"suffix":""},{"dropping-particle":"","family":"Simmons","given":"Graham","non-dropping-particle":"","parse-names":false,"suffix":""},{"dropping-particle":"","family":"Zambon","given":"Maria C.","non-dropping-particle":"","parse-names":false,"suffix":""},{"dropping-particle":"","family":"Tedder","given":"Richard S.","non-dropping-particle":"","parse-names":false,"suffix":""},{"dropping-particle":"","family":"Takeuchi","given":"Yasuhiro","non-dropping-particle":"","parse-names":false,"suffix":""},{"dropping-particle":"","family":"Weiss","given":"Robin A.","non-dropping-particle":"","parse-names":false,"suffix":""}],"container-title":"Emerging Infectious Diseases","id":"ITEM-3","issue":"3","issued":{"date-parts":[["2005"]]},"title":"Longitudinally profiling neutralizing antibody response to SARS coronavirus with pseudotypes","type":"article-journal","volume":"11"},"uris":["http://www.mendeley.com/documents/?uuid=0bab8c0d-88c3-4581-9304-3ffee93efbb7"]},{"id":"ITEM-4","itemData":{"DOI":"10.21769/bioprotoc.2514","ISSN":"2331-8325","abstract":"The protocol outlined represents a cost-effective, rapid and reliable method for the generation of high-titre viral pseudotype particles with the wild-type SARS-CoV spike protein on a lentiviral vector core using the widely available transfection reagent PEI. This protocol is optimized for transfection in 6-well plates; however it can be readily scaled to different production volumes according to application. This protocol has multiple benefits including the use of readily available reagents, consistent, high pseudotype virus production Relative Luminescence Units (RLU) titres and rapid generation of novel coronavirus pseudotypes for research into strain variation, tropism and immunogenicity/sero-prevalence.","author":[{"dropping-particle":"","family":"Carnell","given":"George","non-dropping-particle":"","parse-names":false,"suffix":""},{"dropping-particle":"","family":"Grehan","given":"Keith","non-dropping-particle":"","parse-names":false,"suffix":""},{"dropping-particle":"","family":"Ferrara","given":"Francesca","non-dropping-particle":"","parse-names":false,"suffix":""},{"dropping-particle":"","family":"Molesti","given":"Eleonora","non-dropping-particle":"","parse-names":false,"suffix":""},{"dropping-particle":"","family":"Temperton","given":"Nigel","non-dropping-particle":"","parse-names":false,"suffix":""}],"container-title":"BIO-PROTOCOL","id":"ITEM-4","issue":"16","issued":{"date-parts":[["2017"]]},"title":"An Optimized Method for the Production Using PEI, Titration and Neutralization of SARS-CoV Spike Luciferase Pseudotypes","type":"article-journal","volume":"7"},"uris":["http://www.mendeley.com/documents/?uuid=9403a5db-2f16-4ba5-b196-e55ec558a4f9"]},{"id":"ITEM-5","itemData":{"ISSN":"10008721","abstract":"The severe acute respiratory syndrome-associated coronavirus (SARS-CoV) spike protein (S) is a major target for neutralizing antibody. To develop and apply a safe neutralization assay for SARS-CoV, lentiviral SARS-CoV S pseudotypes had been constructed based on a three plasmid system, which contained pVRC8304 (harboring codon optimized full-length SARS-CoV S protein), pCMV delta 8. 2 (HIV-1 gag/pol construct) and pHR'CMV EGFP (the green fluorescent protein reporter construct). The pseudo-typed lentiviral particles were used to develop an in vitro microneutralization assay that was both sensitive and specific for SARS-CoV neutralizing antibody. We used this assay to determine the titers of the neutralizing antibodies (Nabs) in serum samples from mice immunized with various rVVs expressing different S fragments of SARS-CoV. The serum antibodies derived from S and various segments of S1 region neutralized SARS-CoV in vitro. No cross-neutralization occurred with the goat antiserum prepared with inactivated HCoV-OC43 or HCoV-229E. Neutralization titers measured by this assay were highly parallel with those measured by the assay using live SARS-CoV. Because the pseudotype assay does not require handling live SARS virus, it is a useful tool to determine serum neutralizing titers during natural infection and the preclinical evaluation of candidate vaccines.","author":[{"dropping-particle":"","family":"Yan","given":"Ke Xia","non-dropping-particle":"","parse-names":false,"suffix":""},{"dropping-particle":"","family":"Tan","given":"Wen Jie","non-dropping-particle":"","parse-names":false,"suffix":""},{"dropping-particle":"","family":"Zhang","given":"Xiang Min","non-dropping-particle":"","parse-names":false,"suffix":""},{"dropping-particle":"","family":"Wang","given":"Hui Juan","non-dropping-particle":"","parse-names":false,"suffix":""},{"dropping-particle":"","family":"Li","given":"Yan","non-dropping-particle":"","parse-names":false,"suffix":""},{"dropping-particle":"","family":"Ruan","given":"L.","non-dropping-particle":"","parse-names":false,"suffix":""}],"container-title":"Bing du xue bao = Chinese journal of virology / [bian ji, Bing du xue bao bian ji wei yuan hui]","id":"ITEM-5","issue":"6","issued":{"date-parts":[["2007"]]},"page":"440-446","title":"Development and application of a safe SARS-CoV neutralization assay based on lentiviral vectors pseudotyped with SARS-CoV spike protein","type":"article-journal","volume":"23"},"uris":["http://www.mendeley.com/documents/?uuid=10a26099-8273-426e-a3a4-5b6344a8b3a2"]},{"id":"ITEM-6","itemData":{"DOI":"10.1016/j.mex.2015.09.003","ISSN":"22150161","abstract":"The production and use of pseudotyped viral particles are widely established for many viruses, and applications in the fields of serology and vaccine development are manifold. Viral pseudotypes have proven to be powerful tools to study the effects of viral evolution on serological outcomes, viral tropism and immunogenicity studies. Pseudotyped viruses are chimeric constructs in which the outer (surface) glycoprotein(s) of one virus is combined with the replication-defective viral \"core\" of another virus. Pseudotypes allow for accurate, sequence-directed, sensitive antibody neutralisation assays and antiviral screening to be conducted within a low biosecurity facility and offer a safe and efficient alternative to wildtype virus use. The protocol outlined here represents a rapid and reliable method for the generation of high-titre pseudotype viral particles with the MERS-CoV spike protein on a lentiviral core, and is adapted from previously published protocols. This protocol is optimised for transfection in a 100 mm Petri dish with 7 ml of supernatant harvested, however it can be readily scaled to different production volumes.","author":[{"dropping-particle":"","family":"Grehan","given":"K.","non-dropping-particle":"","parse-names":false,"suffix":""},{"dropping-particle":"","family":"Ferrara","given":"F.","non-dropping-particle":"","parse-names":false,"suffix":""},{"dropping-particle":"","family":"Temperton","given":"N.","non-dropping-particle":"","parse-names":false,"suffix":""}],"container-title":"MethodsX","id":"ITEM-6","issued":{"date-parts":[["2015"]]},"page":"379-384","title":"An optimised method for the production of MERS-CoV spike expressing viral pseudotypes","type":"article-journal","volume":"2"},"uris":["http://www.mendeley.com/documents/?uuid=f6cea1c4-a656-410e-ab80-9b40c1165ebf"]},{"id":"ITEM-7","itemData":{"DOI":"10.1099/acmi.0.000057","abstract":"Middle East respiratory syndrome coronavirus (MERS-CoV) is a novel zoonotic coronavirus that was identified in 2012. MERS-CoV infection in humans can result in an acute, severe respiratory disease and in some cases multi-organ failure; the global mortality rate is approximately 35 %. The MERS-CoV spike (S) protein is a major target for neutralizing antibodies in infected patients. The MERS-CoV microneutralization test (MNt) is the gold standard method for demonstrating prior infection. However, this method requires the use of live MERS-CoV in biosafety level 3 (BSL-3) containment. The present work describes the generation and validation of S protein-bearing vesicular stomatitis virus (VSV) pseudotype particles (VSV-MERS-CoV-S) in which the VSV glycoprotein G gene has been replaced by the luciferase reporter gene, followed by the establishment of a pseudo-particle-based neutralization test to detect MERS-CoV neutralizing antibodies under BSL-2 conditions. Using a panel of human sera from confirmed MERS-CoV patients, the VSV-MERS-CoV particle neutralization assay produced results that were highly comparable to those of the microneutralization test using live MERS-CoV. The results suggest that the VSV-MERS-CoV-S pseu-dotype neutralization assay offers a highly specific, sensitive and safer alternative method to detect MERS-CoV neutralizing antibodies in human sera.","author":[{"dropping-particle":"","family":"Lester","given":"Sandra","non-dropping-particle":"","parse-names":false,"suffix":""},{"dropping-particle":"","family":"Harcourt","given":"Jennifer","non-dropping-particle":"","parse-names":false,"suffix":""},{"dropping-particle":"","family":"Whitt","given":"Michael","non-dropping-particle":"","parse-names":false,"suffix":""},{"dropping-particle":"","family":"Al-Abdely","given":"Hail M.","non-dropping-particle":"","parse-names":false,"suffix":""},{"dropping-particle":"","family":"Midgley","given":"Claire M.","non-dropping-particle":"","parse-names":false,"suffix":""},{"dropping-particle":"","family":"Alkhamis","given":"Abdulrahim M.","non-dropping-particle":"","parse-names":false,"suffix":""},{"dropping-particle":"","family":"Aziz Jokhdar","given":"Hani A.","non-dropping-particle":"","parse-names":false,"suffix":""},{"dropping-particle":"","family":"Assiri","given":"Abdullah M.","non-dropping-particle":"","parse-names":false,"suffix":""},{"dropping-particle":"","family":"Tamin","given":"Azaibi","non-dropping-particle":"","parse-names":false,"suffix":""},{"dropping-particle":"","family":"Thornburg","given":"Natalie","non-dropping-particle":"","parse-names":false,"suffix":""}],"container-title":"Access Microbiology","id":"ITEM-7","issue":"1","issued":{"date-parts":[["2019"]]},"title":"Middle East respiratory coronavirus (MERS-CoV) spike (S) protein vesicular stomatitis virus pseudoparticle neutralization assays offer a reliable alternative to the conventional neutralization assay in human seroepidemiological studies","type":"article-journal","volume":"9"},"uris":["http://www.mendeley.com/documents/?uuid=1bddf2a7-b63e-432e-925b-5eb877851a81"]},{"id":"ITEM-8","itemData":{"DOI":"10.21769/bioprotoc.2035","ISSN":"2331-8325","abstract":"Viral pseudotyped particles (pp) are enveloped virus particles, typically derived from retroviruses or rhabdoviruses, that harbor heterologous envelope glycoproteins on their surface and a genome lacking essential genes. These synthetic viral particles are safer surrogates of native viruses and acquire the tropism and host entry pathway characteristics governed by the heterologous envelope glycoprotein used. They have proven to be very useful tools used in research with many applications, such as enabling the study of entry pathways of enveloped viruses and to generate effective gene-delivery vectors. The basis for their generation lies in the capacity of some viruses, such as murine leukemia virus (MLV), to incorporate envelope glycoproteins of other viruses into a pseudotyped virus particle. These can be engineered to contain reporter genes such as luciferase, enabling quantification of virus entry events upon pseudotyped particle infection with susceptible cells. Here, we detail a protocol enabling generation of MLV-based pseudotyped particles, using the Middle East respiratory syndrome coronavirus (MERS-CoV) spike (S) as an example of a heterologous envelope glycoprotein to be incorporated. We also describe how these particles are used to infect susceptible cells and to perform a quantitative infectivity readout by a luciferase assay.","author":[{"dropping-particle":"","family":"Millet","given":"Jean","non-dropping-particle":"","parse-names":false,"suffix":""},{"dropping-particle":"","family":"Whittaker","given":"Gary","non-dropping-particle":"","parse-names":false,"suffix":""}],"container-title":"BIO-PROTOCOL","id":"ITEM-8","issue":"23","issued":{"date-parts":[["2016"]]},"title":"Murine Leukemia Virus (MLV)-based Coronavirus Spike-pseudotyped Particle Production and Infection","type":"article-journal","volume":"6"},"uris":["http://www.mendeley.com/documents/?uuid=b83d60a4-13e5-4f19-ba56-2a9018bbe207"]}],"mendeley":{"formattedCitation":"[26–33]","plainTextFormattedCitation":"[26–33]","previouslyFormattedCitation":"[26–33]"},"properties":{"noteIndex":0},"schema":"https://github.com/citation-style-language/schema/raw/master/csl-citation.json"}</w:instrText>
      </w:r>
      <w:r w:rsidR="003E48E4">
        <w:fldChar w:fldCharType="separate"/>
      </w:r>
      <w:r w:rsidR="00084241" w:rsidRPr="00084241">
        <w:rPr>
          <w:noProof/>
        </w:rPr>
        <w:t>[26–33]</w:t>
      </w:r>
      <w:r w:rsidR="003E48E4">
        <w:fldChar w:fldCharType="end"/>
      </w:r>
      <w:r w:rsidR="009537A4">
        <w:t xml:space="preserve">. For SARS-CoV-2, such </w:t>
      </w:r>
      <w:proofErr w:type="spellStart"/>
      <w:r w:rsidR="009537A4">
        <w:t>pseudotyping</w:t>
      </w:r>
      <w:proofErr w:type="spellEnd"/>
      <w:r w:rsidR="009537A4">
        <w:t xml:space="preserve"> has </w:t>
      </w:r>
      <w:r w:rsidR="009675C3">
        <w:t>recently</w:t>
      </w:r>
      <w:r w:rsidR="009537A4">
        <w:t xml:space="preserve"> been reported using</w:t>
      </w:r>
      <w:r w:rsidR="00862C22">
        <w:t xml:space="preserve"> HIV-based lentiviral virions </w:t>
      </w:r>
      <w:r w:rsidR="003C0B18">
        <w:fldChar w:fldCharType="begin" w:fldLock="1"/>
      </w:r>
      <w:r w:rsidR="004B4C67">
        <w:instrText>ADDIN CSL_CITATION {"citationItems":[{"id":"ITEM-1","itemData":{"DOI":"10.1038/s41467-020-15562-9","ISSN":"20411723","PMID":"32221306","abstract":"Since 2002, beta coronaviruses (CoV) have caused three zoonotic outbreaks, SARS-CoV in 2002-2003, MERS-CoV in 2012, and the newly emerged SARS-CoV-2 in late 2019. However, little is currently known about the biology of SARS-CoV-2. Here, using SARS-CoV-2 S protein pseudovirus system, we confirm that human angiotensin converting enzyme 2 (hACE2) is the receptor for SARS-CoV-2, find that SARS-CoV-2 enters 293/hACE2 cells mainly through endocytosis, that PIKfyve, TPC2, and cathepsin L are critical for entry, and that SARS-CoV-2 S protein is less stable than SARS-CoV S. Polyclonal anti-SARS S1 antibodies T62 inhibit entry of SARS-CoV S but not SARS-CoV-2 S pseudovirions. Further studies using recovered SARS and COVID-19 patients' sera show limited cross-neutralization, suggesting that recovery from one infection might not protect against the other. Our results present potential targets for development of drugs and vaccines for SARS-CoV-2.","author":[{"dropping-particle":"","family":"Ou","given":"Xiuyuan","non-dropping-particle":"","parse-names":false,"suffix":""},{"dropping-particle":"","family":"Liu","given":"Yan","non-dropping-particle":"","parse-names":false,"suffix":""},{"dropping-particle":"","family":"Lei","given":"Xiaobo","non-dropping-particle":"","parse-names":false,"suffix":""},{"dropping-particle":"","family":"Li","given":"Pei","non-dropping-particle":"","parse-names":false,"suffix":""},{"dropping-particle":"","family":"Mi","given":"Dan","non-dropping-particle":"","parse-names":false,"suffix":""},{"dropping-particle":"","family":"Ren","given":"Lili","non-dropping-particle":"","parse-names":false,"suffix":""},{"dropping-particle":"","family":"Guo","given":"Li","non-dropping-particle":"","parse-names":false,"suffix":""},{"dropping-particle":"","family":"Guo","given":"Ruixuan","non-dropping-particle":"","parse-names":false,"suffix":""},{"dropping-particle":"","family":"Chen","given":"Ting","non-dropping-particle":"","parse-names":false,"suffix":""},{"dropping-particle":"","family":"Hu","given":"Jiaxin","non-dropping-particle":"","parse-names":false,"suffix":""},{"dropping-particle":"","family":"Xiang","given":"Zichun","non-dropping-particle":"","parse-names":false,"suffix":""},{"dropping-particle":"","family":"Mu","given":"Zhixia","non-dropping-particle":"","parse-names":false,"suffix":""},{"dropping-particle":"","family":"Chen","given":"Xing","non-dropping-particle":"","parse-names":false,"suffix":""},{"dropping-particle":"","family":"Chen","given":"Jieyong","non-dropping-particle":"","parse-names":false,"suffix":""},{"dropping-particle":"","family":"Hu","given":"Keping","non-dropping-particle":"","parse-names":false,"suffix":""},{"dropping-particle":"","family":"Jin","given":"Qi","non-dropping-particle":"","parse-names":false,"suffix":""},{"dropping-particle":"","family":"Wang","given":"Jianwei","non-dropping-particle":"","parse-names":false,"suffix":""},{"dropping-particle":"","family":"Qian","given":"Zhaohui","non-dropping-particle":"","parse-names":false,"suffix":""}],"container-title":"Nature communications","id":"ITEM-1","issue":"1620","issued":{"date-parts":[["2020"]]},"title":"Characterization of spike glycoprotein of SARS-CoV-2 on virus entry and its immune cross-reactivity with SARS-CoV","type":"article-journal","volume":"11"},"uris":["http://www.mendeley.com/documents/?uuid=6ca1817f-41e4-4dfe-b088-7e43b2126f38"]},{"id":"ITEM-2","itemData":{"DOI":"10.1101/2020.03.30.20047365","abstract":"Background The COVID-19 pandemic caused by SARS-CoV-2 coronavirus threatens global public health. Currently, neutralizing antibodies (NAbs) versus this virus are expected to correlate with recovery and protection of this disease. However, the characteristics of these antibodies have not been well studied in association with the clinical manifestations in patients. Methods Plasma collected from 175 COVID-19 recovered patients with mild symptoms were screened using a safe and sensitive pseudotyped-lentiviral-vector-based neutralization assay. Spike-binding antibody in plasma were determined by ELISA using RBD, S1, and S2 proteins of SARS-CoV-2. The levels and the time course of SARS-CoV-2-specific NAbs and the spike-binding antibodies were monitored at the same time. Findings SARS-CoV-2 NAbs were unable to cross-reactive with SARS-CoV virus. SARS-CoV-2-specific NAbs were detected in patients from day 10-15 after the onset of the disease and remained thereafter. The titers of NAb among these patients correlated with the spike-binding antibodies targeting S1, RBD, and S2 regions. The titers of NAbs were variable in different patients. Elderly and middle-age patients had significantly higher plasma NAb titers (P&lt;0.0001) and spike-binding antibodies (P=0.0003) than young patients. Notably, among these patients, there were ten patients whose NAb titers were under the detectable level of our assay (ID50: &lt; 40); while in contrast, two patients, showed very high titers of NAb, with ID50 :15989 and 21567 respectively. The NAb titers were positive correlated with plasma CRP levels but negative correlated with the lymphocyte counts of patients at the time of admission, indicating an association between humoral response and cellular immune response. Interpretation The variations of SARS-CoV-2 specific NAbs in recovered COVID-19 patients may raise the concern about the role of NAbs on disease progression. The correlation of NAb titers with age, lymphocyte counts, and blood CRP levels suggested that the interplay between virus and host immune response in coronavirus infections should be further explored for the development of effective vaccine against SARS-CoV-2 virus. Furthermore, titration of NAb is helpful prior to the use of convalescent plasma for prevention or treatment. Funding Ministry of Science and Technology of China, National Natural Science Foundation of China, Shanghai Municipal Health Commission, and Chinese Academy of Medical Sciences\n\n### Competing Int…","author":[{"dropping-particle":"","family":"Wu","given":"Fan","non-dropping-particle":"","parse-names":false,"suffix":""},{"dropping-particle":"","family":"Wang","given":"Aojie","non-dropping-particle":"","parse-names":false,"suffix":""},{"dropping-particle":"","family":"Liu","given":"Mei","non-dropping-particle":"","parse-names":false,"suffix":""},{"dropping-particle":"","family":"Wang","given":"Qimin","non-dropping-particle":"","parse-names":false,"suffix":""},{"dropping-particle":"","family":"Chen","given":"Jun","non-dropping-particle":"","parse-names":false,"suffix":""},{"dropping-particle":"","family":"Xia","given":"Shuai","non-dropping-particle":"","parse-names":false,"suffix":""},{"dropping-particle":"","family":"Ling","given":"Yun","non-dropping-particle":"","parse-names":false,"suffix":""},{"dropping-particle":"","family":"Zhang","given":"Yuling","non-dropping-particle":"","parse-names":false,"suffix":""},{"dropping-particle":"","family":"Xun","given":"Jingna","non-dropping-particle":"","parse-names":false,"suffix":""},{"dropping-particle":"","family":"Lu","given":"Lu","non-dropping-particle":"","parse-names":false,"suffix":""},{"dropping-particle":"","family":"Jiang","given":"Shibo","non-dropping-particle":"","parse-names":false,"suffix":""},{"dropping-particle":"","family":"Lu","given":"Hongzhou","non-dropping-particle":"","parse-names":false,"suffix":""},{"dropping-particle":"","family":"Wen","given":"Yumei","non-dropping-particle":"","parse-names":false,"suffix":""},{"dropping-particle":"","family":"Huang","given":"Jinghe","non-dropping-particle":"","parse-names":false,"suffix":""}],"container-title":"medRxiv","id":"ITEM-2","issued":{"date-parts":[["2020"]]},"title":"Neutralizing antibody responses to SARS-CoV-2 in a COVID-19 recovered patient cohort and their implications","type":"article-journal"},"uris":["http://www.mendeley.com/documents/?uuid=7209c28a-c75f-46db-8b7d-f910f4eb207c"]},{"id":"ITEM-3","itemData":{"DOI":"https://doi.org/10.1101/2020.04.06.20055475","author":[{"dropping-particle":"","family":"Chen, X; Li, R; Pan, Z; Qian, C; Yang, Y; You, R; Zhao, J; Liu, P; Gao, L; Li, Z; Huang, Q, Xu, L; Tang, J; Tian, Q; Yao, W; Hu, L; Yan, X; Zhou, Z; Wu, Y; Deng, K; Zhang, Z; Qian, Z, Chen, Y; Ye","given":"L","non-dropping-particle":"","parse-names":false,"suffix":""}],"container-title":"medRxiv","id":"ITEM-3","issued":{"date-parts":[["2020"]]},"title":"Human monoclonal antibodies block the binding of SARS-CoV-2 Spike protein to angiotensin converting enzyme 2","type":"article-journal"},"uris":["http://www.mendeley.com/documents/?uuid=d3723b5b-3ab9-48f5-8122-14e3351efdee"]}],"mendeley":{"formattedCitation":"[4,24,34]","plainTextFormattedCitation":"[4,24,34]","previouslyFormattedCitation":"[4,24,34]"},"properties":{"noteIndex":0},"schema":"https://github.com/citation-style-language/schema/raw/master/csl-citation.json"}</w:instrText>
      </w:r>
      <w:r w:rsidR="003C0B18">
        <w:fldChar w:fldCharType="separate"/>
      </w:r>
      <w:r w:rsidR="00084241" w:rsidRPr="00084241">
        <w:rPr>
          <w:noProof/>
        </w:rPr>
        <w:t>[4,24,34]</w:t>
      </w:r>
      <w:r w:rsidR="003C0B18">
        <w:fldChar w:fldCharType="end"/>
      </w:r>
      <w:r w:rsidR="00862C22">
        <w:t xml:space="preserve">, MLV-based retroviral virions </w:t>
      </w:r>
      <w:r w:rsidR="002C2BCD">
        <w:fldChar w:fldCharType="begin" w:fldLock="1"/>
      </w:r>
      <w:r w:rsidR="004B4C67">
        <w:instrText>ADDIN CSL_CITATION {"citationItems":[{"id":"ITEM-1","itemData":{"DOI":"10.1101/2020.04.07.023903","abstract":"SARS-CoV-2 is a newly emerged coronavirus responsible for the current COVID-19 pandemic that has resulted in more than one million infections and 73,000 deaths. Vaccine and therapeutic discovery efforts are paramount to curb the pandemic spread of this zoonotic virus. The SARS-CoV-2 spike (S) glycoprotein promotes entry into host cells and is the main target of neutralizing antibodies. Here we describe multiple monoclonal antibodies targeting SARS-CoV-2 S identified from memory B cells of a SARS survivor infected in 2003. One antibody, named S309, potently neutralizes SARS-CoV-2 and SARS-CoV pseudoviruses as well as authentic SARS-CoV-2 by engaging the S receptor-binding domain. Using cryo-electron microscopy and binding assays, we show that S309 recognizes a glycan-containing epitope that is conserved within the sarbecovirus subgenus, without competing with receptor attachment. Antibody cocktails including S309 along with other antibodies identified here further enhanced SARS-CoV-2 neutralization and may limit the emergence of neutralization-escape mutants. These results pave the way for using S309 and S309-containing antibody cocktails for prophylaxis in individuals at high risk of exposure or as a post-exposure therapy to limit or treat severe disease.\n\n### Competing Interest Statement\n\nD.P., S.B., K.C., E.C., C.H-D., G.S., M.B., A.K., K.F., A.P. F.Z., S.J., B.G., A.D.M., A.L., A.T., H.W.V, R.S. and D.C. are employees of Vir Biotechnology Inc. and may hold shares in Vir Biotechnology Inc. M.S.D. is a consultant for Inbios, Eli Lilly, Vir Biotechnology, NGM Biopharmaceuticals, and Emergent BioSolutions and on the Scientific Advisory Board of Moderna. The Diamond laboratory at Washington University School of Medicine has received sponsored research agreements from Moderna. The other authors declare no competing financial interests.","author":[{"dropping-particle":"","family":"Pinto","given":"Dora","non-dropping-particle":"","parse-names":false,"suffix":""},{"dropping-particle":"","family":"Park","given":"Young-Jun","non-dropping-particle":"","parse-names":false,"suffix":""},{"dropping-particle":"","family":"Beltramello","given":"Martina","non-dropping-particle":"","parse-names":false,"suffix":""},{"dropping-particle":"","family":"Walls","given":"Alexandra C.","non-dropping-particle":"","parse-names":false,"suffix":""},{"dropping-particle":"","family":"Tortorici","given":"M. Alejandra","non-dropping-particle":"","parse-names":false,"suffix":""},{"dropping-particle":"","family":"Bianchi","given":"Siro","non-dropping-particle":"","parse-names":false,"suffix":""},{"dropping-particle":"","family":"Jaconi","given":"Stefano","non-dropping-particle":"","parse-names":false,"suffix":""},{"dropping-particle":"","family":"Culap","given":"Katja","non-dropping-particle":"","parse-names":false,"suffix":""},{"dropping-particle":"","family":"Zatta","given":"Fabrizia","non-dropping-particle":"","parse-names":false,"suffix":""},{"dropping-particle":"De","family":"Marco","given":"Anna","non-dropping-particle":"","parse-names":false,"suffix":""},{"dropping-particle":"","family":"Peter","given":"Alessia","non-dropping-particle":"","parse-names":false,"suffix":""},{"dropping-particle":"","family":"Guarino","given":"Barbara","non-dropping-particle":"","parse-names":false,"suffix":""},{"dropping-particle":"","family":"Spreafico","given":"Roberto","non-dropping-particle":"","parse-names":false,"suffix":""},{"dropping-particle":"","family":"Cameroni","given":"Elisabetta","non-dropping-particle":"","parse-names":false,"suffix":""},{"dropping-particle":"","family":"Case","given":"James Brett","non-dropping-particle":"","parse-names":false,"suffix":""},{"dropping-particle":"","family":"Chen","given":"Rita E.","non-dropping-particle":"","parse-names":false,"suffix":""},{"dropping-particle":"","family":"Havenar-Daughton","given":"Colin","non-dropping-particle":"","parse-names":false,"suffix":""},{"dropping-particle":"","family":"Snell","given":"Gyorgy","non-dropping-particle":"","parse-names":false,"suffix":""},{"dropping-particle":"","family":"Telenti","given":"Amalio","non-dropping-particle":"","parse-names":false,"suffix":""},{"dropping-particle":"","family":"Virgin","given":"Herbert W.","non-dropping-particle":"","parse-names":false,"suffix":""},{"dropping-particle":"","family":"Lanzavecchia","given":"Antonio","non-dropping-particle":"","parse-names":false,"suffix":""},{"dropping-particle":"","family":"Diamond","given":"Michael S.","non-dropping-particle":"","parse-names":false,"suffix":""},{"dropping-particle":"","family":"Fink","given":"Katja","non-dropping-particle":"","parse-names":false,"suffix":""},{"dropping-particle":"","family":"Veesler","given":"David","non-dropping-particle":"","parse-names":false,"suffix":""},{"dropping-particle":"","family":"Corti","given":"Davide","non-dropping-particle":"","parse-names":false,"suffix":""}],"container-title":"bioRxiv","id":"ITEM-1","issued":{"date-parts":[["2020"]]},"title":"Structural and functional analysis of a potent sarbecovirus neutralizing antibody","type":"article-journal"},"uris":["http://www.mendeley.com/documents/?uuid=bcb35bbe-fa7d-450f-b548-b55ec60f61d5"]},{"id":"ITEM-2","itemData":{"DOI":"10.1101/2020.04.10.036418","abstract":"The SARS-coronavirus 2 (SARS-CoV-2) spike (S) protein mediates entry of SARS-CoV-2 into cells expressing the angiotensin-converting enzyme 2 (ACE2). The S protein engages ACE2 through its receptor-binding domain (RBD), an independently folded 197-amino acid fragment of the 1273-amino acid S-protein protomer. Antibodies to the RBD domain of SARS-CoV (SARS-CoV-1), a closely related coronavirus which emerged in 2002-2003, have been shown to potently neutralize SARS-CoV-1 S-protein-mediated entry, and the presence of anti-RBD antibodies correlates with neutralization in SARS-CoV-2 convalescent sera. Here we show that immunization with the SARS-CoV-2 RBD elicits a robust neutralizing antibody response in rodents, comparable to 100 µg/ml of ACE2-Ig, a potent SARS-CoV-2 entry inhibitor. Importantly, anti-sera from immunized animals did not mediate antibody-dependent enhancement (ADE) of S-protein-mediated entry under conditions in which Zika virus ADE was readily observed. These data suggest that an RBD-based vaccine for SARS-CoV-2 could be safe and effective.Competing Interest StatementThe authors have declared no competing interest.","author":[{"dropping-particle":"","family":"Quinlan","given":"Brian D","non-dropping-particle":"","parse-names":false,"suffix":""},{"dropping-particle":"","family":"Mou","given":"Huihui","non-dropping-particle":"","parse-names":false,"suffix":""},{"dropping-particle":"","family":"Zhang","given":"Lizhou","non-dropping-particle":"","parse-names":false,"suffix":""},{"dropping-particle":"","family":"Guo","given":"Yan","non-dropping-particle":"","parse-names":false,"suffix":""},{"dropping-particle":"","family":"He","given":"Wenhui","non-dropping-particle":"","parse-names":false,"suffix":""},{"dropping-particle":"","family":"Ojha","given":"Amrita","non-dropping-particle":"","parse-names":false,"suffix":""},{"dropping-particle":"","family":"Parcells","given":"Mark S","non-dropping-particle":"","parse-names":false,"suffix":""},{"dropping-particle":"","family":"Luo","given":"Guangxiang","non-dropping-particle":"","parse-names":false,"suffix":""},{"dropping-particle":"","family":"Li","given":"Wenhui","non-dropping-particle":"","parse-names":false,"suffix":""},{"dropping-particle":"","family":"Zhong","given":"Guocai","non-dropping-particle":"","parse-names":false,"suffix":""},{"dropping-particle":"","family":"Choe","given":"Hyeryun","non-dropping-particle":"","parse-names":false,"suffix":""},{"dropping-particle":"","family":"Farzan","given":"Michael","non-dropping-particle":"","parse-names":false,"suffix":""}],"container-title":"bioRxiv","id":"ITEM-2","issued":{"date-parts":[["2020","1","1"]]},"page":"2020.04.10.036418","title":"The SARS-CoV-2 receptor-binding domain elicits a potent neutralizing response without antibody-dependent enhancement","type":"article-journal"},"uris":["http://www.mendeley.com/documents/?uuid=b5319170-3f5f-463c-946d-93445b9dc638"]}],"mendeley":{"formattedCitation":"[12,35]","plainTextFormattedCitation":"[12,35]","previouslyFormattedCitation":"[12,35]"},"properties":{"noteIndex":0},"schema":"https://github.com/citation-style-language/schema/raw/master/csl-citation.json"}</w:instrText>
      </w:r>
      <w:r w:rsidR="002C2BCD">
        <w:fldChar w:fldCharType="separate"/>
      </w:r>
      <w:r w:rsidR="00084241" w:rsidRPr="00084241">
        <w:rPr>
          <w:noProof/>
        </w:rPr>
        <w:t>[12,35]</w:t>
      </w:r>
      <w:r w:rsidR="002C2BCD">
        <w:fldChar w:fldCharType="end"/>
      </w:r>
      <w:r w:rsidR="00862C22">
        <w:t xml:space="preserve">, and VSV </w:t>
      </w:r>
      <w:r w:rsidR="00C4130C">
        <w:fldChar w:fldCharType="begin" w:fldLock="1"/>
      </w:r>
      <w:r w:rsidR="004B4C67">
        <w:instrText>ADDIN CSL_CITATION {"citationItems":[{"id":"ITEM-1","itemData":{"DOI":"10.1101/2020.04.08.026948","abstract":"The global pandemic of Coronavirus disease 2019 (COVID-19) is a disaster for human society. A convenient and reliable in vitro neutralization assay is very important for the development of neutralizing antibodies, vaccines and other inhibitors. In this study, G protein-deficient vesicular stomatitis virus (VSVdG) bearing full-length and truncated spike (S) protein of SARS-CoV-2 were evaluated. The virus packaging efficiency of VSV-SARS-CoV-2-Sdel18 (S with C-terminal 18 amino acid truncation) is much higher than VSV-SARS-CoV-2-S. A neutralization assay for antibody screening and serum neutralizing titer quantification was established based on VSV-SARS-CoV-2-Sdel18 pseudovirus and human angiotensin-converting enzyme 2 (ACE2) overexpressed BHK21 cell (BHK21-hACE2). The experimental results can be obtained by automatically counting EGFP positive cell number at 12 hours after infection, making the assay convenient and high-throughput. The serum neutralizing titer of COVID-19 convalescent patients measured by VSV-SARS-CoV-2-Sdel18 pseudovirus assay has a good correlation with live SARS-CoV-2 assay. Seven neutralizing monoclonal antibodies targeting receptor binding domain (RBD) of SARS-CoV-2-S were obtained. This efficient and reliable pseudovirus assay model could facilitate the development of new drugs and vaccines.Competing Interest StatementThe authors have declared no competing interest.","author":[{"dropping-particle":"","family":"Xiong","given":"Hualong","non-dropping-particle":"","parse-names":false,"suffix":""},{"dropping-particle":"","family":"Wu","given":"Yangtao","non-dropping-particle":"","parse-names":false,"suffix":""},{"dropping-particle":"","family":"Cao","given":"Jiali","non-dropping-particle":"","parse-names":false,"suffix":""},{"dropping-particle":"","family":"Yang","given":"Ren","non-dropping-particle":"","parse-names":false,"suffix":""},{"dropping-particle":"","family":"Ma","given":"Jian","non-dropping-particle":"","parse-names":false,"suffix":""},{"dropping-particle":"","family":"Qiao","given":"Xiaoyang","non-dropping-particle":"","parse-names":false,"suffix":""},{"dropping-particle":"","family":"Yao","given":"Xiangyang","non-dropping-particle":"","parse-names":false,"suffix":""},{"dropping-particle":"","family":"Zhang","given":"Baohui","non-dropping-particle":"","parse-names":false,"suffix":""},{"dropping-particle":"","family":"Zhang","given":"Yali","non-dropping-particle":"","parse-names":false,"suffix":""},{"dropping-particle":"","family":"Hou","given":"Wangheng","non-dropping-particle":"","parse-names":false,"suffix":""},{"dropping-particle":"","family":"Shi","given":"Yang","non-dropping-particle":"","parse-names":false,"suffix":""},{"dropping-particle":"","family":"Xu","given":"Jingjing","non-dropping-particle":"","parse-names":false,"suffix":""},{"dropping-particle":"","family":"Zhang","given":"Liang","non-dropping-particle":"","parse-names":false,"suffix":""},{"dropping-particle":"","family":"Wang","given":"Shaojuan","non-dropping-particle":"","parse-names":false,"suffix":""},{"dropping-particle":"","family":"Fu","given":"Baorong","non-dropping-particle":"","parse-names":false,"suffix":""},{"dropping-particle":"","family":"Yang","given":"Ting","non-dropping-particle":"","parse-names":false,"suffix":""},{"dropping-particle":"","family":"Ge","given":"Shengxiang","non-dropping-particle":"","parse-names":false,"suffix":""},{"dropping-particle":"","family":"Zhang","given":"Jun","non-dropping-particle":"","parse-names":false,"suffix":""},{"dropping-particle":"","family":"Yuan","given":"Quan","non-dropping-particle":"","parse-names":false,"suffix":""},{"dropping-particle":"","family":"Huang","given":"Baoying","non-dropping-particle":"","parse-names":false,"suffix":""},{"dropping-particle":"","family":"Li","given":"Zhiyong","non-dropping-particle":"","parse-names":false,"suffix":""},{"dropping-particle":"","family":"Zhang","given":"Tianying","non-dropping-particle":"","parse-names":false,"suffix":""},{"dropping-particle":"","family":"Xia","given":"Ningshao","non-dropping-particle":"","parse-names":false,"suffix":""}],"container-title":"bioRxiv","id":"ITEM-1","issued":{"date-parts":[["2020","1","1"]]},"page":"2020.04.08.026948","title":"Robust neutralization assay based on SARS-CoV-2 S-bearing vesicular stomatitis virus (VSV) pseudovirus and ACE2-overexpressed BHK21 cells","type":"article-journal"},"uris":["http://www.mendeley.com/documents/?uuid=a06e4ee9-08d6-46ff-9c63-f12a153086bf"]},{"id":"ITEM-2","itemData":{"DOI":"10.1038/s41564-020-0688-y","ISSN":"20585276","abstract":"Over the past 20 years, several coronaviruses have crossed the species barrier into humans, causing outbreaks of severe, and often fatal, respiratory illness. Since SARS-CoV was first identified in animal markets, global viromics projects have discovered thousands of coronavirus sequences in diverse animals and geographic regions. Unfortunately, there are few tools available to functionally test these viruses for their ability to infect humans, which has severely hampered efforts to predict the next zoonotic viral outbreak. Here, we developed an approach to rapidly screen lineage B betacoronaviruses, such as SARS-CoV and the recent SARS-CoV-2, for receptor usage and their ability to infect cell types from different species. We show that host protease processing during viral entry is a significant barrier for several lineage B viruses and that bypassing this barrier allows several lineage B viruses to enter human cells through an unknown receptor. We also demonstrate how different lineage B viruses can recombine to gain entry into human cells, and confirm that human ACE2 is the receptor for the recently emerging SARS-CoV-2.","author":[{"dropping-particle":"","family":"Letko","given":"Michael","non-dropping-particle":"","parse-names":false,"suffix":""},{"dropping-particle":"","family":"Marzi","given":"Andrea","non-dropping-particle":"","parse-names":false,"suffix":""},{"dropping-particle":"","family":"Munster","given":"Vincent","non-dropping-particle":"","parse-names":false,"suffix":""}],"container-title":"Nature Microbiology","id":"ITEM-2","issued":{"date-parts":[["2020"]]},"page":"562-569","title":"Functional assessment of cell entry and receptor usage for SARS-CoV-2 and other lineage B betacoronaviruses","type":"article-journal","volume":"5"},"uris":["http://www.mendeley.com/documents/?uuid=8c1212ab-1851-4e3b-884e-0993a9dcd981"]},{"id":"ITEM-3","itemData":{"DOI":"10.1080/22221751.2020.1743767","ISSN":"22221751","PMID":"32207377","abstract":"Pseudoviruses are useful virological tools because of their safety and versatility, especially for emerging and re-emerging viruses. Due to its high pathogenicity and infectivity and the lack of effective vaccines and therapeutics, live SARS-CoV-2 has to be handled under biosafety level 3 conditions, which has hindered the development of vaccines and therapeutics. Based on a VSV pseudovirus production system, a pseudovirus-based neutralization assay has been developed for evaluating neutralizing antibodies against SARS-CoV-2 in biosafety level 2 facilities. The key parameters for this assay were optimized, including cell types, cell numbers, virus inoculum. When tested against the SARS-CoV-2 pseudovirus, SARS-CoV-2 convalescent patient sera showed high neutralizing potency, which underscore its potential as therapeutics. The limit of detection for this assay was determined as 22.1 and 43.2 for human and mouse serum samples respectively using a panel of 120 negative samples. The cutoff values were set as 30 and 50 for human and mouse serum samples, respectively. This assay showed relatively low coefficient of variations with 15.9% and 16.2% for the intra- and inter-assay analyses respectively. Taken together, we established a robust pseudovirus-based neutralization assay for SARS-CoV-2 and are glad to share pseudoviruses and related protocols with the developers of vaccines or therapeutics to fight against this lethal virus.","author":[{"dropping-particle":"","family":"Nie","given":"Jianhui","non-dropping-particle":"","parse-names":false,"suffix":""},{"dropping-particle":"","family":"Li","given":"Qianqian","non-dropping-particle":"","parse-names":false,"suffix":""},{"dropping-particle":"","family":"Wu","given":"Jiajing","non-dropping-particle":"","parse-names":false,"suffix":""},{"dropping-particle":"","family":"Zhao","given":"Chenyan","non-dropping-particle":"","parse-names":false,"suffix":""},{"dropping-particle":"","family":"Hao","given":"Huan","non-dropping-particle":"","parse-names":false,"suffix":""},{"dropping-particle":"","family":"Liu","given":"Huan","non-dropping-particle":"","parse-names":false,"suffix":""},{"dropping-particle":"","family":"Zhang","given":"Li","non-dropping-particle":"","parse-names":false,"suffix":""},{"dropping-particle":"","family":"Nie","given":"Lingling","non-dropping-particle":"","parse-names":false,"suffix":""},{"dropping-particle":"","family":"Qin","given":"Haiyang","non-dropping-particle":"","parse-names":false,"suffix":""},{"dropping-particle":"","family":"Wang","given":"Meng","non-dropping-particle":"","parse-names":false,"suffix":""},{"dropping-particle":"","family":"Lu","given":"Qiong","non-dropping-particle":"","parse-names":false,"suffix":""},{"dropping-particle":"","family":"Li","given":"Xiaoyu","non-dropping-particle":"","parse-names":false,"suffix":""},{"dropping-particle":"","family":"Sun","given":"Qiyu","non-dropping-particle":"","parse-names":false,"suffix":""},{"dropping-particle":"","family":"Liu","given":"Junkai","non-dropping-particle":"","parse-names":false,"suffix":""},{"dropping-particle":"","family":"Fan","given":"Changfa","non-dropping-particle":"","parse-names":false,"suffix":""},{"dropping-particle":"","family":"Huang","given":"Weijin","non-dropping-particle":"","parse-names":false,"suffix":""},{"dropping-particle":"","family":"Xu","given":"Miao","non-dropping-particle":"","parse-names":false,"suffix":""},{"dropping-particle":"","family":"Wang","given":"Youchun","non-dropping-particle":"","parse-names":false,"suffix":""}],"container-title":"Emerging Microbes and Infections","id":"ITEM-3","issue":"1","issued":{"date-parts":[["2020"]]},"page":"680-686","title":"Establishment and validation of a pseudovirus neutralization assay for SARS-CoV-2","type":"article-journal","volume":"9"},"uris":["http://www.mendeley.com/documents/?uuid=71653f30-328b-463b-8a21-075bd8637d40"]},{"id":"ITEM-4","itemData":{"DOI":"10.1016/j.cell.2020.02.052","ISSN":"10974172","abstract":"The recent emergence of the novel, pathogenic SARS-coronavirus 2 (SARS-CoV-2) in China and its rapid national and international spread pose a global health emergency. Cell entry of coronaviruses depends on binding of the viral spike (S) proteins to cellular receptors and on S protein priming by host cell proteases. Unravelling which cellular factors are used by SARS-CoV-2 for entry might provide insights into viral transmission and reveal therapeutic targets. Here, we demonstrate that SARS-CoV-2 uses the SARS-CoV receptor ACE2 for entry and the serine protease TMPRSS2 for S protein priming. A TMPRSS2 inhibitor approved for clinical use blocked entry and might constitute a treatment option. Finally, we show that the sera from convalescent SARS patients cross-neutralized SARS-2-S-driven entry. Our results reveal important commonalities between SARS-CoV-2 and SARS-CoV infection and identify a potential target for antiviral intervention. The emerging SARS-coronavirus 2 (SARS-CoV-2) threatens public health. Hoffmann and coworkers show that SARS-CoV-2 infection depends on the host cell factors ACE2 and TMPRSS2 and can be blocked by a clinically proven protease inhibitor. These findings might help to establish options for prevention and treatment.","author":[{"dropping-particle":"","family":"Hoffmann","given":"Markus","non-dropping-particle":"","parse-names":false,"suffix":""},{"dropping-particle":"","family":"Kleine-Weber","given":"Hannah","non-dropping-particle":"","parse-names":false,"suffix":""},{"dropping-particle":"","family":"Schroeder","given":"Simon","non-dropping-particle":"","parse-names":false,"suffix":""},{"dropping-particle":"","family":"Krüger","given":"Nadine","non-dropping-particle":"","parse-names":false,"suffix":""},{"dropping-particle":"","family":"Herrler","given":"Tanja","non-dropping-particle":"","parse-names":false,"suffix":""},{"dropping-particle":"","family":"Erichsen","given":"Sandra","non-dropping-particle":"","parse-names":false,"suffix":""},{"dropping-particle":"","family":"Schiergens","given":"Tobias S.","non-dropping-particle":"","parse-names":false,"suffix":""},{"dropping-particle":"","family":"Herrler","given":"Georg","non-dropping-particle":"","parse-names":false,"suffix":""},{"dropping-particle":"","family":"Wu","given":"Nai Huei","non-dropping-particle":"","parse-names":false,"suffix":""},{"dropping-particle":"","family":"Nitsche","given":"Andreas","non-dropping-particle":"","parse-names":false,"suffix":""},{"dropping-particle":"","family":"Müller","given":"Marcel A.","non-dropping-particle":"","parse-names":false,"suffix":""},{"dropping-particle":"","family":"Drosten","given":"Christian","non-dropping-particle":"","parse-names":false,"suffix":""},{"dropping-particle":"","family":"Pöhlmann","given":"Stefan","non-dropping-particle":"","parse-names":false,"suffix":""}],"container-title":"Cell","id":"ITEM-4","issue":"2","issued":{"date-parts":[["2020"]]},"page":"271-280","title":"SARS-CoV-2 Cell Entry Depends on ACE2 and TMPRSS2 and Is Blocked by a Clinically Proven Protease Inhibitor","type":"article-journal","volume":"181"},"uris":["http://www.mendeley.com/documents/?uuid=13ffa7a3-9ed9-4189-8f8e-784010e3f756"]}],"mendeley":{"formattedCitation":"[26,36–38]","plainTextFormattedCitation":"[26,36–38]","previouslyFormattedCitation":"[26,36–38]"},"properties":{"noteIndex":0},"schema":"https://github.com/citation-style-language/schema/raw/master/csl-citation.json"}</w:instrText>
      </w:r>
      <w:r w:rsidR="00C4130C">
        <w:fldChar w:fldCharType="separate"/>
      </w:r>
      <w:r w:rsidR="00084241" w:rsidRPr="00084241">
        <w:rPr>
          <w:noProof/>
        </w:rPr>
        <w:t>[26,36–38]</w:t>
      </w:r>
      <w:r w:rsidR="00C4130C">
        <w:fldChar w:fldCharType="end"/>
      </w:r>
      <w:r w:rsidR="00862C22">
        <w:t>.</w:t>
      </w:r>
      <w:r w:rsidR="009537A4">
        <w:t xml:space="preserve"> </w:t>
      </w:r>
      <w:r w:rsidR="008250B5">
        <w:t xml:space="preserve">In the data reported to date, results from such </w:t>
      </w:r>
      <w:proofErr w:type="spellStart"/>
      <w:r w:rsidR="008250B5">
        <w:t>pseudovirus</w:t>
      </w:r>
      <w:proofErr w:type="spellEnd"/>
      <w:r w:rsidR="008250B5">
        <w:t xml:space="preserve"> neutralization assays correlate well with </w:t>
      </w:r>
      <w:r w:rsidR="00092982">
        <w:t>measurements made using live SARS-CoV-2</w:t>
      </w:r>
      <w:r w:rsidR="00173E2D">
        <w:t xml:space="preserve"> </w:t>
      </w:r>
      <w:r w:rsidR="00500FF4">
        <w:fldChar w:fldCharType="begin" w:fldLock="1"/>
      </w:r>
      <w:r w:rsidR="004B4C67">
        <w:instrText>ADDIN CSL_CITATION {"citationItems":[{"id":"ITEM-1","itemData":{"DOI":"10.1101/2020.03.21.990770","abstract":"The pandemic caused by emerging coronavirus SARS-CoV-2 presents a serious global public health emergency in urgent need of prophylactic and therapeutic interventions. SARS-CoV-2 cellular entry depends on binding between the viral Spike protein receptor-binding domain (RBD) and the angiotensin converting enzyme 2 (ACE2) target cell receptor. Here, we report on the isolation and characterization of 206 RBD-specific monoclonal antibodies (mAbs) derived from single B cells of eight SARS-CoV-2 infected individuals. These mAbs come from diverse families of antibody heavy and light chains without apparent enrichment for particular families in the repertoire. In samples from one patient selected for further analyses, we found coexistence of germline and germline divergent clones. Both clone types demonstrated impressive binding and neutralizing activity against pseudovirus and live SARS-CoV-2. However, the antibody neutralizing potency is determined by competition with ACE2 receptor for RBD binding. Surprisingly, none of the SARS-CoV-2 antibodies nor the infected plasma cross-reacted with RBDs from either SARS-CoV or MERS-CoV although substantial plasma cross-reactivity to the trimeric Spike proteins from SARS-CoV and MERS-CoV was found. These results suggest that antibody response to RBDs is viral species-specific while that cross-recognition target regions outside the RBD. The specificity and neutralizing characteristics of this plasma cross-reactivity requires further investigation. Nevertheless, the diverse and potent neutralizing antibodies identified here are promising candidates for prophylactic and therapeutic SARS-CoV-2 interventions.","author":[{"dropping-particle":"","family":"Ju","given":"Bin","non-dropping-particle":"","parse-names":false,"suffix":""},{"dropping-particle":"","family":"Zhang","given":"Qi","non-dropping-particle":"","parse-names":false,"suffix":""},{"dropping-particle":"","family":"Ge","given":"Xiangyang","non-dropping-particle":"","parse-names":false,"suffix":""},{"dropping-particle":"","family":"Wang","given":"Ruoke","non-dropping-particle":"","parse-names":false,"suffix":""},{"dropping-particle":"","family":"Yu","given":"Jiazhen","non-dropping-particle":"","parse-names":false,"suffix":""},{"dropping-particle":"","family":"Shan","given":"Sisi","non-dropping-particle":"","parse-names":false,"suffix":""},{"dropping-particle":"","family":"Zhou","given":"Bing","non-dropping-particle":"","parse-names":false,"suffix":""},{"dropping-particle":"","family":"Song","given":"Shuo","non-dropping-particle":"","parse-names":false,"suffix":""},{"dropping-particle":"","family":"Tang","given":"Xian","non-dropping-particle":"","parse-names":false,"suffix":""},{"dropping-particle":"","family":"Yu","given":"Jinfang","non-dropping-particle":"","parse-names":false,"suffix":""},{"dropping-particle":"","family":"Ge","given":"Jiwan","non-dropping-particle":"","parse-names":false,"suffix":""},{"dropping-particle":"","family":"Lan","given":"Jun","non-dropping-particle":"","parse-names":false,"suffix":""},{"dropping-particle":"","family":"Yuan","given":"Jing","non-dropping-particle":"","parse-names":false,"suffix":""},{"dropping-particle":"","family":"Wang","given":"Haiyan","non-dropping-particle":"","parse-names":false,"suffix":""},{"dropping-particle":"","family":"Zhao","given":"Juanjuan","non-dropping-particle":"","parse-names":false,"suffix":""},{"dropping-particle":"","family":"Zhang","given":"Shuye","non-dropping-particle":"","parse-names":false,"suffix":""},{"dropping-particle":"","family":"Wang","given":"Youchun","non-dropping-particle":"","parse-names":false,"suffix":""},{"dropping-particle":"","family":"Shi","given":"Xuanling","non-dropping-particle":"","parse-names":false,"suffix":""},{"dropping-particle":"","family":"Liu","given":"Lei","non-dropping-particle":"","parse-names":false,"suffix":""},{"dropping-particle":"","family":"Wang","given":"Xinquan","non-dropping-particle":"","parse-names":false,"suffix":""},{"dropping-particle":"","family":"Zhang","given":"Zheng","non-dropping-particle":"","parse-names":false,"suffix":""},{"dropping-particle":"","family":"Zhang","given":"Linqi","non-dropping-particle":"","parse-names":false,"suffix":""}],"container-title":"bioRxiv","id":"ITEM-1","issued":{"date-parts":[["2020"]]},"title":"Potent human neutralizing antibodies elicited by SARS-CoV-2 infection","type":"article-journal"},"uris":["http://www.mendeley.com/documents/?uuid=d2c3e79e-8af8-465a-83ad-7f47334b7ab8"]},{"id":"ITEM-2","itemData":{"DOI":"10.1101/2020.04.07.023903","abstract":"SARS-CoV-2 is a newly emerged coronavirus responsible for the current COVID-19 pandemic that has resulted in more than one million infections and 73,000 deaths. Vaccine and therapeutic discovery efforts are paramount to curb the pandemic spread of this zoonotic virus. The SARS-CoV-2 spike (S) glycoprotein promotes entry into host cells and is the main target of neutralizing antibodies. Here we describe multiple monoclonal antibodies targeting SARS-CoV-2 S identified from memory B cells of a SARS survivor infected in 2003. One antibody, named S309, potently neutralizes SARS-CoV-2 and SARS-CoV pseudoviruses as well as authentic SARS-CoV-2 by engaging the S receptor-binding domain. Using cryo-electron microscopy and binding assays, we show that S309 recognizes a glycan-containing epitope that is conserved within the sarbecovirus subgenus, without competing with receptor attachment. Antibody cocktails including S309 along with other antibodies identified here further enhanced SARS-CoV-2 neutralization and may limit the emergence of neutralization-escape mutants. These results pave the way for using S309 and S309-containing antibody cocktails for prophylaxis in individuals at high risk of exposure or as a post-exposure therapy to limit or treat severe disease.\n\n### Competing Interest Statement\n\nD.P., S.B., K.C., E.C., C.H-D., G.S., M.B., A.K., K.F., A.P. F.Z., S.J., B.G., A.D.M., A.L., A.T., H.W.V, R.S. and D.C. are employees of Vir Biotechnology Inc. and may hold shares in Vir Biotechnology Inc. M.S.D. is a consultant for Inbios, Eli Lilly, Vir Biotechnology, NGM Biopharmaceuticals, and Emergent BioSolutions and on the Scientific Advisory Board of Moderna. The Diamond laboratory at Washington University School of Medicine has received sponsored research agreements from Moderna. The other authors declare no competing financial interests.","author":[{"dropping-particle":"","family":"Pinto","given":"Dora","non-dropping-particle":"","parse-names":false,"suffix":""},{"dropping-particle":"","family":"Park","given":"Young-Jun","non-dropping-particle":"","parse-names":false,"suffix":""},{"dropping-particle":"","family":"Beltramello","given":"Martina","non-dropping-particle":"","parse-names":false,"suffix":""},{"dropping-particle":"","family":"Walls","given":"Alexandra C.","non-dropping-particle":"","parse-names":false,"suffix":""},{"dropping-particle":"","family":"Tortorici","given":"M. Alejandra","non-dropping-particle":"","parse-names":false,"suffix":""},{"dropping-particle":"","family":"Bianchi","given":"Siro","non-dropping-particle":"","parse-names":false,"suffix":""},{"dropping-particle":"","family":"Jaconi","given":"Stefano","non-dropping-particle":"","parse-names":false,"suffix":""},{"dropping-particle":"","family":"Culap","given":"Katja","non-dropping-particle":"","parse-names":false,"suffix":""},{"dropping-particle":"","family":"Zatta","given":"Fabrizia","non-dropping-particle":"","parse-names":false,"suffix":""},{"dropping-particle":"De","family":"Marco","given":"Anna","non-dropping-particle":"","parse-names":false,"suffix":""},{"dropping-particle":"","family":"Peter","given":"Alessia","non-dropping-particle":"","parse-names":false,"suffix":""},{"dropping-particle":"","family":"Guarino","given":"Barbara","non-dropping-particle":"","parse-names":false,"suffix":""},{"dropping-particle":"","family":"Spreafico","given":"Roberto","non-dropping-particle":"","parse-names":false,"suffix":""},{"dropping-particle":"","family":"Cameroni","given":"Elisabetta","non-dropping-particle":"","parse-names":false,"suffix":""},{"dropping-particle":"","family":"Case","given":"James Brett","non-dropping-particle":"","parse-names":false,"suffix":""},{"dropping-particle":"","family":"Chen","given":"Rita E.","non-dropping-particle":"","parse-names":false,"suffix":""},{"dropping-particle":"","family":"Havenar-Daughton","given":"Colin","non-dropping-particle":"","parse-names":false,"suffix":""},{"dropping-particle":"","family":"Snell","given":"Gyorgy","non-dropping-particle":"","parse-names":false,"suffix":""},{"dropping-particle":"","family":"Telenti","given":"Amalio","non-dropping-particle":"","parse-names":false,"suffix":""},{"dropping-particle":"","family":"Virgin","given":"Herbert W.","non-dropping-particle":"","parse-names":false,"suffix":""},{"dropping-particle":"","family":"Lanzavecchia","given":"Antonio","non-dropping-particle":"","parse-names":false,"suffix":""},{"dropping-particle":"","family":"Diamond","given":"Michael S.","non-dropping-particle":"","parse-names":false,"suffix":""},{"dropping-particle":"","family":"Fink","given":"Katja","non-dropping-particle":"","parse-names":false,"suffix":""},{"dropping-particle":"","family":"Veesler","given":"David","non-dropping-particle":"","parse-names":false,"suffix":""},{"dropping-particle":"","family":"Corti","given":"Davide","non-dropping-particle":"","parse-names":false,"suffix":""}],"container-title":"bioRxiv","id":"ITEM-2","issued":{"date-parts":[["2020"]]},"title":"Structural and functional analysis of a potent sarbecovirus neutralizing antibody","type":"article-journal"},"uris":["http://www.mendeley.com/documents/?uuid=bcb35bbe-fa7d-450f-b548-b55ec60f61d5"]},{"id":"ITEM-3","itemData":{"DOI":"https://doi.org/10.1101/2020.04.06.20055475","author":[{"dropping-particle":"","family":"Chen, X; Li, R; Pan, Z; Qian, C; Yang, Y; You, R; Zhao, J; Liu, P; Gao, L; Li, Z; Huang, Q, Xu, L; Tang, J; Tian, Q; Yao, W; Hu, L; Yan, X; Zhou, Z; Wu, Y; Deng, K; Zhang, Z; Qian, Z, Chen, Y; Ye","given":"L","non-dropping-particle":"","parse-names":false,"suffix":""}],"container-title":"medRxiv","id":"ITEM-3","issued":{"date-parts":[["2020"]]},"title":"Human monoclonal antibodies block the binding of SARS-CoV-2 Spike protein to angiotensin converting enzyme 2","type":"article-journal"},"uris":["http://www.mendeley.com/documents/?uuid=d3723b5b-3ab9-48f5-8122-14e3351efdee"]},{"id":"ITEM-4","itemData":{"DOI":"10.1101/2020.04.08.026948","abstract":"The global pandemic of Coronavirus disease 2019 (COVID-19) is a disaster for human society. A convenient and reliable in vitro neutralization assay is very important for the development of neutralizing antibodies, vaccines and other inhibitors. In this study, G protein-deficient vesicular stomatitis virus (VSVdG) bearing full-length and truncated spike (S) protein of SARS-CoV-2 were evaluated. The virus packaging efficiency of VSV-SARS-CoV-2-Sdel18 (S with C-terminal 18 amino acid truncation) is much higher than VSV-SARS-CoV-2-S. A neutralization assay for antibody screening and serum neutralizing titer quantification was established based on VSV-SARS-CoV-2-Sdel18 pseudovirus and human angiotensin-converting enzyme 2 (ACE2) overexpressed BHK21 cell (BHK21-hACE2). The experimental results can be obtained by automatically counting EGFP positive cell number at 12 hours after infection, making the assay convenient and high-throughput. The serum neutralizing titer of COVID-19 convalescent patients measured by VSV-SARS-CoV-2-Sdel18 pseudovirus assay has a good correlation with live SARS-CoV-2 assay. Seven neutralizing monoclonal antibodies targeting receptor binding domain (RBD) of SARS-CoV-2-S were obtained. This efficient and reliable pseudovirus assay model could facilitate the development of new drugs and vaccines.Competing Interest StatementThe authors have declared no competing interest.","author":[{"dropping-particle":"","family":"Xiong","given":"Hualong","non-dropping-particle":"","parse-names":false,"suffix":""},{"dropping-particle":"","family":"Wu","given":"Yangtao","non-dropping-particle":"","parse-names":false,"suffix":""},{"dropping-particle":"","family":"Cao","given":"Jiali","non-dropping-particle":"","parse-names":false,"suffix":""},{"dropping-particle":"","family":"Yang","given":"Ren","non-dropping-particle":"","parse-names":false,"suffix":""},{"dropping-particle":"","family":"Ma","given":"Jian","non-dropping-particle":"","parse-names":false,"suffix":""},{"dropping-particle":"","family":"Qiao","given":"Xiaoyang","non-dropping-particle":"","parse-names":false,"suffix":""},{"dropping-particle":"","family":"Yao","given":"Xiangyang","non-dropping-particle":"","parse-names":false,"suffix":""},{"dropping-particle":"","family":"Zhang","given":"Baohui","non-dropping-particle":"","parse-names":false,"suffix":""},{"dropping-particle":"","family":"Zhang","given":"Yali","non-dropping-particle":"","parse-names":false,"suffix":""},{"dropping-particle":"","family":"Hou","given":"Wangheng","non-dropping-particle":"","parse-names":false,"suffix":""},{"dropping-particle":"","family":"Shi","given":"Yang","non-dropping-particle":"","parse-names":false,"suffix":""},{"dropping-particle":"","family":"Xu","given":"Jingjing","non-dropping-particle":"","parse-names":false,"suffix":""},{"dropping-particle":"","family":"Zhang","given":"Liang","non-dropping-particle":"","parse-names":false,"suffix":""},{"dropping-particle":"","family":"Wang","given":"Shaojuan","non-dropping-particle":"","parse-names":false,"suffix":""},{"dropping-particle":"","family":"Fu","given":"Baorong","non-dropping-particle":"","parse-names":false,"suffix":""},{"dropping-particle":"","family":"Yang","given":"Ting","non-dropping-particle":"","parse-names":false,"suffix":""},{"dropping-particle":"","family":"Ge","given":"Shengxiang","non-dropping-particle":"","parse-names":false,"suffix":""},{"dropping-particle":"","family":"Zhang","given":"Jun","non-dropping-particle":"","parse-names":false,"suffix":""},{"dropping-particle":"","family":"Yuan","given":"Quan","non-dropping-particle":"","parse-names":false,"suffix":""},{"dropping-particle":"","family":"Huang","given":"Baoying","non-dropping-particle":"","parse-names":false,"suffix":""},{"dropping-particle":"","family":"Li","given":"Zhiyong","non-dropping-particle":"","parse-names":false,"suffix":""},{"dropping-particle":"","family":"Zhang","given":"Tianying","non-dropping-particle":"","parse-names":false,"suffix":""},{"dropping-particle":"","family":"Xia","given":"Ningshao","non-dropping-particle":"","parse-names":false,"suffix":""}],"container-title":"bioRxiv","id":"ITEM-4","issued":{"date-parts":[["2020","1","1"]]},"page":"2020.04.08.026948","title":"Robust neutralization assay based on SARS-CoV-2 S-bearing vesicular stomatitis virus (VSV) pseudovirus and ACE2-overexpressed BHK21 cells","type":"article-journal"},"uris":["http://www.mendeley.com/documents/?uuid=a06e4ee9-08d6-46ff-9c63-f12a153086bf"]}],"mendeley":{"formattedCitation":"[1,12,24,36]","plainTextFormattedCitation":"[1,12,24,36]","previouslyFormattedCitation":"[1,12,24,36]"},"properties":{"noteIndex":0},"schema":"https://github.com/citation-style-language/schema/raw/master/csl-citation.json"}</w:instrText>
      </w:r>
      <w:r w:rsidR="00500FF4">
        <w:fldChar w:fldCharType="separate"/>
      </w:r>
      <w:r w:rsidR="00084241" w:rsidRPr="00084241">
        <w:rPr>
          <w:noProof/>
        </w:rPr>
        <w:t>[1,12,24,36]</w:t>
      </w:r>
      <w:r w:rsidR="00500FF4">
        <w:fldChar w:fldCharType="end"/>
      </w:r>
      <w:r w:rsidR="00092982">
        <w:t xml:space="preserve">. </w:t>
      </w:r>
      <w:r w:rsidR="00F3194F">
        <w:t xml:space="preserve">However, </w:t>
      </w:r>
      <w:r w:rsidR="00F3194F" w:rsidRPr="008C572C">
        <w:rPr>
          <w:szCs w:val="20"/>
        </w:rPr>
        <w:t xml:space="preserve">the </w:t>
      </w:r>
      <w:r w:rsidR="007D4845" w:rsidRPr="008C572C">
        <w:rPr>
          <w:szCs w:val="20"/>
        </w:rPr>
        <w:t>detailed protoc</w:t>
      </w:r>
      <w:r w:rsidR="006D0A66" w:rsidRPr="008C572C">
        <w:rPr>
          <w:szCs w:val="20"/>
        </w:rPr>
        <w:t>o</w:t>
      </w:r>
      <w:r w:rsidR="007D4845" w:rsidRPr="008C572C">
        <w:rPr>
          <w:szCs w:val="20"/>
        </w:rPr>
        <w:t xml:space="preserve">ls and reagents to perform such assays are </w:t>
      </w:r>
      <w:r w:rsidR="00D5078F" w:rsidRPr="008C572C">
        <w:rPr>
          <w:szCs w:val="20"/>
        </w:rPr>
        <w:t xml:space="preserve">not yet </w:t>
      </w:r>
      <w:r w:rsidR="00BB0C20" w:rsidRPr="008C572C">
        <w:rPr>
          <w:szCs w:val="20"/>
        </w:rPr>
        <w:t>widely</w:t>
      </w:r>
      <w:r w:rsidR="00D5078F" w:rsidRPr="008C572C">
        <w:rPr>
          <w:szCs w:val="20"/>
        </w:rPr>
        <w:t xml:space="preserve"> available to the scientific community.</w:t>
      </w:r>
    </w:p>
    <w:p w14:paraId="285F9846" w14:textId="22E4105F" w:rsidR="00D5078F" w:rsidRPr="008C572C" w:rsidRDefault="00D5078F" w:rsidP="00D5196F">
      <w:pPr>
        <w:snapToGrid w:val="0"/>
        <w:spacing w:line="240" w:lineRule="auto"/>
        <w:rPr>
          <w:rFonts w:ascii="Palatino Linotype" w:hAnsi="Palatino Linotype"/>
          <w:color w:val="auto"/>
          <w:sz w:val="20"/>
          <w:lang w:eastAsia="en-US"/>
        </w:rPr>
        <w:pPrChange w:id="40" w:author="Kate D Crawford" w:date="2020-04-19T19:55:00Z">
          <w:pPr>
            <w:snapToGrid w:val="0"/>
            <w:spacing w:line="240" w:lineRule="auto"/>
            <w:jc w:val="left"/>
          </w:pPr>
        </w:pPrChange>
      </w:pPr>
      <w:r w:rsidRPr="008C572C">
        <w:rPr>
          <w:rFonts w:ascii="Palatino Linotype" w:hAnsi="Palatino Linotype"/>
          <w:sz w:val="20"/>
        </w:rPr>
        <w:tab/>
        <w:t>Here we fill this gap by providing a detailed description of how</w:t>
      </w:r>
      <w:r w:rsidR="008250B5" w:rsidRPr="008C572C">
        <w:rPr>
          <w:rFonts w:ascii="Palatino Linotype" w:hAnsi="Palatino Linotype"/>
          <w:sz w:val="20"/>
        </w:rPr>
        <w:t xml:space="preserve"> to </w:t>
      </w:r>
      <w:proofErr w:type="spellStart"/>
      <w:r w:rsidR="008250B5" w:rsidRPr="008C572C">
        <w:rPr>
          <w:rFonts w:ascii="Palatino Linotype" w:hAnsi="Palatino Linotype"/>
          <w:sz w:val="20"/>
        </w:rPr>
        <w:t>pseudotype</w:t>
      </w:r>
      <w:proofErr w:type="spellEnd"/>
      <w:r w:rsidR="008250B5" w:rsidRPr="008C572C">
        <w:rPr>
          <w:rFonts w:ascii="Palatino Linotype" w:hAnsi="Palatino Linotype"/>
          <w:sz w:val="20"/>
        </w:rPr>
        <w:t xml:space="preserve"> lentiviral </w:t>
      </w:r>
      <w:commentRangeStart w:id="41"/>
      <w:r w:rsidR="00C50A66" w:rsidRPr="008C572C">
        <w:rPr>
          <w:rFonts w:ascii="Palatino Linotype" w:hAnsi="Palatino Linotype"/>
          <w:sz w:val="20"/>
        </w:rPr>
        <w:t>virions</w:t>
      </w:r>
      <w:r w:rsidR="008250B5" w:rsidRPr="008C572C">
        <w:rPr>
          <w:rFonts w:ascii="Palatino Linotype" w:hAnsi="Palatino Linotype"/>
          <w:sz w:val="20"/>
        </w:rPr>
        <w:t xml:space="preserve"> </w:t>
      </w:r>
      <w:commentRangeEnd w:id="41"/>
      <w:ins w:id="42" w:author="Kate D Crawford" w:date="2020-04-19T20:13:00Z">
        <w:r w:rsidR="00CF738F">
          <w:rPr>
            <w:rStyle w:val="CommentReference"/>
          </w:rPr>
          <w:commentReference w:id="41"/>
        </w:r>
      </w:ins>
      <w:r w:rsidR="008250B5" w:rsidRPr="008C572C">
        <w:rPr>
          <w:rFonts w:ascii="Palatino Linotype" w:hAnsi="Palatino Linotype"/>
          <w:sz w:val="20"/>
        </w:rPr>
        <w:t>with Spike</w:t>
      </w:r>
      <w:r w:rsidR="00BB0C20" w:rsidRPr="008C572C">
        <w:rPr>
          <w:rFonts w:ascii="Palatino Linotype" w:hAnsi="Palatino Linotype"/>
          <w:sz w:val="20"/>
        </w:rPr>
        <w:t xml:space="preserve">. We </w:t>
      </w:r>
      <w:r w:rsidR="00842E21" w:rsidRPr="008C572C">
        <w:rPr>
          <w:rFonts w:ascii="Palatino Linotype" w:hAnsi="Palatino Linotype"/>
          <w:sz w:val="20"/>
        </w:rPr>
        <w:t>explain</w:t>
      </w:r>
      <w:r w:rsidR="00C50A66" w:rsidRPr="008C572C">
        <w:rPr>
          <w:rFonts w:ascii="Palatino Linotype" w:hAnsi="Palatino Linotype"/>
          <w:sz w:val="20"/>
        </w:rPr>
        <w:t xml:space="preserve"> how these pseudotyped virions can be used to conveniently measure Spike-mediated cell entry </w:t>
      </w:r>
      <w:r w:rsidR="00034B84" w:rsidRPr="008C572C">
        <w:rPr>
          <w:rFonts w:ascii="Palatino Linotype" w:hAnsi="Palatino Linotype"/>
          <w:sz w:val="20"/>
        </w:rPr>
        <w:t>via</w:t>
      </w:r>
      <w:r w:rsidR="00183322" w:rsidRPr="008C572C">
        <w:rPr>
          <w:rFonts w:ascii="Palatino Linotype" w:hAnsi="Palatino Linotype"/>
          <w:sz w:val="20"/>
        </w:rPr>
        <w:t xml:space="preserve"> fluorescent or luciferase reporters, and to quantify the neutralizing activity of human </w:t>
      </w:r>
      <w:r w:rsidR="005F333D" w:rsidRPr="008C572C">
        <w:rPr>
          <w:rFonts w:ascii="Palatino Linotype" w:hAnsi="Palatino Linotype"/>
          <w:sz w:val="20"/>
        </w:rPr>
        <w:t>plasma</w:t>
      </w:r>
      <w:r w:rsidR="00183322" w:rsidRPr="008C572C">
        <w:rPr>
          <w:rFonts w:ascii="Palatino Linotype" w:hAnsi="Palatino Linotype"/>
          <w:sz w:val="20"/>
        </w:rPr>
        <w:t xml:space="preserve">. Finally, we </w:t>
      </w:r>
      <w:r w:rsidR="009D4CBB" w:rsidRPr="008C572C">
        <w:rPr>
          <w:rFonts w:ascii="Palatino Linotype" w:hAnsi="Palatino Linotype"/>
          <w:sz w:val="20"/>
        </w:rPr>
        <w:t xml:space="preserve">describe all the necessary experimental reagents </w:t>
      </w:r>
      <w:r w:rsidR="00032B6A" w:rsidRPr="008C572C">
        <w:rPr>
          <w:rFonts w:ascii="Palatino Linotype" w:hAnsi="Palatino Linotype"/>
          <w:sz w:val="20"/>
        </w:rPr>
        <w:t>and</w:t>
      </w:r>
      <w:r w:rsidR="00842E21" w:rsidRPr="008C572C">
        <w:rPr>
          <w:rFonts w:ascii="Palatino Linotype" w:hAnsi="Palatino Linotype"/>
          <w:sz w:val="20"/>
        </w:rPr>
        <w:t xml:space="preserve"> make them available in </w:t>
      </w:r>
      <w:r w:rsidR="00827475" w:rsidRPr="008C572C">
        <w:rPr>
          <w:rFonts w:ascii="Palatino Linotype" w:hAnsi="Palatino Linotype"/>
          <w:sz w:val="20"/>
        </w:rPr>
        <w:t xml:space="preserve">the </w:t>
      </w:r>
      <w:r w:rsidR="00842E21" w:rsidRPr="008C572C">
        <w:rPr>
          <w:rFonts w:ascii="Palatino Linotype" w:hAnsi="Palatino Linotype"/>
          <w:sz w:val="20"/>
        </w:rPr>
        <w:t>BEI Resources reagent repository</w:t>
      </w:r>
      <w:r w:rsidR="00F7694F" w:rsidRPr="008C572C">
        <w:rPr>
          <w:rFonts w:ascii="Palatino Linotype" w:hAnsi="Palatino Linotype"/>
          <w:sz w:val="20"/>
        </w:rPr>
        <w:t xml:space="preserve"> (</w:t>
      </w:r>
      <w:r w:rsidR="006C5F5E">
        <w:fldChar w:fldCharType="begin"/>
      </w:r>
      <w:r w:rsidR="006C5F5E">
        <w:instrText xml:space="preserve"> HYPERLINK "https://www.beiresources.org/" </w:instrText>
      </w:r>
      <w:r w:rsidR="006C5F5E">
        <w:fldChar w:fldCharType="separate"/>
      </w:r>
      <w:r w:rsidR="00F7694F" w:rsidRPr="008C572C">
        <w:rPr>
          <w:rStyle w:val="Hyperlink"/>
          <w:rFonts w:ascii="Palatino Linotype" w:hAnsi="Palatino Linotype"/>
          <w:sz w:val="20"/>
        </w:rPr>
        <w:t>https://www.beiresources.org/</w:t>
      </w:r>
      <w:r w:rsidR="006C5F5E">
        <w:rPr>
          <w:rStyle w:val="Hyperlink"/>
          <w:rFonts w:ascii="Palatino Linotype" w:hAnsi="Palatino Linotype"/>
          <w:sz w:val="20"/>
        </w:rPr>
        <w:fldChar w:fldCharType="end"/>
      </w:r>
      <w:r w:rsidR="00F7694F" w:rsidRPr="008C572C">
        <w:rPr>
          <w:rFonts w:ascii="Palatino Linotype" w:hAnsi="Palatino Linotype"/>
          <w:sz w:val="20"/>
        </w:rPr>
        <w:t>)</w:t>
      </w:r>
      <w:r w:rsidR="00842E21" w:rsidRPr="008C572C">
        <w:rPr>
          <w:rFonts w:ascii="Palatino Linotype" w:hAnsi="Palatino Linotype"/>
          <w:sz w:val="20"/>
        </w:rPr>
        <w:t>.</w:t>
      </w:r>
      <w:r w:rsidR="00032B6A" w:rsidRPr="008C572C">
        <w:rPr>
          <w:rFonts w:ascii="Palatino Linotype" w:hAnsi="Palatino Linotype"/>
          <w:sz w:val="20"/>
        </w:rPr>
        <w:t xml:space="preserve"> </w:t>
      </w:r>
      <w:r w:rsidR="00C50A66" w:rsidRPr="008C572C">
        <w:rPr>
          <w:rFonts w:ascii="Palatino Linotype" w:hAnsi="Palatino Linotype"/>
          <w:sz w:val="20"/>
        </w:rPr>
        <w:t xml:space="preserve"> </w:t>
      </w:r>
      <w:r w:rsidRPr="008C572C">
        <w:rPr>
          <w:rFonts w:ascii="Palatino Linotype" w:hAnsi="Palatino Linotype"/>
          <w:sz w:val="20"/>
        </w:rPr>
        <w:t xml:space="preserve"> </w:t>
      </w:r>
    </w:p>
    <w:bookmarkEnd w:id="17"/>
    <w:bookmarkEnd w:id="18"/>
    <w:p w14:paraId="1434DC97" w14:textId="1A343C3C" w:rsidR="00181401" w:rsidRPr="00325902" w:rsidRDefault="007B5FA4" w:rsidP="00181401">
      <w:pPr>
        <w:pStyle w:val="MDPI21heading1"/>
      </w:pPr>
      <w:r>
        <w:t>2</w:t>
      </w:r>
      <w:r w:rsidR="00181401" w:rsidRPr="00325902">
        <w:t>. Results</w:t>
      </w:r>
    </w:p>
    <w:p w14:paraId="40DD45D0" w14:textId="2C038062" w:rsidR="00181401" w:rsidRPr="00325902" w:rsidRDefault="007B5FA4" w:rsidP="00181401">
      <w:pPr>
        <w:pStyle w:val="MDPI22heading2"/>
      </w:pPr>
      <w:r>
        <w:t>2</w:t>
      </w:r>
      <w:r w:rsidR="00181401" w:rsidRPr="00325902">
        <w:t xml:space="preserve">.1. </w:t>
      </w:r>
      <w:r w:rsidR="00A0791D">
        <w:t>General approach for pseudotyping lentiviral particles with SARS-CoV-2 Spike</w:t>
      </w:r>
      <w:r w:rsidR="006C5456">
        <w:t>.</w:t>
      </w:r>
    </w:p>
    <w:p w14:paraId="332CA777" w14:textId="71767473" w:rsidR="00181401" w:rsidRPr="003A4CE1" w:rsidRDefault="004C2ADE" w:rsidP="003E4834">
      <w:pPr>
        <w:pStyle w:val="MDPI33textspaceafter"/>
        <w:ind w:firstLine="0"/>
      </w:pPr>
      <w:r>
        <w:t>The</w:t>
      </w:r>
      <w:r w:rsidR="008E0F53">
        <w:t xml:space="preserve"> basic strategy for </w:t>
      </w:r>
      <w:proofErr w:type="spellStart"/>
      <w:r w:rsidR="008E0F53">
        <w:t>pseudotyping</w:t>
      </w:r>
      <w:proofErr w:type="spellEnd"/>
      <w:r w:rsidR="008E0F53">
        <w:t xml:space="preserve"> </w:t>
      </w:r>
      <w:r w:rsidR="003A4CE1">
        <w:t xml:space="preserve">lentiviral virions is shown in </w:t>
      </w:r>
      <w:r w:rsidR="003A4CE1" w:rsidRPr="001D1AFE">
        <w:rPr>
          <w:b/>
          <w:bCs/>
        </w:rPr>
        <w:t>Figure 1A</w:t>
      </w:r>
      <w:r w:rsidR="003A4CE1">
        <w:t xml:space="preserve">. </w:t>
      </w:r>
      <w:r w:rsidR="006338C4">
        <w:t>It involves transfecting 293T cells with a lentiviral backbone plasmid encoding</w:t>
      </w:r>
      <w:r w:rsidR="00A258AE">
        <w:t xml:space="preserve"> </w:t>
      </w:r>
      <w:r w:rsidR="00642682">
        <w:t xml:space="preserve">a fluorescent or luminescent </w:t>
      </w:r>
      <w:ins w:id="43" w:author="Kate D Crawford" w:date="2020-04-19T20:54:00Z">
        <w:r w:rsidR="00336E66">
          <w:t xml:space="preserve">reporter </w:t>
        </w:r>
      </w:ins>
      <w:r w:rsidR="00642682">
        <w:t>protein</w:t>
      </w:r>
      <w:r w:rsidR="00A258AE">
        <w:t xml:space="preserve">, </w:t>
      </w:r>
      <w:r w:rsidR="00B146C1">
        <w:t xml:space="preserve">a plasmid expressing Spike, and plasmids expressing the other </w:t>
      </w:r>
      <w:r w:rsidR="004901E3">
        <w:t>lentiviral</w:t>
      </w:r>
      <w:r w:rsidR="00B146C1">
        <w:t xml:space="preserve"> proteins necessary to assemble virions.</w:t>
      </w:r>
      <w:r w:rsidR="00427673">
        <w:t xml:space="preserve"> The transfected cells then produce Spike-pseudotyped lentiviral virions</w:t>
      </w:r>
      <w:r w:rsidR="00372CF1">
        <w:t xml:space="preserve"> that can</w:t>
      </w:r>
      <w:r w:rsidR="00BA07A1">
        <w:t xml:space="preserve"> be used to </w:t>
      </w:r>
      <w:r w:rsidR="00372CF1">
        <w:t xml:space="preserve">infect permissive cells that express </w:t>
      </w:r>
      <w:del w:id="44" w:author="Kate D Crawford" w:date="2020-04-19T19:55:00Z">
        <w:r w:rsidR="00372CF1" w:rsidDel="00D5196F">
          <w:delText xml:space="preserve">Spike’s </w:delText>
        </w:r>
      </w:del>
      <w:ins w:id="45" w:author="Kate D Crawford" w:date="2020-04-19T19:55:00Z">
        <w:r w:rsidR="00D5196F">
          <w:t xml:space="preserve">the SARS-CoV-2 </w:t>
        </w:r>
      </w:ins>
      <w:r w:rsidR="00372CF1">
        <w:t>receptor protein, ACE2</w:t>
      </w:r>
      <w:r w:rsidR="00404C53">
        <w:t xml:space="preserve"> </w:t>
      </w:r>
      <w:r>
        <w:fldChar w:fldCharType="begin" w:fldLock="1"/>
      </w:r>
      <w:r w:rsidR="004B4C67">
        <w:instrText>ADDIN CSL_CITATION {"citationItems":[{"id":"ITEM-1","itemData":{"DOI":"10.1038/s41564-020-0688-y","ISSN":"20585276","abstract":"Over the past 20 years, several coronaviruses have crossed the species barrier into humans, causing outbreaks of severe, and often fatal, respiratory illness. Since SARS-CoV was first identified in animal markets, global viromics projects have discovered thousands of coronavirus sequences in diverse animals and geographic regions. Unfortunately, there are few tools available to functionally test these viruses for their ability to infect humans, which has severely hampered efforts to predict the next zoonotic viral outbreak. Here, we developed an approach to rapidly screen lineage B betacoronaviruses, such as SARS-CoV and the recent SARS-CoV-2, for receptor usage and their ability to infect cell types from different species. We show that host protease processing during viral entry is a significant barrier for several lineage B viruses and that bypassing this barrier allows several lineage B viruses to enter human cells through an unknown receptor. We also demonstrate how different lineage B viruses can recombine to gain entry into human cells, and confirm that human ACE2 is the receptor for the recently emerging SARS-CoV-2.","author":[{"dropping-particle":"","family":"Letko","given":"Michael","non-dropping-particle":"","parse-names":false,"suffix":""},{"dropping-particle":"","family":"Marzi","given":"Andrea","non-dropping-particle":"","parse-names":false,"suffix":""},{"dropping-particle":"","family":"Munster","given":"Vincent","non-dropping-particle":"","parse-names":false,"suffix":""}],"container-title":"Nature Microbiology","id":"ITEM-1","issued":{"date-parts":[["2020"]]},"page":"562-569","title":"Functional assessment of cell entry and receptor usage for SARS-CoV-2 and other lineage B betacoronaviruses","type":"article-journal","volume":"5"},"uris":["http://www.mendeley.com/documents/?uuid=8c1212ab-1851-4e3b-884e-0993a9dcd981"]},{"id":"ITEM-2","itemData":{"DOI":"10.1016/j.cell.2020.02.052","ISSN":"10974172","abstract":"The recent emergence of the novel, pathogenic SARS-coronavirus 2 (SARS-CoV-2) in China and its rapid national and international spread pose a global health emergency. Cell entry of coronaviruses depends on binding of the viral spike (S) proteins to cellular receptors and on S protein priming by host cell proteases. Unravelling which cellular factors are used by SARS-CoV-2 for entry might provide insights into viral transmission and reveal therapeutic targets. Here, we demonstrate that SARS-CoV-2 uses the SARS-CoV receptor ACE2 for entry and the serine protease TMPRSS2 for S protein priming. A TMPRSS2 inhibitor approved for clinical use blocked entry and might constitute a treatment option. Finally, we show that the sera from convalescent SARS patients cross-neutralized SARS-2-S-driven entry. Our results reveal important commonalities between SARS-CoV-2 and SARS-CoV infection and identify a potential target for antiviral intervention. The emerging SARS-coronavirus 2 (SARS-CoV-2) threatens public health. Hoffmann and coworkers show that SARS-CoV-2 infection depends on the host cell factors ACE2 and TMPRSS2 and can be blocked by a clinically proven protease inhibitor. These findings might help to establish options for prevention and treatment.","author":[{"dropping-particle":"","family":"Hoffmann","given":"Markus","non-dropping-particle":"","parse-names":false,"suffix":""},{"dropping-particle":"","family":"Kleine-Weber","given":"Hannah","non-dropping-particle":"","parse-names":false,"suffix":""},{"dropping-particle":"","family":"Schroeder","given":"Simon","non-dropping-particle":"","parse-names":false,"suffix":""},{"dropping-particle":"","family":"Krüger","given":"Nadine","non-dropping-particle":"","parse-names":false,"suffix":""},{"dropping-particle":"","family":"Herrler","given":"Tanja","non-dropping-particle":"","parse-names":false,"suffix":""},{"dropping-particle":"","family":"Erichsen","given":"Sandra","non-dropping-particle":"","parse-names":false,"suffix":""},{"dropping-particle":"","family":"Schiergens","given":"Tobias S.","non-dropping-particle":"","parse-names":false,"suffix":""},{"dropping-particle":"","family":"Herrler","given":"Georg","non-dropping-particle":"","parse-names":false,"suffix":""},{"dropping-particle":"","family":"Wu","given":"Nai Huei","non-dropping-particle":"","parse-names":false,"suffix":""},{"dropping-particle":"","family":"Nitsche","given":"Andreas","non-dropping-particle":"","parse-names":false,"suffix":""},{"dropping-particle":"","family":"Müller","given":"Marcel A.","non-dropping-particle":"","parse-names":false,"suffix":""},{"dropping-particle":"","family":"Drosten","given":"Christian","non-dropping-particle":"","parse-names":false,"suffix":""},{"dropping-particle":"","family":"Pöhlmann","given":"Stefan","non-dropping-particle":"","parse-names":false,"suffix":""}],"container-title":"Cell","id":"ITEM-2","issue":"2","issued":{"date-parts":[["2020"]]},"page":"271-280","title":"SARS-CoV-2 Cell Entry Depends on ACE2 and TMPRSS2 and Is Blocked by a Clinically Proven Protease Inhibitor","type":"article-journal","volume":"181"},"uris":["http://www.mendeley.com/documents/?uuid=13ffa7a3-9ed9-4189-8f8e-784010e3f756"]},{"id":"ITEM-3","itemData":{"DOI":"10.1126/science.abb2507","ISSN":"10959203","PMID":"32075877","abstract":"The outbreak of a novel coronavirus (2019-nCoV) represents a pandemic threat that has been declared a public health emergency of international concern. The CoV spike (S) glycoprotein is a key target for vaccines, therapeutic antibodies, and diagnostics. To facilitate medical countermeasure development, we determined a 3.5-angstrom-resolution cryo-electron microscopy structure of the 2019-nCoV S trimer in the prefusion conformation. The predominant state of the trimer has one of the three receptor-binding domains (RBDs) rotated up in a receptor-accessible conformation. We also provide biophysical and structural evidence that the 2019-nCoV S protein binds angiotensin-converting enzyme 2 (ACE2) with higher affinity than does severe acute respiratory syndrome (SARS)-CoV S. Additionally, we tested several published SARS-CoV RBD-specific monoclonal antibodies and found that they do not have appreciable binding to 2019-nCoV S, suggesting that antibody cross-reactivity may be limited between the two RBDs. The structure of 2019-nCoV S should enable the rapid development and evaluation of medical countermeasures to address the ongoing public health crisis.","author":[{"dropping-particle":"","family":"Wrapp","given":"Daniel","non-dropping-particle":"","parse-names":false,"suffix":""},{"dropping-particle":"","family":"Wang","given":"Nianshuang","non-dropping-particle":"","parse-names":false,"suffix":""},{"dropping-particle":"","family":"Corbett","given":"Kizzmekia S.","non-dropping-particle":"","parse-names":false,"suffix":""},{"dropping-particle":"","family":"Goldsmith","given":"Jory A.","non-dropping-particle":"","parse-names":false,"suffix":""},{"dropping-particle":"","family":"Hsieh","given":"Ching Lin","non-dropping-particle":"","parse-names":false,"suffix":""},{"dropping-particle":"","family":"Abiona","given":"Olubukola","non-dropping-particle":"","parse-names":false,"suffix":""},{"dropping-particle":"","family":"Graham","given":"Barney S.","non-dropping-particle":"","parse-names":false,"suffix":""},{"dropping-particle":"","family":"McLellan","given":"Jason S.","non-dropping-particle":"","parse-names":false,"suffix":""}],"container-title":"Science","id":"ITEM-3","issue":"6483","issued":{"date-parts":[["2020"]]},"page":"1260-1263","title":"Cryo-EM structure of the 2019-nCoV spike in the prefusion conformation","type":"article-journal","volume":"367"},"uris":["http://www.mendeley.com/documents/?uuid=84de6526-fe85-4f0b-8f6a-60c279608ba2"]},{"id":"ITEM-4","itemData":{"DOI":"10.1016/j.cell.2020.02.058","ISSN":"10974172","PMID":"32155444","abstract":"The emergence of SARS-CoV-2 has resulted in &gt;90,000 infections and &gt;3,000 deaths. Coronavirus spike (S) glycoproteins promote entry into cells and are the main target of antibodies. We show that SARS-CoV-2 S uses ACE2 to enter cells and that the receptor-binding domains of SARS-CoV-2 S and SARS-CoV S bind with similar affinities to human ACE2, correlating with the efficient spread of SARS-CoV-2 among humans. We found that the SARS-CoV-2 S glycoprotein harbors a furin cleavage site at the boundary between the S1/S2 subunits, which is processed during biogenesis and sets this virus apart from SARS-CoV and SARS-related CoVs. We determined cryo-EM structures of the SARS-CoV-2 S ectodomain trimer, providing a blueprint for the design of vaccines and inhibitors of viral entry. Finally, we demonstrate that SARS-CoV S murine polyclonal antibodies potently inhibited SARS-CoV-2 S mediated entry into cells, indicating that cross-neutralizing antibodies targeting conserved S epitopes can be elicited upon vaccination. SARS-CoV-2, a newly emerged pathogen spreading worldwide, binds with high affinity to human ACE2 and uses it as an entry receptor to invade target cells. Cryo-EM structures of the SARS-CoV-2 spike glycoprotein in two distinct conformations, along with inhibition of spike-mediated entry by SARS-CoV polyclonal antibodies, provide a blueprint for the design of vaccines and therapeutics.","author":[{"dropping-particle":"","family":"Walls","given":"Alexandra C.","non-dropping-particle":"","parse-names":false,"suffix":""},{"dropping-particle":"","family":"Park","given":"Young Jun","non-dropping-particle":"","parse-names":false,"suffix":""},{"dropping-particle":"","family":"Tortorici","given":"M. Alejandra","non-dropping-particle":"","parse-names":false,"suffix":""},{"dropping-particle":"","family":"Wall","given":"Abigail","non-dropping-particle":"","parse-names":false,"suffix":""},{"dropping-particle":"","family":"McGuire","given":"Andrew T.","non-dropping-particle":"","parse-names":false,"suffix":""},{"dropping-particle":"","family":"Veesler","given":"David","non-dropping-particle":"","parse-names":false,"suffix":""}],"container-title":"Cell","id":"ITEM-4","issue":"2","issued":{"date-parts":[["2020"]]},"page":"281-292","title":"Structure, Function, and Antigenicity of the SARS-CoV-2 Spike Glycoprotein","type":"article-journal","volume":"181"},"uris":["http://www.mendeley.com/documents/?uuid=0d2a4024-10f0-4582-b52c-0d4048f0d8eb"]}],"mendeley":{"formattedCitation":"[25,26,38,39]","plainTextFormattedCitation":"[25,26,38,39]","previouslyFormattedCitation":"[25,26,38,39]"},"properties":{"noteIndex":0},"schema":"https://github.com/citation-style-language/schema/raw/master/csl-citation.json"}</w:instrText>
      </w:r>
      <w:r>
        <w:fldChar w:fldCharType="separate"/>
      </w:r>
      <w:r w:rsidR="00084241" w:rsidRPr="00084241">
        <w:rPr>
          <w:noProof/>
        </w:rPr>
        <w:t>[25,26,38,39]</w:t>
      </w:r>
      <w:r>
        <w:fldChar w:fldCharType="end"/>
      </w:r>
      <w:r w:rsidR="00404C53" w:rsidRPr="00404C53">
        <w:t>.</w:t>
      </w:r>
    </w:p>
    <w:tbl>
      <w:tblPr>
        <w:tblW w:w="9244" w:type="dxa"/>
        <w:tblLook w:val="04A0" w:firstRow="1" w:lastRow="0" w:firstColumn="1" w:lastColumn="0" w:noHBand="0" w:noVBand="1"/>
      </w:tblPr>
      <w:tblGrid>
        <w:gridCol w:w="9013"/>
        <w:gridCol w:w="231"/>
      </w:tblGrid>
      <w:tr w:rsidR="00181401" w:rsidRPr="00325902" w14:paraId="172135A1" w14:textId="77777777" w:rsidTr="006579AA">
        <w:trPr>
          <w:trHeight w:val="2894"/>
        </w:trPr>
        <w:tc>
          <w:tcPr>
            <w:tcW w:w="9013" w:type="dxa"/>
            <w:shd w:val="clear" w:color="auto" w:fill="auto"/>
          </w:tcPr>
          <w:p w14:paraId="53215366" w14:textId="08F217AA" w:rsidR="00181401" w:rsidRPr="00325902" w:rsidRDefault="00181401" w:rsidP="00627F2D">
            <w:pPr>
              <w:pStyle w:val="MDPI52figure"/>
              <w:adjustRightInd w:val="0"/>
              <w:snapToGrid w:val="0"/>
            </w:pPr>
          </w:p>
          <w:p w14:paraId="408961B9" w14:textId="448479DF" w:rsidR="00181401" w:rsidRPr="00325902" w:rsidRDefault="00181401" w:rsidP="00627F2D">
            <w:pPr>
              <w:pStyle w:val="MDPI52figure"/>
              <w:adjustRightInd w:val="0"/>
              <w:snapToGrid w:val="0"/>
              <w:rPr>
                <w:sz w:val="20"/>
              </w:rPr>
            </w:pPr>
          </w:p>
        </w:tc>
        <w:tc>
          <w:tcPr>
            <w:tcW w:w="231" w:type="dxa"/>
            <w:shd w:val="clear" w:color="auto" w:fill="auto"/>
          </w:tcPr>
          <w:p w14:paraId="7176BEBC" w14:textId="5763EC75" w:rsidR="00181401" w:rsidRPr="00325902" w:rsidRDefault="00181401" w:rsidP="00627F2D">
            <w:pPr>
              <w:pStyle w:val="MDPI52figure"/>
              <w:adjustRightInd w:val="0"/>
              <w:snapToGrid w:val="0"/>
            </w:pPr>
          </w:p>
          <w:p w14:paraId="73802BE7" w14:textId="59312BED" w:rsidR="00181401" w:rsidRPr="00325902" w:rsidRDefault="00181401" w:rsidP="00627F2D">
            <w:pPr>
              <w:pStyle w:val="MDPI52figure"/>
              <w:adjustRightInd w:val="0"/>
              <w:snapToGrid w:val="0"/>
              <w:rPr>
                <w:sz w:val="20"/>
              </w:rPr>
            </w:pPr>
          </w:p>
        </w:tc>
      </w:tr>
    </w:tbl>
    <w:p w14:paraId="126CDFBD" w14:textId="61D29E38" w:rsidR="002427CB" w:rsidRDefault="004C54FD" w:rsidP="003E4834">
      <w:pPr>
        <w:pStyle w:val="MDPI51figurecaption"/>
        <w:rPr>
          <w:b/>
        </w:rPr>
      </w:pPr>
      <w:r>
        <w:rPr>
          <w:noProof/>
          <w:sz w:val="20"/>
        </w:rPr>
        <w:lastRenderedPageBreak/>
        <w:drawing>
          <wp:inline distT="0" distB="0" distL="0" distR="0" wp14:anchorId="680CC0F4" wp14:editId="6811DB49">
            <wp:extent cx="5153353" cy="4372214"/>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hematic.pdf"/>
                    <pic:cNvPicPr/>
                  </pic:nvPicPr>
                  <pic:blipFill>
                    <a:blip r:embed="rId22">
                      <a:extLst>
                        <a:ext uri="{28A0092B-C50C-407E-A947-70E740481C1C}">
                          <a14:useLocalDpi xmlns:a14="http://schemas.microsoft.com/office/drawing/2010/main" val="0"/>
                        </a:ext>
                      </a:extLst>
                    </a:blip>
                    <a:stretch>
                      <a:fillRect/>
                    </a:stretch>
                  </pic:blipFill>
                  <pic:spPr>
                    <a:xfrm>
                      <a:off x="0" y="0"/>
                      <a:ext cx="5153353" cy="4372214"/>
                    </a:xfrm>
                    <a:prstGeom prst="rect">
                      <a:avLst/>
                    </a:prstGeom>
                  </pic:spPr>
                </pic:pic>
              </a:graphicData>
            </a:graphic>
          </wp:inline>
        </w:drawing>
      </w:r>
    </w:p>
    <w:p w14:paraId="7B1183CE" w14:textId="0720058B" w:rsidR="003E4834" w:rsidRPr="002427CB" w:rsidRDefault="00181401" w:rsidP="003E4834">
      <w:pPr>
        <w:pStyle w:val="MDPI51figurecaption"/>
      </w:pPr>
      <w:r w:rsidRPr="00325902">
        <w:rPr>
          <w:b/>
        </w:rPr>
        <w:t>Figure 1.</w:t>
      </w:r>
      <w:r w:rsidRPr="00325902">
        <w:t xml:space="preserve"> </w:t>
      </w:r>
      <w:r w:rsidR="003C1019">
        <w:t xml:space="preserve">General approach for lentiviral </w:t>
      </w:r>
      <w:proofErr w:type="spellStart"/>
      <w:r w:rsidR="003C1019">
        <w:t>pseudotyping</w:t>
      </w:r>
      <w:proofErr w:type="spellEnd"/>
      <w:r w:rsidRPr="00325902">
        <w:t>. (</w:t>
      </w:r>
      <w:r w:rsidR="003C1019">
        <w:rPr>
          <w:b/>
          <w:bCs/>
        </w:rPr>
        <w:t>A</w:t>
      </w:r>
      <w:r w:rsidRPr="00325902">
        <w:t xml:space="preserve">) </w:t>
      </w:r>
      <w:r w:rsidR="003C1019">
        <w:t xml:space="preserve">293T cells are transfected with </w:t>
      </w:r>
      <w:r w:rsidR="00996168">
        <w:t xml:space="preserve">a plasmid encoding a lentiviral backbone (genome) expressing a marker protein, </w:t>
      </w:r>
      <w:r w:rsidR="00216F03">
        <w:t>a plasmid expressing Spike, and plasmids expressing the other HIV proteins needed for virion format</w:t>
      </w:r>
      <w:r w:rsidR="00165034">
        <w:t>ion</w:t>
      </w:r>
      <w:r w:rsidR="00216F03">
        <w:t xml:space="preserve"> (Tat, Gag-Pol, and Rev). </w:t>
      </w:r>
      <w:r w:rsidR="00990882">
        <w:t xml:space="preserve">The transfected cells produce </w:t>
      </w:r>
      <w:commentRangeStart w:id="46"/>
      <w:r w:rsidR="00990882">
        <w:t>virions</w:t>
      </w:r>
      <w:commentRangeEnd w:id="46"/>
      <w:r w:rsidR="00CF738F">
        <w:rPr>
          <w:rStyle w:val="CommentReference"/>
          <w:rFonts w:ascii="Times New Roman" w:hAnsi="Times New Roman"/>
          <w:lang w:bidi="ar-SA"/>
        </w:rPr>
        <w:commentReference w:id="46"/>
      </w:r>
      <w:r w:rsidR="00990882">
        <w:t xml:space="preserve"> with Spike on their surface. These </w:t>
      </w:r>
      <w:commentRangeStart w:id="47"/>
      <w:r w:rsidR="00990882">
        <w:t>virions</w:t>
      </w:r>
      <w:commentRangeEnd w:id="47"/>
      <w:r w:rsidR="00CF738F">
        <w:rPr>
          <w:rStyle w:val="CommentReference"/>
          <w:rFonts w:ascii="Times New Roman" w:hAnsi="Times New Roman"/>
          <w:lang w:bidi="ar-SA"/>
        </w:rPr>
        <w:commentReference w:id="47"/>
      </w:r>
      <w:r w:rsidR="00990882">
        <w:t xml:space="preserve"> can infect cells that express the ACE2 receptor</w:t>
      </w:r>
      <w:ins w:id="48" w:author="Kate D Crawford" w:date="2020-04-19T19:56:00Z">
        <w:r w:rsidR="00D5196F">
          <w:t>.</w:t>
        </w:r>
      </w:ins>
      <w:del w:id="49" w:author="Kate D Crawford" w:date="2020-04-19T19:56:00Z">
        <w:r w:rsidR="00990882" w:rsidDel="00D5196F">
          <w:delText xml:space="preserve"> for Spike.</w:delText>
        </w:r>
      </w:del>
      <w:r w:rsidRPr="00325902">
        <w:t xml:space="preserve"> (</w:t>
      </w:r>
      <w:r w:rsidR="003C1019">
        <w:rPr>
          <w:b/>
        </w:rPr>
        <w:t>B</w:t>
      </w:r>
      <w:r w:rsidRPr="00325902">
        <w:t xml:space="preserve">) </w:t>
      </w:r>
      <w:r w:rsidR="00165034">
        <w:t>We used</w:t>
      </w:r>
      <w:r w:rsidR="003F4DF2">
        <w:t xml:space="preserve"> three variants of Spike: the </w:t>
      </w:r>
      <w:r w:rsidR="00976A00">
        <w:t xml:space="preserve">codon-optimized </w:t>
      </w:r>
      <w:r w:rsidR="003F4DF2">
        <w:t>Spike from SARS-CoV-2 strain Wuhan-Hu-1</w:t>
      </w:r>
      <w:ins w:id="50" w:author="Kate D Crawford" w:date="2020-04-19T20:23:00Z">
        <w:r w:rsidR="00895152">
          <w:t xml:space="preserve"> </w:t>
        </w:r>
        <w:commentRangeStart w:id="51"/>
        <w:r w:rsidR="00895152">
          <w:t>starting at the NCBI annotated start site</w:t>
        </w:r>
      </w:ins>
      <w:r w:rsidR="003F4DF2">
        <w:t xml:space="preserve">, </w:t>
      </w:r>
      <w:commentRangeEnd w:id="51"/>
      <w:r w:rsidR="00895152">
        <w:rPr>
          <w:rStyle w:val="CommentReference"/>
          <w:rFonts w:ascii="Times New Roman" w:hAnsi="Times New Roman"/>
          <w:lang w:bidi="ar-SA"/>
        </w:rPr>
        <w:commentReference w:id="51"/>
      </w:r>
      <w:r w:rsidR="003F4DF2">
        <w:t>a variant containing mutations K1269A and H1271A in the cytoplasmic tail (such that the C-terminal five amino acids are ALAYT)</w:t>
      </w:r>
      <w:r w:rsidR="00CA0554">
        <w:t>, and a variant in which the cytoplasmic tail of Spike has been replaced with that from influenza hemagglutinin (HA)</w:t>
      </w:r>
      <w:r w:rsidRPr="00325902">
        <w:t>.</w:t>
      </w:r>
      <w:r w:rsidR="002427CB">
        <w:t xml:space="preserve"> (</w:t>
      </w:r>
      <w:r w:rsidR="002427CB">
        <w:rPr>
          <w:b/>
          <w:bCs/>
        </w:rPr>
        <w:t>C</w:t>
      </w:r>
      <w:r w:rsidR="002427CB">
        <w:t xml:space="preserve">) Spike expression on the surface of cells transfected with the plasmids expressing our three Spike constructs was measured using flow cytometry 24 hours post-transfection. Spike expression was measured by staining with </w:t>
      </w:r>
      <w:r w:rsidR="001F3E85">
        <w:t>in-house produced</w:t>
      </w:r>
      <w:r w:rsidR="002427CB">
        <w:t xml:space="preserve"> CR3022 antibody</w:t>
      </w:r>
      <w:r w:rsidR="007D58E1">
        <w:t xml:space="preserve"> </w:t>
      </w:r>
      <w:r w:rsidR="007D58E1">
        <w:fldChar w:fldCharType="begin" w:fldLock="1"/>
      </w:r>
      <w:r w:rsidR="004B4C67">
        <w:instrText>ADDIN CSL_CITATION {"citationItems":[{"id":"ITEM-1","itemData":{"DOI":"10.1080/22221751.2020.1729069","ISSN":"22221751","PMID":"32065055","abstract":"The newly identified 2019 novel coronavirus (2019-nCoV) has caused more than 11,900 laboratory-confirmed human infections, including 259 deaths, posing a serious threat to human health. Currently, however, there is no specific antiviral treatment or vaccine. Considering the relatively high identity of receptor-binding domain (RBD) in 2019-nCoV and SARS-CoV, it is urgent to assess the cross-reactivity of anti-SARS CoV antibodies with 2019-nCoV spike protein, which could have important implications for rapid development of vaccines and therapeutic antibodies against 2019-nCoV. Here, we report for the first time that a SARS-CoV-specific human monoclonal antibody, CR3022, could bind potently with 2019-nCoV RBD (KD of 6.3 nM). The epitope of CR3022 does not overlap with the ACE2 binding site within 2019-nCoV RBD. These results suggest that CR3022 may have the potential to be developed as candidate therapeutics, alone or in combination with other neutralizing antibodies, for the prevention and treatment of 2019-nCoV infections. Interestingly, some of the most potent SARS-CoV-specific neutralizing antibodies (e.g. m396, CR3014) that target the ACE2 binding site of SARS-CoV failed to bind 2019-nCoV spike protein, implying that the difference in the RBD of SARS-CoV and 2019-nCoV has a critical impact for the cross-reactivity of neutralizing antibodies, and that it is still necessary to develop novel monoclonal antibodies that could bind specifically to 2019-nCoV RBD.","author":[{"dropping-particle":"","family":"Tian","given":"Xiaolong","non-dropping-particle":"","parse-names":false,"suffix":""},{"dropping-particle":"","family":"Li","given":"Cheng","non-dropping-particle":"","parse-names":false,"suffix":""},{"dropping-particle":"","family":"Huang","given":"Ailing","non-dropping-particle":"","parse-names":false,"suffix":""},{"dropping-particle":"","family":"Xia","given":"Shuai","non-dropping-particle":"","parse-names":false,"suffix":""},{"dropping-particle":"","family":"Lu","given":"Sicong","non-dropping-particle":"","parse-names":false,"suffix":""},{"dropping-particle":"","family":"Shi","given":"Zhengli","non-dropping-particle":"","parse-names":false,"suffix":""},{"dropping-particle":"","family":"Lu","given":"Lu","non-dropping-particle":"","parse-names":false,"suffix":""},{"dropping-particle":"","family":"Jiang","given":"Shibo","non-dropping-particle":"","parse-names":false,"suffix":""},{"dropping-particle":"","family":"Yang","given":"Zhenlin","non-dropping-particle":"","parse-names":false,"suffix":""},{"dropping-particle":"","family":"Wu","given":"Yanling","non-dropping-particle":"","parse-names":false,"suffix":""},{"dropping-particle":"","family":"Ying","given":"Tianlei","non-dropping-particle":"","parse-names":false,"suffix":""}],"container-title":"Emerging Microbes and Infections","id":"ITEM-1","issue":"1","issued":{"date-parts":[["2020"]]},"page":"382-385","title":"Potent binding of 2019 novel coronavirus spike protein by a SARS coronavirus-specific human monoclonal antibody","type":"article-journal","volume":"9"},"uris":["http://www.mendeley.com/documents/?uuid=5fce64dd-3b12-4e5d-b6c4-36b24c4f45e4"]},{"id":"ITEM-2","itemData":{"DOI":"10.1126/science.abb7269","ISSN":"0036-8075","PMID":"32245784","abstract":"The outbreak of COVID-19 caused by SARS-CoV-2 virus has now become a pandemic, but there is currently very little understanding of the antigenicity of the virus. We therefore determined the crystal structure of CR3022, a neutralizing antibody previously isolated from a convalescent SARS patient, in complex with the receptor-binding domain (RBD) of the SARS-CoV-2 spike (S) protein to 3.1 Å. CR3022 targets a highly conserved epitope, distal from the receptor-binding site, that enables cross-reactive binding between SARS-CoV-2 and SARS-CoV. Structural modeling further demonstrates that the binding epitope can only be accessed by CR3022 when at least two RBD on the trimeric S protein are in the “up” conformation and slightly rotated. Overall, this study provides molecular insights into antibody recognition of SARS-CoV-2.","author":[{"dropping-particle":"","family":"Yuan","given":"Meng","non-dropping-particle":"","parse-names":false,"suffix":""},{"dropping-particle":"","family":"Wu","given":"Nicholas C.","non-dropping-particle":"","parse-names":false,"suffix":""},{"dropping-particle":"","family":"Zhu","given":"Xueyong","non-dropping-particle":"","parse-names":false,"suffix":""},{"dropping-particle":"","family":"Lee","given":"Chang-Chun D.","non-dropping-particle":"","parse-names":false,"suffix":""},{"dropping-particle":"","family":"So","given":"Ray T. Y.","non-dropping-particle":"","parse-names":false,"suffix":""},{"dropping-particle":"","family":"Lv","given":"Huibin","non-dropping-particle":"","parse-names":false,"suffix":""},{"dropping-particle":"","family":"Mok","given":"Chris K. P.","non-dropping-particle":"","parse-names":false,"suffix":""},{"dropping-particle":"","family":"Wilson","given":"Ian A.","non-dropping-particle":"","parse-names":false,"suffix":""}],"container-title":"Science","id":"ITEM-2","issued":{"date-parts":[["2020"]]},"title":"A highly conserved cryptic epitope in the receptor-binding domains of SARS-CoV-2 and SARS-CoV","type":"article-journal"},"uris":["http://www.mendeley.com/documents/?uuid=b2362b6e-0517-42cb-a7f7-2505334b98b2"]},{"id":"ITEM-3","itemData":{"DOI":"10.1101/2020.03.15.992883","abstract":"SARS-CoV-2 is a zoonotic virus that has caused a pandemic of severe respiratory disease—COVID-19—within several months of its initial identification. Comparable to the first SARS-CoV, this coronaviruses surface Spike (S) glycoprotein mediates cell entry via the human ACE-2 receptor, and, thus, is the principal target for the development of vaccines and immunotherapeutics. Molecular information on the SARS-CoV-2 S glycoprotein remains limited. Here we report the crystal structure of the SARS-CoV-2 S receptor-binding-domain (RBD) at a the highest resolution to date, of 1.95 Å. We identified a set of SARS-reactive monoclonal antibodies with cross-reactivity to SARS-CoV-2 RBD and other betacoronavirus S glycoproteins. One of these antibodies, CR3022, was previously shown to synergize with antibodies that target the ACE-2 binding site on the SARS-CoV RBD and reduce viral escape capacity. We determined the structure of CR3022, in complex with the SARS-CoV-2 RBD, and defined a broadly reactive epitope that is highly conserved across betacoronaviruses. This epitope is inaccessible in the closed prefusion S structure, but is accessible in open conformations. This first-ever resolution of a human antibody in complex with SARS-CoV-2 and the broad reactivity of this set of antibodies to a conserved betacoronavirus epitope will allow antigenic assessment of vaccine candidates, and provide a framework for accelerated vaccine, immunotherapeutic and diagnostic strategies against SARS-CoV-2 and related betacoronaviruses.","author":[{"dropping-particle":"","family":"Joyce","given":"M. Gordon","non-dropping-particle":"","parse-names":false,"suffix":""},{"dropping-particle":"","family":"Sankhala","given":"Rajeshwer S","non-dropping-particle":"","parse-names":false,"suffix":""},{"dropping-particle":"","family":"Chen","given":"Wei-Hung","non-dropping-particle":"","parse-names":false,"suffix":""},{"dropping-particle":"","family":"Choe","given":"Misook","non-dropping-particle":"","parse-names":false,"suffix":""},{"dropping-particle":"","family":"Bai","given":"Hongjun","non-dropping-particle":"","parse-names":false,"suffix":""},{"dropping-particle":"","family":"Hajduczki","given":"Agnes","non-dropping-particle":"","parse-names":false,"suffix":""},{"dropping-particle":"","family":"Yan","given":"Lianying","non-dropping-particle":"","parse-names":false,"suffix":""},{"dropping-particle":"","family":"Sterling","given":"Spencer L","non-dropping-particle":"","parse-names":false,"suffix":""},{"dropping-particle":"","family":"Peterson","given":"Caroline","non-dropping-particle":"","parse-names":false,"suffix":""},{"dropping-particle":"","family":"Green","given":"Ethan C","non-dropping-particle":"","parse-names":false,"suffix":""},{"dropping-particle":"","family":"Smith","given":"Clayton","non-dropping-particle":"","parse-names":false,"suffix":""},{"dropping-particle":"de","family":"Val","given":"Natalia","non-dropping-particle":"","parse-names":false,"suffix":""},{"dropping-particle":"","family":"Amare","given":"Mihret","non-dropping-particle":"","parse-names":false,"suffix":""},{"dropping-particle":"","family":"Scott","given":"Paul","non-dropping-particle":"","parse-names":false,"suffix":""},{"dropping-particle":"","family":"Laing","given":"Eric D","non-dropping-particle":"","parse-names":false,"suffix":""},{"dropping-particle":"","family":"Broder","given":"Christopher C","non-dropping-particle":"","parse-names":false,"suffix":""},{"dropping-particle":"","family":"Rolland","given":"Morgane","non-dropping-particle":"","parse-names":false,"suffix":""},{"dropping-particle":"","family":"Michael","given":"Nelson L","non-dropping-particle":"","parse-names":false,"suffix":""},{"dropping-particle":"","family":"Modjarrad","given":"Kayvon","non-dropping-particle":"","parse-names":false,"suffix":""}],"container-title":"bioRxiv","id":"ITEM-3","issued":{"date-parts":[["2020"]]},"title":"A Cryptic Site of Vulnerability on the Receptor Binding Domain of the SARS-CoV-2 Spike Glycoprotein","type":"article-journal"},"uris":["http://www.mendeley.com/documents/?uuid=5a9bdc98-bd7f-4710-ac88-c2919a666e12"]}],"mendeley":{"formattedCitation":"[40–42]","plainTextFormattedCitation":"[40–42]","previouslyFormattedCitation":"[40–42]"},"properties":{"noteIndex":0},"schema":"https://github.com/citation-style-language/schema/raw/master/csl-citation.json"}</w:instrText>
      </w:r>
      <w:r w:rsidR="007D58E1">
        <w:fldChar w:fldCharType="separate"/>
      </w:r>
      <w:r w:rsidR="00084241" w:rsidRPr="00084241">
        <w:rPr>
          <w:noProof/>
        </w:rPr>
        <w:t>[40–42]</w:t>
      </w:r>
      <w:r w:rsidR="007D58E1">
        <w:fldChar w:fldCharType="end"/>
      </w:r>
      <w:r w:rsidR="002427CB">
        <w:t xml:space="preserve"> at</w:t>
      </w:r>
      <w:r w:rsidR="00DA2CBB">
        <w:t xml:space="preserve"> a concentration of </w:t>
      </w:r>
      <w:r w:rsidR="002427CB">
        <w:t>1</w:t>
      </w:r>
      <w:r w:rsidR="00DA2CBB">
        <w:t xml:space="preserve">0 </w:t>
      </w:r>
      <w:proofErr w:type="spellStart"/>
      <w:ins w:id="52" w:author="Kate D Crawford" w:date="2020-04-19T20:55:00Z">
        <w:r w:rsidR="00336E66" w:rsidRPr="00A16ED9">
          <w:t>μ</w:t>
        </w:r>
      </w:ins>
      <w:del w:id="53" w:author="Kate D Crawford" w:date="2020-04-19T20:54:00Z">
        <w:r w:rsidR="002427CB" w:rsidDel="00336E66">
          <w:delText>u</w:delText>
        </w:r>
      </w:del>
      <w:r w:rsidR="002427CB">
        <w:t>g</w:t>
      </w:r>
      <w:proofErr w:type="spellEnd"/>
      <w:r w:rsidR="002427CB">
        <w:t>/</w:t>
      </w:r>
      <w:r w:rsidR="00DA2CBB">
        <w:t>m</w:t>
      </w:r>
      <w:r w:rsidR="002427CB">
        <w:t>L followed by staining with an anti-human Fc secondary antibody at</w:t>
      </w:r>
      <w:r w:rsidR="00AA006F">
        <w:t xml:space="preserve"> a 1:100 dilution</w:t>
      </w:r>
      <w:r w:rsidR="002427CB">
        <w:t xml:space="preserve">.  </w:t>
      </w:r>
    </w:p>
    <w:p w14:paraId="4598E0CD" w14:textId="1FA3596F" w:rsidR="00372CF1" w:rsidRDefault="004901E3" w:rsidP="00D5196F">
      <w:pPr>
        <w:pStyle w:val="MDPI22heading2"/>
        <w:spacing w:before="0" w:after="0"/>
        <w:ind w:firstLine="420"/>
        <w:jc w:val="both"/>
        <w:rPr>
          <w:i w:val="0"/>
          <w:iCs/>
        </w:rPr>
        <w:pPrChange w:id="54" w:author="Kate D Crawford" w:date="2020-04-19T19:56:00Z">
          <w:pPr>
            <w:pStyle w:val="MDPI22heading2"/>
            <w:spacing w:before="0" w:after="0"/>
            <w:ind w:firstLine="420"/>
          </w:pPr>
        </w:pPrChange>
      </w:pPr>
      <w:r>
        <w:rPr>
          <w:i w:val="0"/>
          <w:iCs/>
        </w:rPr>
        <w:t>We used a</w:t>
      </w:r>
      <w:ins w:id="55" w:author="Kate D Crawford" w:date="2020-04-19T20:55:00Z">
        <w:r w:rsidR="00336E66">
          <w:rPr>
            <w:i w:val="0"/>
            <w:iCs/>
          </w:rPr>
          <w:t>n</w:t>
        </w:r>
      </w:ins>
      <w:r w:rsidR="00836E45">
        <w:rPr>
          <w:i w:val="0"/>
          <w:iCs/>
        </w:rPr>
        <w:t xml:space="preserve"> HIV-based</w:t>
      </w:r>
      <w:r>
        <w:rPr>
          <w:i w:val="0"/>
          <w:iCs/>
        </w:rPr>
        <w:t xml:space="preserve"> lentiviral system</w:t>
      </w:r>
      <w:r w:rsidR="008E0979">
        <w:rPr>
          <w:i w:val="0"/>
          <w:iCs/>
        </w:rPr>
        <w:t xml:space="preserve"> </w:t>
      </w:r>
      <w:r w:rsidR="00ED2111">
        <w:rPr>
          <w:i w:val="0"/>
          <w:iCs/>
        </w:rPr>
        <w:t xml:space="preserve">in </w:t>
      </w:r>
      <w:r w:rsidR="00244B65">
        <w:rPr>
          <w:i w:val="0"/>
          <w:iCs/>
        </w:rPr>
        <w:t xml:space="preserve">which the backbone plasmid </w:t>
      </w:r>
      <w:r w:rsidR="00EB1852">
        <w:rPr>
          <w:i w:val="0"/>
          <w:iCs/>
        </w:rPr>
        <w:t xml:space="preserve">depends on </w:t>
      </w:r>
      <w:r w:rsidR="00D17B34">
        <w:rPr>
          <w:i w:val="0"/>
          <w:iCs/>
        </w:rPr>
        <w:t>a</w:t>
      </w:r>
      <w:r w:rsidR="00EB1852">
        <w:rPr>
          <w:i w:val="0"/>
          <w:iCs/>
        </w:rPr>
        <w:t xml:space="preserve"> Tat-driven </w:t>
      </w:r>
      <w:r w:rsidR="00244B65">
        <w:rPr>
          <w:i w:val="0"/>
          <w:iCs/>
        </w:rPr>
        <w:t>LTR promoter</w:t>
      </w:r>
      <w:r w:rsidR="001E2687">
        <w:rPr>
          <w:i w:val="0"/>
          <w:iCs/>
        </w:rPr>
        <w:t xml:space="preserve"> (as for second-generation lentiviruses)</w:t>
      </w:r>
      <w:r w:rsidR="00EB1852">
        <w:rPr>
          <w:i w:val="0"/>
          <w:iCs/>
        </w:rPr>
        <w:t xml:space="preserve">, but for which the </w:t>
      </w:r>
      <w:r w:rsidR="00E75EF2">
        <w:rPr>
          <w:i w:val="0"/>
          <w:iCs/>
        </w:rPr>
        <w:t xml:space="preserve">HIV proteins needed to drive virion assembly are split across multiple plasmids (as for third-generation lentiviruses). </w:t>
      </w:r>
      <w:r w:rsidR="00C12F0D">
        <w:rPr>
          <w:i w:val="0"/>
          <w:iCs/>
        </w:rPr>
        <w:t>This</w:t>
      </w:r>
      <w:r w:rsidR="00E7580F">
        <w:rPr>
          <w:i w:val="0"/>
          <w:iCs/>
        </w:rPr>
        <w:t xml:space="preserve"> system</w:t>
      </w:r>
      <w:r w:rsidR="00895B2D">
        <w:rPr>
          <w:i w:val="0"/>
          <w:iCs/>
        </w:rPr>
        <w:t xml:space="preserve"> </w:t>
      </w:r>
      <w:r w:rsidR="00C12F0D">
        <w:rPr>
          <w:i w:val="0"/>
          <w:iCs/>
        </w:rPr>
        <w:t>supports</w:t>
      </w:r>
      <w:r w:rsidR="00895B2D">
        <w:rPr>
          <w:i w:val="0"/>
          <w:iCs/>
        </w:rPr>
        <w:t xml:space="preserve"> effici</w:t>
      </w:r>
      <w:r w:rsidR="006506A8">
        <w:rPr>
          <w:i w:val="0"/>
          <w:iCs/>
        </w:rPr>
        <w:t>ent production of Spike-pseudotyped particles.</w:t>
      </w:r>
      <w:r w:rsidR="00244B65">
        <w:rPr>
          <w:i w:val="0"/>
          <w:iCs/>
        </w:rPr>
        <w:t xml:space="preserve"> </w:t>
      </w:r>
      <w:r w:rsidR="003E7660">
        <w:rPr>
          <w:i w:val="0"/>
          <w:iCs/>
        </w:rPr>
        <w:t>We</w:t>
      </w:r>
      <w:r w:rsidR="00377F82">
        <w:rPr>
          <w:i w:val="0"/>
          <w:iCs/>
        </w:rPr>
        <w:t xml:space="preserve"> used </w:t>
      </w:r>
      <w:r w:rsidR="00784B97">
        <w:rPr>
          <w:i w:val="0"/>
          <w:iCs/>
        </w:rPr>
        <w:t xml:space="preserve">two different </w:t>
      </w:r>
      <w:r w:rsidR="00377F82">
        <w:rPr>
          <w:i w:val="0"/>
          <w:iCs/>
        </w:rPr>
        <w:t>lentiviral backbones: one that</w:t>
      </w:r>
      <w:r w:rsidR="008D72CC">
        <w:rPr>
          <w:i w:val="0"/>
          <w:iCs/>
        </w:rPr>
        <w:t xml:space="preserve"> uses a CMV promoter to drive expression of</w:t>
      </w:r>
      <w:r w:rsidR="00377F82">
        <w:rPr>
          <w:i w:val="0"/>
          <w:iCs/>
        </w:rPr>
        <w:t xml:space="preserve"> just ZsGreen, and another that </w:t>
      </w:r>
      <w:r w:rsidR="008D72CC">
        <w:rPr>
          <w:i w:val="0"/>
          <w:iCs/>
        </w:rPr>
        <w:t>uses a CMV promoter to drive exprssion of</w:t>
      </w:r>
      <w:r w:rsidR="00377F82">
        <w:rPr>
          <w:i w:val="0"/>
          <w:iCs/>
        </w:rPr>
        <w:t xml:space="preserve"> luciferase followed by an internal ribosome entry site (IRES)</w:t>
      </w:r>
      <w:r w:rsidR="00035075">
        <w:rPr>
          <w:i w:val="0"/>
          <w:iCs/>
        </w:rPr>
        <w:t xml:space="preserve"> </w:t>
      </w:r>
      <w:r w:rsidR="00CF50E7">
        <w:rPr>
          <w:i w:val="0"/>
          <w:iCs/>
        </w:rPr>
        <w:t>and</w:t>
      </w:r>
      <w:r w:rsidR="00035075">
        <w:rPr>
          <w:i w:val="0"/>
          <w:iCs/>
        </w:rPr>
        <w:t xml:space="preserve"> ZsGreen (hereafter referred to as the </w:t>
      </w:r>
      <w:r w:rsidR="00035075" w:rsidRPr="0073704B">
        <w:rPr>
          <w:i w:val="0"/>
          <w:iCs/>
        </w:rPr>
        <w:t>ZsGreen</w:t>
      </w:r>
      <w:r w:rsidR="00035075">
        <w:rPr>
          <w:i w:val="0"/>
          <w:iCs/>
        </w:rPr>
        <w:t xml:space="preserve"> and </w:t>
      </w:r>
      <w:r w:rsidR="00035075" w:rsidRPr="0073704B">
        <w:rPr>
          <w:i w:val="0"/>
          <w:iCs/>
        </w:rPr>
        <w:t>Luciferase-IRES-ZsGreen</w:t>
      </w:r>
      <w:r w:rsidR="00035075">
        <w:rPr>
          <w:i w:val="0"/>
          <w:iCs/>
        </w:rPr>
        <w:t xml:space="preserve"> backbones).</w:t>
      </w:r>
    </w:p>
    <w:p w14:paraId="25C986C0" w14:textId="1D4F3F5A" w:rsidR="00B16BA9" w:rsidRPr="00035075" w:rsidRDefault="00DB5E7E" w:rsidP="00D5196F">
      <w:pPr>
        <w:pStyle w:val="MDPI22heading2"/>
        <w:spacing w:before="0" w:after="0"/>
        <w:ind w:firstLine="420"/>
        <w:jc w:val="both"/>
        <w:rPr>
          <w:i w:val="0"/>
          <w:iCs/>
        </w:rPr>
        <w:pPrChange w:id="56" w:author="Kate D Crawford" w:date="2020-04-19T19:56:00Z">
          <w:pPr>
            <w:pStyle w:val="MDPI22heading2"/>
            <w:spacing w:before="0" w:after="0"/>
            <w:ind w:firstLine="420"/>
          </w:pPr>
        </w:pPrChange>
      </w:pPr>
      <w:r>
        <w:rPr>
          <w:i w:val="0"/>
          <w:iCs/>
        </w:rPr>
        <w:t xml:space="preserve">The Spike protein </w:t>
      </w:r>
      <w:r w:rsidR="00DB2DC5">
        <w:rPr>
          <w:i w:val="0"/>
          <w:iCs/>
        </w:rPr>
        <w:t>was</w:t>
      </w:r>
      <w:r>
        <w:rPr>
          <w:i w:val="0"/>
          <w:iCs/>
        </w:rPr>
        <w:t xml:space="preserve"> </w:t>
      </w:r>
      <w:r w:rsidR="00DB2DC5">
        <w:rPr>
          <w:i w:val="0"/>
          <w:iCs/>
        </w:rPr>
        <w:t xml:space="preserve">from </w:t>
      </w:r>
      <w:r w:rsidR="005F63B1">
        <w:rPr>
          <w:i w:val="0"/>
          <w:iCs/>
        </w:rPr>
        <w:t>SARS-CoV-2 strain Wuhan-Hu-1</w:t>
      </w:r>
      <w:ins w:id="57" w:author="Kate D Crawford" w:date="2020-04-19T21:15:00Z">
        <w:r w:rsidR="000D0C85">
          <w:rPr>
            <w:i w:val="0"/>
            <w:iCs/>
          </w:rPr>
          <w:t xml:space="preserve"> </w:t>
        </w:r>
      </w:ins>
      <w:ins w:id="58" w:author="Kate D Crawford" w:date="2020-04-19T21:16:00Z">
        <w:r w:rsidR="000D0C85">
          <w:rPr>
            <w:i w:val="0"/>
            <w:iCs/>
          </w:rPr>
          <w:t>using</w:t>
        </w:r>
      </w:ins>
      <w:ins w:id="59" w:author="Kate D Crawford" w:date="2020-04-19T21:15:00Z">
        <w:r w:rsidR="000D0C85">
          <w:rPr>
            <w:i w:val="0"/>
            <w:iCs/>
          </w:rPr>
          <w:t xml:space="preserve"> the NCBI-annotated start site</w:t>
        </w:r>
      </w:ins>
      <w:ins w:id="60" w:author="Kate D Crawford" w:date="2020-04-19T21:16:00Z">
        <w:r w:rsidR="000D0C85">
          <w:rPr>
            <w:i w:val="0"/>
            <w:iCs/>
          </w:rPr>
          <w:t xml:space="preserve"> </w:t>
        </w:r>
      </w:ins>
      <w:del w:id="61" w:author="Kate D Crawford" w:date="2020-04-19T21:15:00Z">
        <w:r w:rsidR="0090647C" w:rsidDel="000D0C85">
          <w:rPr>
            <w:i w:val="0"/>
            <w:iCs/>
          </w:rPr>
          <w:delText xml:space="preserve"> </w:delText>
        </w:r>
      </w:del>
      <w:r w:rsidR="00865550">
        <w:rPr>
          <w:i w:val="0"/>
          <w:iCs/>
        </w:rPr>
        <w:fldChar w:fldCharType="begin" w:fldLock="1"/>
      </w:r>
      <w:r w:rsidR="004B4C67">
        <w:rPr>
          <w:i w:val="0"/>
          <w:iCs/>
        </w:rPr>
        <w:instrText>ADDIN CSL_CITATION {"citationItems":[{"id":"ITEM-1","itemData":{"DOI":"10.1038/s41586-020-2008-3","ISSN":"14764687","PMID":"32015508","abstract":"Emerging infectious diseases, such as severe acute respiratory syndrome (SARS) and Zika virus disease, present a major threat to public health1–3. Despite intense research efforts, how, when and where new diseases appear are still a source of considerable uncertainty. A severe respiratory disease was recently reported in Wuhan, Hubei province, China. As of 25 January 2020, at least 1,975 cases had been reported since the first patient was hospitalized on 12 December 2019. Epidemiological investigations have suggested that the outbreak was associated with a seafood market in Wuhan. Here we study a single patient who was a worker at the market and who was admitted to the Central Hospital of Wuhan on 26 December 2019 while experiencing a severe respiratory syndrome that included fever, dizziness and a cough. Metagenomic RNA sequencing4 of a sample of bronchoalveolar lavage fluid from the patient identified a new RNA virus strain from the family Coronaviridae, which is designated here ‘WH-Human 1’ coronavirus (and has also been referred to as ‘2019-nCoV’). Phylogenetic analysis of the complete viral genome (29,903 nucleotides) revealed that the virus was most closely related (89.1% nucleotide similarity) to a group of SARS-like coronaviruses (genus Betacoronavirus, subgenus Sarbecovirus) that had previously been found in bats in China5. This outbreak highlights the ongoing ability of viral spill-over from animals to cause severe disease in humans.","author":[{"dropping-particle":"","family":"Wu","given":"Fan","non-dropping-particle":"","parse-names":false,"suffix":""},{"dropping-particle":"","family":"Zhao","given":"Su","non-dropping-particle":"","parse-names":false,"suffix":""},{"dropping-particle":"","family":"Yu","given":"Bin","non-dropping-particle":"","parse-names":false,"suffix":""},{"dropping-particle":"","family":"Chen","given":"Yan Mei","non-dropping-particle":"","parse-names":false,"suffix":""},{"dropping-particle":"","family":"Wang","given":"Wen","non-dropping-particle":"","parse-names":false,"suffix":""},{"dropping-particle":"","family":"Song","given":"Zhi Gang","non-dropping-particle":"","parse-names":false,"suffix":""},{"dropping-particle":"","family":"Hu","given":"Yi","non-dropping-particle":"","parse-names":false,"suffix":""},{"dropping-particle":"","family":"Tao","given":"Zhao Wu","non-dropping-particle":"","parse-names":false,"suffix":""},{"dropping-particle":"","family":"Tian","given":"Jun Hua","non-dropping-particle":"","parse-names":false,"suffix":""},{"dropping-particle":"","family":"Pei","given":"Yuan Yuan","non-dropping-particle":"","parse-names":false,"suffix":""},{"dropping-particle":"","family":"Yuan","given":"Ming Li","non-dropping-particle":"","parse-names":false,"suffix":""},{"dropping-particle":"","family":"Zhang","given":"Yu Ling","non-dropping-particle":"","parse-names":false,"suffix":""},{"dropping-particle":"","family":"Dai","given":"Fa Hui","non-dropping-particle":"","parse-names":false,"suffix":""},{"dropping-particle":"","family":"Liu","given":"Yi","non-dropping-particle":"","parse-names":false,"suffix":""},{"dropping-particle":"","family":"Wang","given":"Qi Min","non-dropping-particle":"","parse-names":false,"suffix":""},{"dropping-particle":"","family":"Zheng","given":"Jiao Jiao","non-dropping-particle":"","parse-names":false,"suffix":""},{"dropping-particle":"","family":"Xu","given":"Lin","non-dropping-particle":"","parse-names":false,"suffix":""},{"dropping-particle":"","family":"Holmes","given":"Edward C.","non-dropping-particle":"","parse-names":false,"suffix":""},{"dropping-particle":"","family":"Zhang","given":"Yong Zhen","non-dropping-particle":"","parse-names":false,"suffix":""}],"container-title":"Nature","id":"ITEM-1","issued":{"date-parts":[["2020"]]},"page":"265-269","title":"A new coronavirus associated with human respiratory disease in China","type":"article-journal","volume":"579"},"uris":["http://www.mendeley.com/documents/?uuid=a4a025ed-561a-425b-a23c-90395d9254a7"]}],"mendeley":{"formattedCitation":"[43]","plainTextFormattedCitation":"[43]","previouslyFormattedCitation":"[43]"},"properties":{"noteIndex":0},"schema":"https://github.com/citation-style-language/schema/raw/master/csl-citation.json"}</w:instrText>
      </w:r>
      <w:r w:rsidR="00865550">
        <w:rPr>
          <w:i w:val="0"/>
          <w:iCs/>
        </w:rPr>
        <w:fldChar w:fldCharType="separate"/>
      </w:r>
      <w:r w:rsidR="00084241" w:rsidRPr="00084241">
        <w:rPr>
          <w:i w:val="0"/>
          <w:iCs/>
        </w:rPr>
        <w:t>[43]</w:t>
      </w:r>
      <w:r w:rsidR="00865550">
        <w:rPr>
          <w:i w:val="0"/>
          <w:iCs/>
        </w:rPr>
        <w:fldChar w:fldCharType="end"/>
      </w:r>
      <w:r w:rsidR="005F63B1">
        <w:rPr>
          <w:i w:val="0"/>
          <w:iCs/>
        </w:rPr>
        <w:t xml:space="preserve">, with the nucleotide sequence codon optimized for expression in human cells. </w:t>
      </w:r>
      <w:r w:rsidR="005E2FC2">
        <w:rPr>
          <w:i w:val="0"/>
          <w:iCs/>
        </w:rPr>
        <w:t>We used three variants of Spike (</w:t>
      </w:r>
      <w:r w:rsidR="005E2FC2" w:rsidRPr="001D1AFE">
        <w:rPr>
          <w:b/>
          <w:bCs/>
          <w:i w:val="0"/>
          <w:iCs/>
        </w:rPr>
        <w:t>Figure 1B</w:t>
      </w:r>
      <w:r w:rsidR="005E2FC2">
        <w:rPr>
          <w:i w:val="0"/>
          <w:iCs/>
        </w:rPr>
        <w:t xml:space="preserve">). The first </w:t>
      </w:r>
      <w:r w:rsidR="00576668">
        <w:rPr>
          <w:i w:val="0"/>
          <w:iCs/>
        </w:rPr>
        <w:t xml:space="preserve">variant </w:t>
      </w:r>
      <w:r w:rsidR="005E2FC2">
        <w:rPr>
          <w:i w:val="0"/>
          <w:iCs/>
        </w:rPr>
        <w:t xml:space="preserve">was </w:t>
      </w:r>
      <w:del w:id="62" w:author="Kate D Crawford" w:date="2020-04-19T21:16:00Z">
        <w:r w:rsidR="005E2FC2" w:rsidDel="000D0C85">
          <w:rPr>
            <w:i w:val="0"/>
            <w:iCs/>
          </w:rPr>
          <w:delText xml:space="preserve">just </w:delText>
        </w:r>
      </w:del>
      <w:ins w:id="63" w:author="Kate D Crawford" w:date="2020-04-19T21:16:00Z">
        <w:r w:rsidR="000D0C85">
          <w:rPr>
            <w:i w:val="0"/>
            <w:iCs/>
          </w:rPr>
          <w:t>simply</w:t>
        </w:r>
        <w:r w:rsidR="000D0C85">
          <w:rPr>
            <w:i w:val="0"/>
            <w:iCs/>
          </w:rPr>
          <w:t xml:space="preserve"> </w:t>
        </w:r>
      </w:ins>
      <w:r w:rsidR="005E2FC2">
        <w:rPr>
          <w:i w:val="0"/>
          <w:iCs/>
        </w:rPr>
        <w:t>the codon-optimized Spike</w:t>
      </w:r>
      <w:r w:rsidR="0073704B">
        <w:rPr>
          <w:i w:val="0"/>
          <w:iCs/>
        </w:rPr>
        <w:t>. The second</w:t>
      </w:r>
      <w:r w:rsidR="00576668">
        <w:rPr>
          <w:i w:val="0"/>
          <w:iCs/>
        </w:rPr>
        <w:t xml:space="preserve"> variant</w:t>
      </w:r>
      <w:r w:rsidR="0073704B">
        <w:rPr>
          <w:i w:val="0"/>
          <w:iCs/>
        </w:rPr>
        <w:t xml:space="preserve"> </w:t>
      </w:r>
      <w:r w:rsidR="0090647C">
        <w:rPr>
          <w:i w:val="0"/>
          <w:iCs/>
        </w:rPr>
        <w:t>had</w:t>
      </w:r>
      <w:r w:rsidR="0073704B">
        <w:rPr>
          <w:i w:val="0"/>
          <w:iCs/>
        </w:rPr>
        <w:t xml:space="preserve"> two amino-acid mutations </w:t>
      </w:r>
      <w:r w:rsidR="0090647C">
        <w:rPr>
          <w:i w:val="0"/>
          <w:iCs/>
        </w:rPr>
        <w:t>to</w:t>
      </w:r>
      <w:r w:rsidR="00737042">
        <w:rPr>
          <w:i w:val="0"/>
          <w:iCs/>
        </w:rPr>
        <w:t xml:space="preserve"> basic residues in Spike’s cytoplasmic tail (K1269A and H1271A) that change the sequence of the </w:t>
      </w:r>
      <w:r w:rsidR="00576668">
        <w:rPr>
          <w:i w:val="0"/>
          <w:iCs/>
        </w:rPr>
        <w:t xml:space="preserve">five most C-terminal residues to ALAYT. This variant is hereafter referred to as Spike-ALAYT. The rationale for </w:t>
      </w:r>
      <w:r w:rsidR="0090647C">
        <w:rPr>
          <w:i w:val="0"/>
          <w:iCs/>
        </w:rPr>
        <w:t>Spike-ALAYT</w:t>
      </w:r>
      <w:r w:rsidR="000C3EB4">
        <w:rPr>
          <w:i w:val="0"/>
          <w:iCs/>
        </w:rPr>
        <w:t xml:space="preserve"> </w:t>
      </w:r>
      <w:r w:rsidR="0090647C">
        <w:rPr>
          <w:i w:val="0"/>
          <w:iCs/>
        </w:rPr>
        <w:t>was</w:t>
      </w:r>
      <w:r w:rsidR="000C3EB4">
        <w:rPr>
          <w:i w:val="0"/>
          <w:iCs/>
        </w:rPr>
        <w:t xml:space="preserve"> that </w:t>
      </w:r>
      <w:r w:rsidR="00561A37">
        <w:rPr>
          <w:i w:val="0"/>
          <w:iCs/>
        </w:rPr>
        <w:t>for</w:t>
      </w:r>
      <w:r w:rsidR="000C3EB4">
        <w:rPr>
          <w:i w:val="0"/>
          <w:iCs/>
        </w:rPr>
        <w:t xml:space="preserve"> the original SARS-</w:t>
      </w:r>
      <w:r w:rsidR="000C3EB4">
        <w:rPr>
          <w:i w:val="0"/>
          <w:iCs/>
        </w:rPr>
        <w:lastRenderedPageBreak/>
        <w:t xml:space="preserve">CoV, the two analagous mutations were shown to improve plasma-membrane expression of Spike by eliminating an endoplasmic reticulum retention signal </w:t>
      </w:r>
      <w:r w:rsidR="00DA303C">
        <w:rPr>
          <w:i w:val="0"/>
          <w:iCs/>
        </w:rPr>
        <w:fldChar w:fldCharType="begin" w:fldLock="1"/>
      </w:r>
      <w:r w:rsidR="004B4C67">
        <w:rPr>
          <w:i w:val="0"/>
          <w:iCs/>
        </w:rPr>
        <w:instrText>ADDIN CSL_CITATION {"citationItems":[{"id":"ITEM-1","itemData":{"DOI":"10.1128/jvi.02146-06","ISSN":"0022-538X","abstract":"Like other coronaviruses, severe acute respiratory syndrome coronavirus (SARS CoV) assembles at and buds into the lumen of the endoplasmic reticulum (ER)-Golgi intermediate compartment (ERGIC). Accumulation of the viral envelope proteins at this compartment is a prerequisite for virus assembly. Previously, we reported the identification of a dibasic motif (KxHxx) in the cytoplasmic tail of the SARS CoV spike (S) protein that was similar to a canonical dilysine ER retrieval signal. Here we demonstrate that this motif is a novel and functional ER retrieval signal which reduced the rate of traffic of the full-length S protein through the Golgi complex. The KxHxx motif also partially retained two different reporter proteins in the ERGIC region and reduced their rates of trafficking, although the motif was less potent than the canonical dilysine signal. The dibasic motif bound the coatomer complex I (COPI) in an in vitro binding assay, suggesting that ER retrieval may contribute to the accumulation of SARS CoV S protein near the virus assembly site for interaction with other viral structural proteins. In support of this, we found that the dibasic motif on the SARS S protein was required for its localization to the ERGIC/Golgi region when coexpressed with SARS membrane (M) protein. Thus, the cycling of SARS S through the ER-Golgi system may be required for its incorporation into assembling virions in the ERGIC.","author":[{"dropping-particle":"","family":"McBride","given":"C. E.","non-dropping-particle":"","parse-names":false,"suffix":""},{"dropping-particle":"","family":"Li","given":"J.","non-dropping-particle":"","parse-names":false,"suffix":""},{"dropping-particle":"","family":"Machamer","given":"C. E.","non-dropping-particle":"","parse-names":false,"suffix":""}],"container-title":"Journal of Virology","id":"ITEM-1","issue":"5","issued":{"date-parts":[["2007"]]},"page":"2418-2428","title":"The Cytoplasmic Tail of the Severe Acute Respiratory Syndrome Coronavirus Spike Protein Contains a Novel Endoplasmic Reticulum Retrieval Signal That Binds COPI and Promotes Interaction with Membrane Protein","type":"article-journal","volume":"81"},"uris":["http://www.mendeley.com/documents/?uuid=8cf07f1a-2fae-4323-920c-c87567104821"]},{"id":"ITEM-2","itemData":{"DOI":"10.1007/s12038-017-9676-7","ISSN":"09737138","abstract":"Intracellular trafficking and localization studies of spike protein from SARS and OC43 showed that SARS spike protein is localized in the ER or ERGIC compartment and OC43 spike protein is predominantly localized in the lysosome. Differential localization can be explained by signal sequence. The sequence alignment using Clustal W shows that the signal sequence present at the cytoplasmic tail plays an important role in spike protein localization. A unique GYQEL motif is identified at the cytoplasmic terminal of OC43 spike protein which helps in localization in the lysosome, and a novel KLHYT motif is identified in the cytoplasmic tail of SARS spike protein which helps in ER or ERGIC localization. This study sheds some light on the role of cytoplasmic tail of spike protein in cell-to-cell fusion, coronavirus host cell fusion and subsequent pathogenicity.","author":[{"dropping-particle":"","family":"Sadasivan","given":"Jibin","non-dropping-particle":"","parse-names":false,"suffix":""},{"dropping-particle":"","family":"Singh","given":"Manmeet","non-dropping-particle":"","parse-names":false,"suffix":""},{"dropping-particle":"Das","family":"Sarma","given":"Jayasri","non-dropping-particle":"","parse-names":false,"suffix":""}],"container-title":"Journal of Biosciences","id":"ITEM-2","issue":"2","issued":{"date-parts":[["2017"]]},"page":"231-244","title":"Cytoplasmic tail of coronavirus spike protein has intracellular targeting signals","type":"article-journal","volume":"42"},"uris":["http://www.mendeley.com/documents/?uuid=ed69eeb5-1bf4-4195-887d-632ad7764b12"]}],"mendeley":{"formattedCitation":"[44,45]","plainTextFormattedCitation":"[44,45]","previouslyFormattedCitation":"[44,45]"},"properties":{"noteIndex":0},"schema":"https://github.com/citation-style-language/schema/raw/master/csl-citation.json"}</w:instrText>
      </w:r>
      <w:r w:rsidR="00DA303C">
        <w:rPr>
          <w:i w:val="0"/>
          <w:iCs/>
        </w:rPr>
        <w:fldChar w:fldCharType="separate"/>
      </w:r>
      <w:r w:rsidR="00084241" w:rsidRPr="00084241">
        <w:rPr>
          <w:i w:val="0"/>
          <w:iCs/>
        </w:rPr>
        <w:t>[44,45]</w:t>
      </w:r>
      <w:r w:rsidR="00DA303C">
        <w:rPr>
          <w:i w:val="0"/>
          <w:iCs/>
        </w:rPr>
        <w:fldChar w:fldCharType="end"/>
      </w:r>
      <w:r w:rsidR="0090647C">
        <w:rPr>
          <w:i w:val="0"/>
          <w:iCs/>
        </w:rPr>
        <w:t xml:space="preserve">. The third variant had the cytoplasmic tail of Spike replaced with that from influenza hemagglutinin (HA); this variant is hereafter referred to as Spike-HAtail. The rationale for Spike-HAtail was that </w:t>
      </w:r>
      <w:r w:rsidR="00561A37">
        <w:rPr>
          <w:i w:val="0"/>
          <w:iCs/>
        </w:rPr>
        <w:t xml:space="preserve">for the original SARS-CoV, </w:t>
      </w:r>
      <w:r w:rsidR="00C71132">
        <w:rPr>
          <w:i w:val="0"/>
          <w:iCs/>
        </w:rPr>
        <w:t>deleting</w:t>
      </w:r>
      <w:r w:rsidR="00561A37">
        <w:rPr>
          <w:i w:val="0"/>
          <w:iCs/>
        </w:rPr>
        <w:t xml:space="preserve"> </w:t>
      </w:r>
      <w:r w:rsidR="009C2FD3">
        <w:rPr>
          <w:i w:val="0"/>
          <w:iCs/>
        </w:rPr>
        <w:t>Spike’s</w:t>
      </w:r>
      <w:r w:rsidR="00561A37">
        <w:rPr>
          <w:i w:val="0"/>
          <w:iCs/>
        </w:rPr>
        <w:t xml:space="preserve"> cytoplasmic tail </w:t>
      </w:r>
      <w:r w:rsidR="00C71132">
        <w:rPr>
          <w:i w:val="0"/>
          <w:iCs/>
        </w:rPr>
        <w:t xml:space="preserve">or replacing it with that from </w:t>
      </w:r>
      <w:r w:rsidR="00561A37">
        <w:rPr>
          <w:i w:val="0"/>
          <w:iCs/>
        </w:rPr>
        <w:t>other viruses</w:t>
      </w:r>
      <w:r w:rsidR="00AA1294">
        <w:rPr>
          <w:i w:val="0"/>
          <w:iCs/>
        </w:rPr>
        <w:t xml:space="preserve"> was shown to improve pseudotyping efficiency </w:t>
      </w:r>
      <w:r w:rsidR="00837DD2">
        <w:rPr>
          <w:i w:val="0"/>
          <w:iCs/>
        </w:rPr>
        <w:fldChar w:fldCharType="begin" w:fldLock="1"/>
      </w:r>
      <w:r w:rsidR="004B4C67">
        <w:rPr>
          <w:i w:val="0"/>
          <w:iCs/>
        </w:rPr>
        <w:instrText>ADDIN CSL_CITATION {"citationItems":[{"id":"ITEM-1","itemData":{"DOI":"10.1128/jvi.78.17.9007-9015.2004","ISSN":"0022-538X","abstract":"The worldwide outbreak of severe acute respiratory syndrome (SARS) was shown to be associated with a novel coronavirus (CoV) now called SARS CoV. We report here the generation of SARS CoV S protein-pseudotyped murine leukemia virus (MLV) vector particles. The wild-type S protein pseudotyped MLV vectors, although at a low efficiency. Partial deletion of the cytoplasmic tail of S dramatically increased infectivity of pseudotypes, with titers only two- to threefold lower than those of pseudotypes generated in parallel with the vesicular stomatitis virus G protein. S-pseudotyped MLV particles were used to analyze viral tropism. MLV (SARS) pseudotypes and wild-type SARS CoV displayed similar cell types and tissue and host restrictions, indicating that the expression of a functional receptor is the major restraint in permissiveness to SARS CoV infection. Efficient gene transfer could be detected in Vero and CaCo2 cells, whereas the level of gene marking of 293T, HeLa, and HepG2 cells was only slightly above background levels. A cat cell line and a dog cell line were not susceptible. Interestingly, PK-15, a porcine kidney cell line, and primary porcine kidney cells were also highly permissive for SARS S pseudotypes and wild-type SARS CoV. This finding suggests that swine may be susceptible to SARS infection and may be a source for infection of humans. Taken together, these results indicate that MLV(SARS) pseudotypes are highly valuable for functional studies of viral tropism and entry and, in addition, can be a powerful tool for the development of therapeutic entry inhibitors without posing a biohazard to human beings.","author":[{"dropping-particle":"","family":"Giroglou","given":"T.","non-dropping-particle":"","parse-names":false,"suffix":""},{"dropping-particle":"","family":"Cinatl","given":"J.","non-dropping-particle":"","parse-names":false,"suffix":""},{"dropping-particle":"","family":"Rabenau","given":"H.","non-dropping-particle":"","parse-names":false,"suffix":""},{"dropping-particle":"","family":"Drosten","given":"C.","non-dropping-particle":"","parse-names":false,"suffix":""},{"dropping-particle":"","family":"Schwalbe","given":"H.","non-dropping-particle":"","parse-names":false,"suffix":""},{"dropping-particle":"","family":"Doerr","given":"H. W.","non-dropping-particle":"","parse-names":false,"suffix":""},{"dropping-particle":"","family":"Laer","given":"D.","non-dropping-particle":"von","parse-names":false,"suffix":""}],"container-title":"Journal of Virology","id":"ITEM-1","issue":"17","issued":{"date-parts":[["2004"]]},"page":"9007-9015","title":"Retroviral Vectors Pseudotyped with Severe Acute Respiratory Syndrome Coronavirus S Protein","type":"article-journal","volume":"78"},"uris":["http://www.mendeley.com/documents/?uuid=e87b6b1b-6705-45af-b4d2-279883034a63"]},{"id":"ITEM-2","itemData":{"DOI":"10.1099/vir.0.80955-0","ISSN":"00221317","abstract":"Severe acute respiratory syndrome coronavirus (SARS-CoV) contains a single spike (S) protein, which binds to its receptor, angiotensin-converting enzyme 2 (ACE2), induces membrane fusion and serves as a neutralizing antigen. A SARS-CoV-S protein-bearing vesicular stomatitis virus (VSV) pseudotype using the VSVΔG* system was generated. Partial deletion of the SARS-CoV-S protein cytoplasmic domain allowed efficient incorporation into VSV particles and led to the generation of a pseudotype (VSV-SARS-St19) at high titre. Green fluorescent protein expression was demonstrated as early as 7 h after infection of Vero E6 cells with VSV-SARS-St19. VSV-SARS-St19 was neutralized by anti-SARS-CoV antibody and soluble ACE2, and its infection was blocked by treatment of Vero E6 cells with anti-ACE2 antibody. These results indicated that VSV-SARS-St19 infection is mediated by SARS-CoV-S protein in an ACE2-dependent manner. VSV-SARS-St19 will be useful for analysing the function of SARS-CoV-S protein and for developing rapid methods of detecting neutralizing antibodies specific for SARS-CoV infection. © 2005 SGM.","author":[{"dropping-particle":"","family":"Fukushi","given":"Shuetsu","non-dropping-particle":"","parse-names":false,"suffix":""},{"dropping-particle":"","family":"Mizutani","given":"Tetsuya","non-dropping-particle":"","parse-names":false,"suffix":""},{"dropping-particle":"","family":"Saijo","given":"Masayuki","non-dropping-particle":"","parse-names":false,"suffix":""},{"dropping-particle":"","family":"Matsuyama","given":"Shutoku","non-dropping-particle":"","parse-names":false,"suffix":""},{"dropping-particle":"","family":"Miyajima","given":"Naoko","non-dropping-particle":"","parse-names":false,"suffix":""},{"dropping-particle":"","family":"Taguchi","given":"Fumihiro","non-dropping-particle":"","parse-names":false,"suffix":""},{"dropping-particle":"","family":"Itamura","given":"Shigeyuki","non-dropping-particle":"","parse-names":false,"suffix":""},{"dropping-particle":"","family":"Kurane","given":"Ichiro","non-dropping-particle":"","parse-names":false,"suffix":""},{"dropping-particle":"","family":"Morikawa","given":"Shigeru","non-dropping-particle":"","parse-names":false,"suffix":""}],"container-title":"Journal of General Virology","id":"ITEM-2","issue":"8","issued":{"date-parts":[["2005"]]},"page":"2269-2274","title":"Vesicular stomatitis virus pseudotyped with severe acute respiratory syndrome coronavirus spike protein","type":"article-journal","volume":"86"},"uris":["http://www.mendeley.com/documents/?uuid=967eed11-67a5-41f9-881b-1b4c88da5aed"]},{"id":"ITEM-3","itemData":{"DOI":"10.1099/vir.0.009704-0","ISSN":"00221317","abstract":"The surface proteins S of severe acute respiratory syndrome coronavirus (SARS-CoV) and transmissible gastroenteritis virus (TGEV) were compared for their ability to mediate infection of viral pseudotypes based on vesicular stomatitis virus (VSV). The cell tropism of the respective pseudotypes corresponded to the tropism of the viruses from which the S protein was derived. Higher infectivity values were obtained with the SARS-CoV S protein than with the TGEV S protein. Differences were observed with respect to the importance of the cytoplasmic tail and the membrane anchor of the S proteins. In the case of the SARS-CoV S protein, truncation of the cytoplasmic tail resulted in increased infectivity. For the TGEV S protein, the inactivation of an intracellular retention signal in the cytoplasmic tail was required. Exchange of the membrane anchor of the S proteins led to a low infection efficiency. Our results indicate that related glycoproteins may show substantial differences in their ability to mediate pseudotype infection. © 2009 SGM.","author":[{"dropping-particle":"","family":"Schwegmann-Weßels","given":"Christel","non-dropping-particle":"","parse-names":false,"suffix":""},{"dropping-particle":"","family":"Glende","given":"Jörg","non-dropping-particle":"","parse-names":false,"suffix":""},{"dropping-particle":"","family":"Ren","given":"Xiaofeng","non-dropping-particle":"","parse-names":false,"suffix":""},{"dropping-particle":"","family":"Qu","given":"Xiuxia","non-dropping-particle":"","parse-names":false,"suffix":""},{"dropping-particle":"","family":"Deng","given":"Hongkui","non-dropping-particle":"","parse-names":false,"suffix":""},{"dropping-particle":"","family":"Enjuanes","given":"Luis","non-dropping-particle":"","parse-names":false,"suffix":""},{"dropping-particle":"","family":"Herrler","given":"Georg","non-dropping-particle":"","parse-names":false,"suffix":""}],"container-title":"Journal of General Virology","id":"ITEM-3","issue":"7","issued":{"date-parts":[["2009"]]},"page":"1724-1729","title":"Comparison of vesicular stomatitis virus pseudotyped with the S proteins from a porcine and a human coronavirus","type":"article-journal","volume":"90"},"uris":["http://www.mendeley.com/documents/?uuid=bacab9d1-32dc-4bae-91bd-d708298f9c68"]},{"id":"ITEM-4","itemData":{"DOI":"10.1128/JVI.78.19.10628-10635.2004","ISSN":"0022-538X","abstract":"Infection of receptor-bearing cells by coronaviruses is mediated by their spike (S) proteins. The coronavirus (SARS-CoV) that causes severe acute respiratory syndrome (SARS) infects cells expressing the receptor angiotensin-converting enzyme 2 (ACE2). Here we show that codon optimization of the SARS-CoV S-protein gene substantially enhanced S-protein expression. We also found that two retroviruses, simian immunodeficiency virus (SIV) and murine leukemia virus, both expressing green fluorescent protein and pseudotyped with SARS-CoV S protein or S-protein variants, efficiently infected HEK293T cells stably expressing ACE2. Infection mediated by an S-protein variant whose cytoplasmic domain had been truncated and altered to include a fragment of the cytoplasmic tail of the human immunodeficiency virus type 1 envelope glycoprotein was, in both cases, substantially more efficient than that mediated by wild-type S protein. Using S-protein-pseudotyped SIV, we found that the enzymatic activity of ACE2 made no contribution to S-protein-mediated infection. Finally, we show that a soluble and catalytically inactive form of ACE2 potently blocked infection by S-protein-pseudotyped retrovirus and by SARS-CoV. These results permit studies of SARS-CoV entry inhibitors without the use of live virus and suggest a candidate therapy for SARS.","author":[{"dropping-particle":"","family":"Moore","given":"Michael J.","non-dropping-particle":"","parse-names":false,"suffix":""},{"dropping-particle":"","family":"Dorfman","given":"Tatyana","non-dropping-particle":"","parse-names":false,"suffix":""},{"dropping-particle":"","family":"Li","given":"Wenhui","non-dropping-particle":"","parse-names":false,"suffix":""},{"dropping-particle":"","family":"Wong","given":"Swee Kee","non-dropping-particle":"","parse-names":false,"suffix":""},{"dropping-particle":"","family":"Li","given":"Yanhan","non-dropping-particle":"","parse-names":false,"suffix":""},{"dropping-particle":"","family":"Kuhn","given":"Jens H.","non-dropping-particle":"","parse-names":false,"suffix":""},{"dropping-particle":"","family":"Coderre","given":"James","non-dropping-particle":"","parse-names":false,"suffix":""},{"dropping-particle":"","family":"Vasilieva","given":"Natalya","non-dropping-particle":"","parse-names":false,"suffix":""},{"dropping-particle":"","family":"Han","given":"Zhongchao","non-dropping-particle":"","parse-names":false,"suffix":""},{"dropping-particle":"","family":"Greenough","given":"Thomas C.","non-dropping-particle":"","parse-names":false,"suffix":""},{"dropping-particle":"","family":"Farzan","given":"Michael","non-dropping-particle":"","parse-names":false,"suffix":""},{"dropping-particle":"","family":"Choe","given":"Hyeryun","non-dropping-particle":"","parse-names":false,"suffix":""}],"container-title":"Journal of Virology","id":"ITEM-4","issue":"19","issued":{"date-parts":[["2004","10","1"]]},"page":"10628-10635","title":"Retroviruses Pseudotyped with the Severe Acute Respiratory Syndrome Coronavirus Spike Protein Efficiently Infect Cells Expressing Angiotensin-Converting Enzyme 2","type":"article-journal","volume":"78"},"uris":["http://www.mendeley.com/documents/?uuid=ab0f67e5-f5f9-4c12-81f2-f5beb2e5830f"]}],"mendeley":{"formattedCitation":"[27,46–48]","plainTextFormattedCitation":"[27,46–48]","previouslyFormattedCitation":"[27,46–48]"},"properties":{"noteIndex":0},"schema":"https://github.com/citation-style-language/schema/raw/master/csl-citation.json"}</w:instrText>
      </w:r>
      <w:r w:rsidR="00837DD2">
        <w:rPr>
          <w:i w:val="0"/>
          <w:iCs/>
        </w:rPr>
        <w:fldChar w:fldCharType="separate"/>
      </w:r>
      <w:r w:rsidR="00084241" w:rsidRPr="00084241">
        <w:rPr>
          <w:i w:val="0"/>
          <w:iCs/>
        </w:rPr>
        <w:t>[27,46–48]</w:t>
      </w:r>
      <w:r w:rsidR="00837DD2">
        <w:rPr>
          <w:i w:val="0"/>
          <w:iCs/>
        </w:rPr>
        <w:fldChar w:fldCharType="end"/>
      </w:r>
      <w:r w:rsidR="00AA1294">
        <w:rPr>
          <w:i w:val="0"/>
          <w:iCs/>
        </w:rPr>
        <w:t>. The sequences of all o</w:t>
      </w:r>
      <w:r w:rsidR="001D1AFE">
        <w:rPr>
          <w:i w:val="0"/>
          <w:iCs/>
        </w:rPr>
        <w:t xml:space="preserve">f the Spike and lentiviral plasmids are in </w:t>
      </w:r>
      <w:r w:rsidR="001D1AFE" w:rsidRPr="001D1AFE">
        <w:rPr>
          <w:b/>
          <w:bCs/>
          <w:i w:val="0"/>
          <w:iCs/>
        </w:rPr>
        <w:t>File S1</w:t>
      </w:r>
      <w:r w:rsidR="005D44F7">
        <w:rPr>
          <w:i w:val="0"/>
          <w:iCs/>
        </w:rPr>
        <w:t xml:space="preserve">, and the plasmids are available </w:t>
      </w:r>
      <w:r w:rsidR="00B608C2">
        <w:rPr>
          <w:i w:val="0"/>
          <w:iCs/>
        </w:rPr>
        <w:t>from</w:t>
      </w:r>
      <w:r w:rsidR="005D44F7">
        <w:rPr>
          <w:i w:val="0"/>
          <w:iCs/>
        </w:rPr>
        <w:t xml:space="preserve"> BEI Resources </w:t>
      </w:r>
      <w:r w:rsidR="006118B2">
        <w:rPr>
          <w:i w:val="0"/>
          <w:iCs/>
        </w:rPr>
        <w:t xml:space="preserve">(see </w:t>
      </w:r>
      <w:r w:rsidR="006118B2">
        <w:rPr>
          <w:b/>
          <w:bCs/>
          <w:i w:val="0"/>
          <w:iCs/>
        </w:rPr>
        <w:t>Materials and Methods</w:t>
      </w:r>
      <w:r w:rsidR="006118B2">
        <w:rPr>
          <w:i w:val="0"/>
          <w:iCs/>
        </w:rPr>
        <w:t xml:space="preserve"> for BEI catalog numbers)</w:t>
      </w:r>
      <w:r w:rsidR="005D44F7">
        <w:rPr>
          <w:i w:val="0"/>
          <w:iCs/>
        </w:rPr>
        <w:t>.</w:t>
      </w:r>
      <w:r w:rsidR="00AA1294">
        <w:rPr>
          <w:i w:val="0"/>
          <w:iCs/>
        </w:rPr>
        <w:t xml:space="preserve">  </w:t>
      </w:r>
      <w:r w:rsidR="0090647C">
        <w:rPr>
          <w:i w:val="0"/>
          <w:iCs/>
        </w:rPr>
        <w:t xml:space="preserve"> </w:t>
      </w:r>
    </w:p>
    <w:p w14:paraId="52134D6A" w14:textId="7E1DB933" w:rsidR="004C2FDD" w:rsidRDefault="004C2FDD" w:rsidP="004C2FDD">
      <w:pPr>
        <w:pStyle w:val="MDPI22heading2"/>
        <w:rPr>
          <w:i w:val="0"/>
          <w:iCs/>
        </w:rPr>
      </w:pPr>
      <w:r>
        <w:t>2</w:t>
      </w:r>
      <w:r w:rsidRPr="00325902">
        <w:t xml:space="preserve">.2. </w:t>
      </w:r>
      <w:r>
        <w:t>Target 293T cells constititutively expressing Spike’s ACE2 receptor.</w:t>
      </w:r>
    </w:p>
    <w:p w14:paraId="5556E5A4" w14:textId="62E3B6F4" w:rsidR="004F1341" w:rsidRPr="009F781F" w:rsidRDefault="00E834E1" w:rsidP="00D5196F">
      <w:pPr>
        <w:pStyle w:val="MDPI22heading2"/>
        <w:jc w:val="both"/>
        <w:rPr>
          <w:i w:val="0"/>
          <w:iCs/>
        </w:rPr>
        <w:pPrChange w:id="64" w:author="Kate D Crawford" w:date="2020-04-19T19:57:00Z">
          <w:pPr>
            <w:pStyle w:val="MDPI22heading2"/>
          </w:pPr>
        </w:pPrChange>
      </w:pPr>
      <w:r>
        <w:rPr>
          <w:i w:val="0"/>
          <w:iCs/>
        </w:rPr>
        <w:t>To create a target cell line that is efficiently infected</w:t>
      </w:r>
      <w:r w:rsidR="00674787">
        <w:rPr>
          <w:i w:val="0"/>
          <w:iCs/>
        </w:rPr>
        <w:t xml:space="preserve"> by the </w:t>
      </w:r>
      <w:ins w:id="65" w:author="Kate D Crawford" w:date="2020-04-19T20:25:00Z">
        <w:r w:rsidR="00410E33">
          <w:rPr>
            <w:i w:val="0"/>
            <w:iCs/>
          </w:rPr>
          <w:t xml:space="preserve">SARS-CoV-2 </w:t>
        </w:r>
      </w:ins>
      <w:r w:rsidR="00674787">
        <w:rPr>
          <w:i w:val="0"/>
          <w:iCs/>
        </w:rPr>
        <w:t>Spike</w:t>
      </w:r>
      <w:ins w:id="66" w:author="Kate D Crawford" w:date="2020-04-19T20:55:00Z">
        <w:r w:rsidR="00336E66">
          <w:rPr>
            <w:i w:val="0"/>
            <w:iCs/>
          </w:rPr>
          <w:t>-</w:t>
        </w:r>
      </w:ins>
      <w:del w:id="67" w:author="Kate D Crawford" w:date="2020-04-19T20:55:00Z">
        <w:r w:rsidR="00674787" w:rsidDel="00336E66">
          <w:rPr>
            <w:i w:val="0"/>
            <w:iCs/>
          </w:rPr>
          <w:delText xml:space="preserve"> </w:delText>
        </w:r>
      </w:del>
      <w:r w:rsidR="00674787">
        <w:rPr>
          <w:i w:val="0"/>
          <w:iCs/>
        </w:rPr>
        <w:t xml:space="preserve">pseudotyped lentiviral virions, </w:t>
      </w:r>
      <w:r w:rsidR="00DE6E18">
        <w:rPr>
          <w:i w:val="0"/>
          <w:iCs/>
        </w:rPr>
        <w:t xml:space="preserve">we </w:t>
      </w:r>
      <w:r w:rsidR="004B040A">
        <w:rPr>
          <w:i w:val="0"/>
          <w:iCs/>
        </w:rPr>
        <w:t>transduced</w:t>
      </w:r>
      <w:r w:rsidR="00DE6E18">
        <w:rPr>
          <w:i w:val="0"/>
          <w:iCs/>
        </w:rPr>
        <w:t xml:space="preserve"> </w:t>
      </w:r>
      <w:r w:rsidR="005D44F7">
        <w:rPr>
          <w:i w:val="0"/>
          <w:iCs/>
        </w:rPr>
        <w:t>293T cells</w:t>
      </w:r>
      <w:r w:rsidR="006640EE">
        <w:rPr>
          <w:i w:val="0"/>
          <w:iCs/>
        </w:rPr>
        <w:t xml:space="preserve"> </w:t>
      </w:r>
      <w:r w:rsidR="00126A6E">
        <w:rPr>
          <w:i w:val="0"/>
          <w:iCs/>
        </w:rPr>
        <w:t>with a lentiviral vector expressing</w:t>
      </w:r>
      <w:r w:rsidR="00DC3931">
        <w:rPr>
          <w:i w:val="0"/>
          <w:iCs/>
        </w:rPr>
        <w:t xml:space="preserve"> </w:t>
      </w:r>
      <w:r w:rsidR="00C91DF0">
        <w:rPr>
          <w:i w:val="0"/>
          <w:iCs/>
        </w:rPr>
        <w:t>human ACE2 under a</w:t>
      </w:r>
      <w:ins w:id="68" w:author="Kate D Crawford" w:date="2020-04-19T20:55:00Z">
        <w:r w:rsidR="00336E66">
          <w:rPr>
            <w:i w:val="0"/>
            <w:iCs/>
          </w:rPr>
          <w:t>n</w:t>
        </w:r>
      </w:ins>
      <w:r w:rsidR="00C91DF0">
        <w:rPr>
          <w:i w:val="0"/>
          <w:iCs/>
        </w:rPr>
        <w:t xml:space="preserve"> EF1a promoter (</w:t>
      </w:r>
      <w:r w:rsidR="00AD7BA6">
        <w:rPr>
          <w:i w:val="0"/>
          <w:iCs/>
        </w:rPr>
        <w:t xml:space="preserve">lentiviral backbone </w:t>
      </w:r>
      <w:r w:rsidR="00592678">
        <w:rPr>
          <w:i w:val="0"/>
          <w:iCs/>
        </w:rPr>
        <w:t xml:space="preserve">plasmid sequence is in </w:t>
      </w:r>
      <w:r w:rsidR="00592678">
        <w:rPr>
          <w:b/>
          <w:bCs/>
          <w:i w:val="0"/>
          <w:iCs/>
        </w:rPr>
        <w:t>File S1</w:t>
      </w:r>
      <w:r w:rsidR="00AD7BA6">
        <w:rPr>
          <w:i w:val="0"/>
          <w:iCs/>
        </w:rPr>
        <w:t>, and</w:t>
      </w:r>
      <w:r w:rsidR="00592678">
        <w:rPr>
          <w:i w:val="0"/>
          <w:iCs/>
        </w:rPr>
        <w:t xml:space="preserve"> is available </w:t>
      </w:r>
      <w:r w:rsidR="00B608C2">
        <w:rPr>
          <w:i w:val="0"/>
          <w:iCs/>
        </w:rPr>
        <w:t>from</w:t>
      </w:r>
      <w:r w:rsidR="00592678">
        <w:rPr>
          <w:i w:val="0"/>
          <w:iCs/>
        </w:rPr>
        <w:t xml:space="preserve"> BEI Resources as item </w:t>
      </w:r>
      <w:r w:rsidR="009178C6" w:rsidRPr="009178C6">
        <w:rPr>
          <w:i w:val="0"/>
          <w:iCs/>
          <w:color w:val="000000" w:themeColor="text1"/>
        </w:rPr>
        <w:t>NR-52512</w:t>
      </w:r>
      <w:r w:rsidR="00592678">
        <w:rPr>
          <w:i w:val="0"/>
          <w:iCs/>
        </w:rPr>
        <w:t xml:space="preserve">). To create a clonal cell line from the bulk transduction, we sorted single transduced cells by flow cytometry and re-expanded </w:t>
      </w:r>
      <w:r w:rsidR="009F781F">
        <w:rPr>
          <w:i w:val="0"/>
          <w:iCs/>
        </w:rPr>
        <w:t>into large populations</w:t>
      </w:r>
      <w:r w:rsidR="00B608C2">
        <w:rPr>
          <w:i w:val="0"/>
          <w:iCs/>
        </w:rPr>
        <w:t xml:space="preserve"> (note that there is not a selectable marker in these cells)</w:t>
      </w:r>
      <w:r w:rsidR="009F781F">
        <w:rPr>
          <w:i w:val="0"/>
          <w:iCs/>
        </w:rPr>
        <w:t>. We identified an expanded clone that expressed high levels of ACE2 (</w:t>
      </w:r>
      <w:r w:rsidR="009F781F">
        <w:rPr>
          <w:b/>
          <w:bCs/>
          <w:i w:val="0"/>
          <w:iCs/>
        </w:rPr>
        <w:t>Figure 2A</w:t>
      </w:r>
      <w:r w:rsidR="009F781F">
        <w:rPr>
          <w:i w:val="0"/>
          <w:iCs/>
        </w:rPr>
        <w:t>).</w:t>
      </w:r>
      <w:r w:rsidR="0039496D">
        <w:rPr>
          <w:i w:val="0"/>
          <w:iCs/>
        </w:rPr>
        <w:t xml:space="preserve"> This ACE2 expression appears stable overtime and has not noticeably decreased through 12+ passages at the time of writing.</w:t>
      </w:r>
      <w:r w:rsidR="009F781F">
        <w:rPr>
          <w:i w:val="0"/>
          <w:iCs/>
        </w:rPr>
        <w:t xml:space="preserve"> </w:t>
      </w:r>
      <w:r w:rsidR="00020AC4">
        <w:rPr>
          <w:i w:val="0"/>
          <w:iCs/>
        </w:rPr>
        <w:t xml:space="preserve">This clone is hereafter referred to as 293T-ACE2, and is available </w:t>
      </w:r>
      <w:r w:rsidR="00B608C2">
        <w:rPr>
          <w:i w:val="0"/>
          <w:iCs/>
        </w:rPr>
        <w:t>from</w:t>
      </w:r>
      <w:r w:rsidR="00020AC4">
        <w:rPr>
          <w:i w:val="0"/>
          <w:iCs/>
        </w:rPr>
        <w:t xml:space="preserve"> BEI Resources as item </w:t>
      </w:r>
      <w:r w:rsidR="009178C6" w:rsidRPr="009178C6">
        <w:rPr>
          <w:i w:val="0"/>
          <w:iCs/>
          <w:color w:val="000000" w:themeColor="text1"/>
        </w:rPr>
        <w:t>NR-52511</w:t>
      </w:r>
      <w:r w:rsidR="00020AC4" w:rsidRPr="009178C6">
        <w:rPr>
          <w:i w:val="0"/>
          <w:iCs/>
          <w:color w:val="000000" w:themeColor="text1"/>
        </w:rPr>
        <w:t>.</w:t>
      </w:r>
    </w:p>
    <w:tbl>
      <w:tblPr>
        <w:tblW w:w="9244" w:type="dxa"/>
        <w:tblLook w:val="04A0" w:firstRow="1" w:lastRow="0" w:firstColumn="1" w:lastColumn="0" w:noHBand="0" w:noVBand="1"/>
      </w:tblPr>
      <w:tblGrid>
        <w:gridCol w:w="9036"/>
        <w:gridCol w:w="222"/>
      </w:tblGrid>
      <w:tr w:rsidR="00D85AA0" w:rsidRPr="00325902" w14:paraId="6E533FBE" w14:textId="77777777" w:rsidTr="005E53B6">
        <w:trPr>
          <w:trHeight w:val="2894"/>
        </w:trPr>
        <w:tc>
          <w:tcPr>
            <w:tcW w:w="9013" w:type="dxa"/>
            <w:shd w:val="clear" w:color="auto" w:fill="auto"/>
          </w:tcPr>
          <w:p w14:paraId="0805077E" w14:textId="2FA605B0" w:rsidR="00D85AA0" w:rsidRPr="00325902" w:rsidRDefault="0000743D" w:rsidP="005E53B6">
            <w:pPr>
              <w:pStyle w:val="MDPI52figure"/>
              <w:adjustRightInd w:val="0"/>
              <w:snapToGrid w:val="0"/>
              <w:rPr>
                <w:sz w:val="20"/>
              </w:rPr>
            </w:pPr>
            <w:del w:id="69" w:author="Dusenbury Crawford, Katharine H" w:date="2020-04-19T18:34:00Z">
              <w:r w:rsidDel="00127547">
                <w:rPr>
                  <w:noProof/>
                  <w:snapToGrid/>
                  <w:sz w:val="20"/>
                </w:rPr>
                <w:drawing>
                  <wp:inline distT="0" distB="0" distL="0" distR="0" wp14:anchorId="385F6BB9" wp14:editId="7444595E">
                    <wp:extent cx="5597782" cy="1717040"/>
                    <wp:effectExtent l="0" t="0" r="317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ACE2_figure.png"/>
                            <pic:cNvPicPr/>
                          </pic:nvPicPr>
                          <pic:blipFill>
                            <a:blip r:embed="rId23">
                              <a:extLst>
                                <a:ext uri="{28A0092B-C50C-407E-A947-70E740481C1C}">
                                  <a14:useLocalDpi xmlns:a14="http://schemas.microsoft.com/office/drawing/2010/main" val="0"/>
                                </a:ext>
                              </a:extLst>
                            </a:blip>
                            <a:stretch>
                              <a:fillRect/>
                            </a:stretch>
                          </pic:blipFill>
                          <pic:spPr>
                            <a:xfrm>
                              <a:off x="0" y="0"/>
                              <a:ext cx="5597782" cy="1717040"/>
                            </a:xfrm>
                            <a:prstGeom prst="rect">
                              <a:avLst/>
                            </a:prstGeom>
                          </pic:spPr>
                        </pic:pic>
                      </a:graphicData>
                    </a:graphic>
                  </wp:inline>
                </w:drawing>
              </w:r>
            </w:del>
            <w:ins w:id="70" w:author="Dusenbury Crawford, Katharine H" w:date="2020-04-19T18:34:00Z">
              <w:r w:rsidR="00127547">
                <w:rPr>
                  <w:noProof/>
                  <w:snapToGrid/>
                  <w:sz w:val="20"/>
                </w:rPr>
                <w:drawing>
                  <wp:inline distT="0" distB="0" distL="0" distR="0" wp14:anchorId="0F34FFB1" wp14:editId="60E69EBE">
                    <wp:extent cx="4709707" cy="1964477"/>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CE2_figure2.png"/>
                            <pic:cNvPicPr/>
                          </pic:nvPicPr>
                          <pic:blipFill>
                            <a:blip r:embed="rId24">
                              <a:extLst>
                                <a:ext uri="{28A0092B-C50C-407E-A947-70E740481C1C}">
                                  <a14:useLocalDpi xmlns:a14="http://schemas.microsoft.com/office/drawing/2010/main" val="0"/>
                                </a:ext>
                              </a:extLst>
                            </a:blip>
                            <a:stretch>
                              <a:fillRect/>
                            </a:stretch>
                          </pic:blipFill>
                          <pic:spPr>
                            <a:xfrm>
                              <a:off x="0" y="0"/>
                              <a:ext cx="4709707" cy="1964477"/>
                            </a:xfrm>
                            <a:prstGeom prst="rect">
                              <a:avLst/>
                            </a:prstGeom>
                          </pic:spPr>
                        </pic:pic>
                      </a:graphicData>
                    </a:graphic>
                  </wp:inline>
                </w:drawing>
              </w:r>
            </w:ins>
          </w:p>
        </w:tc>
        <w:tc>
          <w:tcPr>
            <w:tcW w:w="231" w:type="dxa"/>
            <w:shd w:val="clear" w:color="auto" w:fill="auto"/>
          </w:tcPr>
          <w:p w14:paraId="43FD14DC" w14:textId="77777777" w:rsidR="00D85AA0" w:rsidRPr="00325902" w:rsidRDefault="00D85AA0" w:rsidP="005E53B6">
            <w:pPr>
              <w:pStyle w:val="MDPI52figure"/>
              <w:adjustRightInd w:val="0"/>
              <w:snapToGrid w:val="0"/>
            </w:pPr>
          </w:p>
          <w:p w14:paraId="5F161C94" w14:textId="77777777" w:rsidR="00D85AA0" w:rsidRPr="00325902" w:rsidRDefault="00D85AA0" w:rsidP="005E53B6">
            <w:pPr>
              <w:pStyle w:val="MDPI52figure"/>
              <w:adjustRightInd w:val="0"/>
              <w:snapToGrid w:val="0"/>
              <w:rPr>
                <w:sz w:val="20"/>
              </w:rPr>
            </w:pPr>
          </w:p>
        </w:tc>
      </w:tr>
    </w:tbl>
    <w:p w14:paraId="0AC13E09" w14:textId="69B38BFB" w:rsidR="00D85AA0" w:rsidRPr="005918D0" w:rsidRDefault="00D85AA0" w:rsidP="00D85AA0">
      <w:pPr>
        <w:pStyle w:val="MDPI51figurecaption"/>
      </w:pPr>
      <w:r w:rsidRPr="00325902">
        <w:rPr>
          <w:b/>
        </w:rPr>
        <w:t xml:space="preserve">Figure </w:t>
      </w:r>
      <w:r w:rsidR="006D0116">
        <w:rPr>
          <w:b/>
        </w:rPr>
        <w:t>2</w:t>
      </w:r>
      <w:r w:rsidRPr="00325902">
        <w:rPr>
          <w:b/>
        </w:rPr>
        <w:t>.</w:t>
      </w:r>
      <w:r w:rsidRPr="00325902">
        <w:t xml:space="preserve"> </w:t>
      </w:r>
      <w:r w:rsidR="005918D0">
        <w:t>293T-ACE2 cells</w:t>
      </w:r>
      <w:r w:rsidR="00AF0D45">
        <w:t xml:space="preserve"> are </w:t>
      </w:r>
      <w:del w:id="71" w:author="Kate D Crawford" w:date="2020-04-19T20:26:00Z">
        <w:r w:rsidR="00AF0D45" w:rsidDel="00410E33">
          <w:delText xml:space="preserve">infectable </w:delText>
        </w:r>
      </w:del>
      <w:ins w:id="72" w:author="Kate D Crawford" w:date="2020-04-19T20:26:00Z">
        <w:r w:rsidR="00410E33">
          <w:t>susceptible to</w:t>
        </w:r>
      </w:ins>
      <w:del w:id="73" w:author="Kate D Crawford" w:date="2020-04-19T20:26:00Z">
        <w:r w:rsidR="00AF0D45" w:rsidDel="00410E33">
          <w:delText>with</w:delText>
        </w:r>
      </w:del>
      <w:ins w:id="74" w:author="Kate D Crawford" w:date="2020-04-19T20:26:00Z">
        <w:r w:rsidR="00410E33">
          <w:t xml:space="preserve"> SARS-CoV-2</w:t>
        </w:r>
      </w:ins>
      <w:r w:rsidR="00AF0D45">
        <w:t xml:space="preserve"> Spike</w:t>
      </w:r>
      <w:r w:rsidR="00037AD7">
        <w:t>-pseudotyped lentivirus</w:t>
      </w:r>
      <w:ins w:id="75" w:author="Kate D Crawford" w:date="2020-04-19T20:26:00Z">
        <w:r w:rsidR="00410E33">
          <w:t xml:space="preserve"> transduction</w:t>
        </w:r>
      </w:ins>
      <w:r w:rsidR="005918D0">
        <w:t>. (</w:t>
      </w:r>
      <w:r w:rsidR="005918D0">
        <w:rPr>
          <w:b/>
          <w:bCs/>
        </w:rPr>
        <w:t>A</w:t>
      </w:r>
      <w:r w:rsidR="005918D0">
        <w:t xml:space="preserve">) </w:t>
      </w:r>
      <w:r w:rsidR="00037AD7">
        <w:t>F</w:t>
      </w:r>
      <w:r w:rsidR="007C4997">
        <w:t>low cytometry</w:t>
      </w:r>
      <w:r w:rsidR="00455F86">
        <w:t xml:space="preserve"> plot showing expression of ACE2 by the 293T-ACE2 cells</w:t>
      </w:r>
      <w:r w:rsidR="000C1EE3">
        <w:t xml:space="preserve"> (grey shaded) </w:t>
      </w:r>
      <w:r w:rsidR="007240D3">
        <w:t xml:space="preserve">at passage 12 </w:t>
      </w:r>
      <w:r w:rsidR="000C1EE3">
        <w:t xml:space="preserve">compared to </w:t>
      </w:r>
      <w:r w:rsidR="00037AD7">
        <w:t>parental</w:t>
      </w:r>
      <w:r w:rsidR="000C1EE3">
        <w:t xml:space="preserve"> 293T cells (</w:t>
      </w:r>
      <w:r w:rsidR="003638F7">
        <w:t>white fill</w:t>
      </w:r>
      <w:r w:rsidR="000C1EE3">
        <w:t>)</w:t>
      </w:r>
      <w:r w:rsidR="00455F86">
        <w:t xml:space="preserve"> as quantified by staining with </w:t>
      </w:r>
      <w:r w:rsidR="00857F36">
        <w:t xml:space="preserve">an </w:t>
      </w:r>
      <w:r w:rsidR="003638F7">
        <w:t xml:space="preserve">anti-ACE2 </w:t>
      </w:r>
      <w:r w:rsidR="00455F86">
        <w:t>antibod</w:t>
      </w:r>
      <w:r w:rsidR="00D81189">
        <w:t>y</w:t>
      </w:r>
      <w:r w:rsidR="00455F86">
        <w:t>.</w:t>
      </w:r>
      <w:r w:rsidR="007240D3">
        <w:t xml:space="preserve"> </w:t>
      </w:r>
      <w:ins w:id="76" w:author="Dusenbury Crawford, Katharine H" w:date="2020-04-19T17:29:00Z">
        <w:r w:rsidR="007240D3">
          <w:t>As seen, A</w:t>
        </w:r>
      </w:ins>
      <w:ins w:id="77" w:author="Dusenbury Crawford, Katharine H" w:date="2020-04-19T17:30:00Z">
        <w:r w:rsidR="007240D3">
          <w:t xml:space="preserve">CE2 expression remains high over many passages. </w:t>
        </w:r>
      </w:ins>
      <w:r w:rsidR="007240D3">
        <w:t>The gate was set so the parental 293T cells are 2% positive.</w:t>
      </w:r>
      <w:r w:rsidR="00455F86">
        <w:t xml:space="preserve"> </w:t>
      </w:r>
      <w:commentRangeStart w:id="78"/>
      <w:r w:rsidR="00455F86">
        <w:t>(</w:t>
      </w:r>
      <w:r w:rsidR="00455F86">
        <w:rPr>
          <w:b/>
          <w:bCs/>
        </w:rPr>
        <w:t>B</w:t>
      </w:r>
      <w:r w:rsidR="00455F86">
        <w:t xml:space="preserve">) </w:t>
      </w:r>
      <w:commentRangeEnd w:id="78"/>
      <w:r w:rsidR="00B854AB">
        <w:rPr>
          <w:rStyle w:val="CommentReference"/>
          <w:rFonts w:ascii="Times New Roman" w:hAnsi="Times New Roman"/>
          <w:lang w:bidi="ar-SA"/>
        </w:rPr>
        <w:commentReference w:id="78"/>
      </w:r>
      <w:r w:rsidR="00455F86">
        <w:t>Microscope image</w:t>
      </w:r>
      <w:ins w:id="79" w:author="Dusenbury Crawford, Katharine H" w:date="2020-04-19T17:42:00Z">
        <w:r w:rsidR="007D3973">
          <w:t>s</w:t>
        </w:r>
      </w:ins>
      <w:r w:rsidR="005D44F7">
        <w:t xml:space="preserve"> showing </w:t>
      </w:r>
      <w:proofErr w:type="spellStart"/>
      <w:r w:rsidR="005D44F7">
        <w:t>ZsGreen</w:t>
      </w:r>
      <w:proofErr w:type="spellEnd"/>
      <w:r w:rsidR="005D44F7">
        <w:t xml:space="preserve"> expression in 293T-ACE2 or 293T cells at</w:t>
      </w:r>
      <w:r w:rsidR="005D44F7" w:rsidRPr="00523DDF">
        <w:rPr>
          <w:color w:val="000000" w:themeColor="text1"/>
        </w:rPr>
        <w:t xml:space="preserve"> </w:t>
      </w:r>
      <w:del w:id="80" w:author="Dusenbury Crawford, Katharine H" w:date="2020-04-19T17:42:00Z">
        <w:r w:rsidR="00523DDF" w:rsidRPr="00523DDF" w:rsidDel="007D3973">
          <w:rPr>
            <w:color w:val="000000" w:themeColor="text1"/>
          </w:rPr>
          <w:delText>60</w:delText>
        </w:r>
        <w:r w:rsidR="005D44F7" w:rsidRPr="00523DDF" w:rsidDel="007D3973">
          <w:rPr>
            <w:color w:val="000000" w:themeColor="text1"/>
          </w:rPr>
          <w:delText xml:space="preserve"> </w:delText>
        </w:r>
      </w:del>
      <w:ins w:id="81" w:author="Dusenbury Crawford, Katharine H" w:date="2020-04-19T17:42:00Z">
        <w:r w:rsidR="007D3973">
          <w:rPr>
            <w:color w:val="000000" w:themeColor="text1"/>
          </w:rPr>
          <w:t>43</w:t>
        </w:r>
        <w:r w:rsidR="007D3973" w:rsidRPr="00523DDF">
          <w:rPr>
            <w:color w:val="000000" w:themeColor="text1"/>
          </w:rPr>
          <w:t xml:space="preserve"> </w:t>
        </w:r>
      </w:ins>
      <w:r w:rsidR="005D44F7">
        <w:t>hours after incubation with Spike-</w:t>
      </w:r>
      <w:r w:rsidR="00C951F6">
        <w:t xml:space="preserve"> or VSV</w:t>
      </w:r>
      <w:r w:rsidR="00444E0E">
        <w:t xml:space="preserve"> </w:t>
      </w:r>
      <w:r w:rsidR="00C951F6">
        <w:t>G-pseudotyped</w:t>
      </w:r>
      <w:r w:rsidR="005D44F7">
        <w:t xml:space="preserve"> lentivirus </w:t>
      </w:r>
      <w:r w:rsidR="0068017D">
        <w:t>with the</w:t>
      </w:r>
      <w:r w:rsidR="005D44F7">
        <w:t xml:space="preserve"> </w:t>
      </w:r>
      <w:proofErr w:type="spellStart"/>
      <w:r w:rsidR="005D44F7">
        <w:t>ZsGreen</w:t>
      </w:r>
      <w:proofErr w:type="spellEnd"/>
      <w:r w:rsidR="0068017D">
        <w:t xml:space="preserve"> backbone</w:t>
      </w:r>
      <w:r w:rsidR="005D44F7">
        <w:t xml:space="preserve">. </w:t>
      </w:r>
      <w:ins w:id="82" w:author="Dusenbury Crawford, Katharine H" w:date="2020-04-19T18:37:00Z">
        <w:r w:rsidR="00777057">
          <w:t xml:space="preserve">For each viral entry protein, </w:t>
        </w:r>
      </w:ins>
      <w:del w:id="83" w:author="Dusenbury Crawford, Katharine H" w:date="2020-04-19T18:36:00Z">
        <w:r w:rsidR="00C951F6" w:rsidDel="00777057">
          <w:delText xml:space="preserve">Cells </w:delText>
        </w:r>
      </w:del>
      <w:ins w:id="84" w:author="Dusenbury Crawford, Katharine H" w:date="2020-04-19T18:36:00Z">
        <w:r w:rsidR="00777057">
          <w:t xml:space="preserve">293T and 293T-ACE2 cells </w:t>
        </w:r>
      </w:ins>
      <w:r w:rsidR="00C951F6">
        <w:t>were infected with</w:t>
      </w:r>
      <w:r w:rsidR="000702F9">
        <w:t xml:space="preserve"> equal volumes of </w:t>
      </w:r>
      <w:del w:id="85" w:author="Dusenbury Crawford, Katharine H" w:date="2020-04-19T18:37:00Z">
        <w:r w:rsidR="000702F9" w:rsidDel="00777057">
          <w:delText>all Spike-pseudotyped lentivirus and</w:delText>
        </w:r>
        <w:r w:rsidR="00C951F6" w:rsidDel="00777057">
          <w:delText xml:space="preserve"> </w:delText>
        </w:r>
      </w:del>
      <w:del w:id="86" w:author="Dusenbury Crawford, Katharine H" w:date="2020-04-19T17:33:00Z">
        <w:r w:rsidR="00C951F6" w:rsidDel="007240D3">
          <w:delText>10</w:delText>
        </w:r>
      </w:del>
      <w:del w:id="87" w:author="Dusenbury Crawford, Katharine H" w:date="2020-04-19T18:37:00Z">
        <w:r w:rsidR="00C951F6" w:rsidDel="00777057">
          <w:delText xml:space="preserve">-fold less </w:delText>
        </w:r>
        <w:r w:rsidR="003909FC" w:rsidDel="00777057">
          <w:delText xml:space="preserve">volume of </w:delText>
        </w:r>
        <w:r w:rsidR="00C951F6" w:rsidDel="00777057">
          <w:delText>VSV</w:delText>
        </w:r>
        <w:r w:rsidR="0051533C" w:rsidDel="00777057">
          <w:delText xml:space="preserve"> </w:delText>
        </w:r>
        <w:r w:rsidR="00C951F6" w:rsidDel="00777057">
          <w:delText>G-pseudotyped lentivirus</w:delText>
        </w:r>
      </w:del>
      <w:ins w:id="88" w:author="Dusenbury Crawford, Katharine H" w:date="2020-04-19T18:37:00Z">
        <w:r w:rsidR="00777057">
          <w:t>virus</w:t>
        </w:r>
      </w:ins>
      <w:r w:rsidR="000702F9">
        <w:t>.</w:t>
      </w:r>
      <w:ins w:id="89" w:author="Dusenbury Crawford, Katharine H" w:date="2020-04-19T18:37:00Z">
        <w:r w:rsidR="00777057">
          <w:t xml:space="preserve"> Cells were infected with 1/</w:t>
        </w:r>
      </w:ins>
      <w:ins w:id="90" w:author="Kate D Crawford" w:date="2020-04-19T19:45:00Z">
        <w:r w:rsidR="00D443D7">
          <w:t>20</w:t>
        </w:r>
      </w:ins>
      <w:ins w:id="91" w:author="Dusenbury Crawford, Katharine H" w:date="2020-04-19T18:37:00Z">
        <w:del w:id="92" w:author="Kate D Crawford" w:date="2020-04-19T19:45:00Z">
          <w:r w:rsidR="00777057" w:rsidDel="00D443D7">
            <w:delText>5</w:delText>
          </w:r>
        </w:del>
        <w:r w:rsidR="00777057" w:rsidRPr="00777057">
          <w:rPr>
            <w:vertAlign w:val="superscript"/>
            <w:rPrChange w:id="93" w:author="Dusenbury Crawford, Katharine H" w:date="2020-04-19T18:37:00Z">
              <w:rPr/>
            </w:rPrChange>
          </w:rPr>
          <w:t>th</w:t>
        </w:r>
        <w:r w:rsidR="00777057">
          <w:t xml:space="preserve"> the volume of VSV G-pseudotyped lentivirus compared to Spike-pseudotyped lent</w:t>
        </w:r>
      </w:ins>
      <w:ins w:id="94" w:author="Dusenbury Crawford, Katharine H" w:date="2020-04-19T18:38:00Z">
        <w:r w:rsidR="00777057">
          <w:t>ivirus.</w:t>
        </w:r>
      </w:ins>
    </w:p>
    <w:p w14:paraId="52BECDDF" w14:textId="1646546D" w:rsidR="00D85AA0" w:rsidRPr="00C951F6" w:rsidRDefault="00020AC4" w:rsidP="00336E66">
      <w:pPr>
        <w:pStyle w:val="MDPI22heading2"/>
        <w:rPr>
          <w:i w:val="0"/>
          <w:iCs/>
        </w:rPr>
      </w:pPr>
      <w:r>
        <w:rPr>
          <w:i w:val="0"/>
          <w:iCs/>
        </w:rPr>
        <w:tab/>
        <w:t>We</w:t>
      </w:r>
      <w:r w:rsidR="00397D54">
        <w:rPr>
          <w:i w:val="0"/>
          <w:iCs/>
        </w:rPr>
        <w:t xml:space="preserve"> validated that the 293T-ACE2 cells were susceptible to </w:t>
      </w:r>
      <w:commentRangeStart w:id="95"/>
      <w:r w:rsidR="00397D54">
        <w:rPr>
          <w:i w:val="0"/>
          <w:iCs/>
        </w:rPr>
        <w:t xml:space="preserve">infection by </w:t>
      </w:r>
      <w:commentRangeEnd w:id="95"/>
      <w:r w:rsidR="00410E33">
        <w:rPr>
          <w:rStyle w:val="CommentReference"/>
          <w:rFonts w:ascii="Times New Roman" w:hAnsi="Times New Roman"/>
          <w:i w:val="0"/>
          <w:noProof w:val="0"/>
          <w:snapToGrid/>
          <w:lang w:bidi="ar-SA"/>
        </w:rPr>
        <w:commentReference w:id="95"/>
      </w:r>
      <w:ins w:id="96" w:author="Kate D Crawford" w:date="2020-04-19T20:27:00Z">
        <w:r w:rsidR="00410E33">
          <w:rPr>
            <w:i w:val="0"/>
            <w:iCs/>
          </w:rPr>
          <w:t xml:space="preserve">SARS-CoV-2 </w:t>
        </w:r>
      </w:ins>
      <w:r w:rsidR="00397D54">
        <w:rPr>
          <w:i w:val="0"/>
          <w:iCs/>
        </w:rPr>
        <w:t xml:space="preserve">Spike-pseudotyped lentivirus by incubating 293T-ACE2 and parental 293T with equivalent amounts </w:t>
      </w:r>
      <w:ins w:id="97" w:author="Kate D Crawford" w:date="2020-04-19T20:57:00Z">
        <w:r w:rsidR="00336E66">
          <w:rPr>
            <w:i w:val="0"/>
            <w:iCs/>
          </w:rPr>
          <w:t xml:space="preserve">of </w:t>
        </w:r>
      </w:ins>
      <w:r w:rsidR="00694DEF">
        <w:rPr>
          <w:i w:val="0"/>
          <w:iCs/>
        </w:rPr>
        <w:t>lentivirus carrying ZsGreen</w:t>
      </w:r>
      <w:r w:rsidR="00397D54">
        <w:rPr>
          <w:i w:val="0"/>
          <w:iCs/>
        </w:rPr>
        <w:t xml:space="preserve">. As shown in </w:t>
      </w:r>
      <w:r w:rsidR="00397D54">
        <w:rPr>
          <w:b/>
          <w:bCs/>
          <w:i w:val="0"/>
          <w:iCs/>
        </w:rPr>
        <w:t>Figure 2B</w:t>
      </w:r>
      <w:r w:rsidR="00397D54">
        <w:rPr>
          <w:i w:val="0"/>
          <w:iCs/>
        </w:rPr>
        <w:t xml:space="preserve">, </w:t>
      </w:r>
      <w:r w:rsidR="0073678B">
        <w:rPr>
          <w:i w:val="0"/>
          <w:iCs/>
        </w:rPr>
        <w:t>Spike-pseudotyped</w:t>
      </w:r>
      <w:r w:rsidR="00397D54">
        <w:rPr>
          <w:i w:val="0"/>
          <w:iCs/>
        </w:rPr>
        <w:t xml:space="preserve"> virus </w:t>
      </w:r>
      <w:commentRangeStart w:id="98"/>
      <w:del w:id="99" w:author="Kate D Crawford" w:date="2020-04-19T20:58:00Z">
        <w:r w:rsidR="00397D54" w:rsidDel="00336E66">
          <w:rPr>
            <w:i w:val="0"/>
            <w:iCs/>
          </w:rPr>
          <w:delText>efficiently</w:delText>
        </w:r>
        <w:r w:rsidR="000379D9" w:rsidDel="00336E66">
          <w:rPr>
            <w:i w:val="0"/>
            <w:iCs/>
          </w:rPr>
          <w:delText xml:space="preserve"> infected</w:delText>
        </w:r>
      </w:del>
      <w:ins w:id="100" w:author="Kate D Crawford" w:date="2020-04-19T20:58:00Z">
        <w:r w:rsidR="00336E66">
          <w:rPr>
            <w:i w:val="0"/>
            <w:iCs/>
          </w:rPr>
          <w:t>successfully infects</w:t>
        </w:r>
      </w:ins>
      <w:r w:rsidR="000379D9">
        <w:rPr>
          <w:i w:val="0"/>
          <w:iCs/>
        </w:rPr>
        <w:t xml:space="preserve"> </w:t>
      </w:r>
      <w:commentRangeEnd w:id="98"/>
      <w:r w:rsidR="00336E66">
        <w:rPr>
          <w:rStyle w:val="CommentReference"/>
          <w:rFonts w:ascii="Times New Roman" w:hAnsi="Times New Roman"/>
          <w:i w:val="0"/>
          <w:noProof w:val="0"/>
          <w:snapToGrid/>
          <w:lang w:bidi="ar-SA"/>
        </w:rPr>
        <w:commentReference w:id="98"/>
      </w:r>
      <w:r w:rsidR="000379D9">
        <w:rPr>
          <w:i w:val="0"/>
          <w:iCs/>
        </w:rPr>
        <w:t>the 293T-ACE2 but not the 293T cells</w:t>
      </w:r>
      <w:ins w:id="101" w:author="Kate D Crawford" w:date="2020-04-19T19:58:00Z">
        <w:r w:rsidR="00D5196F">
          <w:rPr>
            <w:i w:val="0"/>
            <w:iCs/>
          </w:rPr>
          <w:t xml:space="preserve">. </w:t>
        </w:r>
        <w:commentRangeStart w:id="102"/>
        <w:r w:rsidR="00D5196F">
          <w:rPr>
            <w:i w:val="0"/>
            <w:iCs/>
          </w:rPr>
          <w:t xml:space="preserve">This was true for all </w:t>
        </w:r>
      </w:ins>
      <w:ins w:id="103" w:author="Kate D Crawford" w:date="2020-04-19T20:28:00Z">
        <w:r w:rsidR="00410E33">
          <w:rPr>
            <w:i w:val="0"/>
            <w:iCs/>
          </w:rPr>
          <w:t xml:space="preserve">three </w:t>
        </w:r>
      </w:ins>
      <w:ins w:id="104" w:author="Kate D Crawford" w:date="2020-04-19T19:58:00Z">
        <w:r w:rsidR="00D5196F">
          <w:rPr>
            <w:i w:val="0"/>
            <w:iCs/>
          </w:rPr>
          <w:t>Spike variants tested (data not shown).</w:t>
        </w:r>
      </w:ins>
      <w:del w:id="105" w:author="Kate D Crawford" w:date="2020-04-19T19:58:00Z">
        <w:r w:rsidR="000379D9" w:rsidDel="00D5196F">
          <w:rPr>
            <w:i w:val="0"/>
            <w:iCs/>
          </w:rPr>
          <w:delText>.</w:delText>
        </w:r>
      </w:del>
      <w:r w:rsidR="00C951F6">
        <w:rPr>
          <w:i w:val="0"/>
          <w:iCs/>
        </w:rPr>
        <w:t xml:space="preserve"> </w:t>
      </w:r>
      <w:commentRangeEnd w:id="102"/>
      <w:r w:rsidR="00D5196F">
        <w:rPr>
          <w:rStyle w:val="CommentReference"/>
          <w:rFonts w:ascii="Times New Roman" w:hAnsi="Times New Roman"/>
          <w:i w:val="0"/>
          <w:noProof w:val="0"/>
          <w:snapToGrid/>
          <w:lang w:bidi="ar-SA"/>
        </w:rPr>
        <w:commentReference w:id="102"/>
      </w:r>
      <w:r w:rsidR="00C951F6">
        <w:rPr>
          <w:i w:val="0"/>
          <w:iCs/>
        </w:rPr>
        <w:t>Virus pseudotyped with VSV G</w:t>
      </w:r>
      <w:r w:rsidR="003909FC">
        <w:rPr>
          <w:i w:val="0"/>
          <w:iCs/>
        </w:rPr>
        <w:t xml:space="preserve">, </w:t>
      </w:r>
      <w:r w:rsidR="00C951F6">
        <w:rPr>
          <w:i w:val="0"/>
          <w:iCs/>
        </w:rPr>
        <w:t>an amphotropic viral entry protein</w:t>
      </w:r>
      <w:r w:rsidR="003909FC">
        <w:rPr>
          <w:i w:val="0"/>
          <w:iCs/>
        </w:rPr>
        <w:t xml:space="preserve"> that is not dependent on ACE2,</w:t>
      </w:r>
      <w:r w:rsidR="000C1EE3">
        <w:rPr>
          <w:i w:val="0"/>
          <w:iCs/>
        </w:rPr>
        <w:t xml:space="preserve"> efficiently </w:t>
      </w:r>
      <w:r w:rsidR="00C951F6">
        <w:rPr>
          <w:i w:val="0"/>
          <w:iCs/>
        </w:rPr>
        <w:t>infects both cell lines (</w:t>
      </w:r>
      <w:r w:rsidR="00C951F6">
        <w:rPr>
          <w:b/>
          <w:bCs/>
          <w:i w:val="0"/>
          <w:iCs/>
        </w:rPr>
        <w:t>Fig</w:t>
      </w:r>
      <w:r w:rsidR="0051533C">
        <w:rPr>
          <w:b/>
          <w:bCs/>
          <w:i w:val="0"/>
          <w:iCs/>
        </w:rPr>
        <w:t>ure</w:t>
      </w:r>
      <w:r w:rsidR="00C951F6">
        <w:rPr>
          <w:b/>
          <w:bCs/>
          <w:i w:val="0"/>
          <w:iCs/>
        </w:rPr>
        <w:t xml:space="preserve"> 2B</w:t>
      </w:r>
      <w:r w:rsidR="00C951F6" w:rsidRPr="003909FC">
        <w:rPr>
          <w:i w:val="0"/>
          <w:iCs/>
        </w:rPr>
        <w:t>)</w:t>
      </w:r>
      <w:r w:rsidR="00C951F6">
        <w:rPr>
          <w:b/>
          <w:bCs/>
          <w:i w:val="0"/>
          <w:iCs/>
        </w:rPr>
        <w:t>.</w:t>
      </w:r>
    </w:p>
    <w:p w14:paraId="498DC78E" w14:textId="7348B3AA" w:rsidR="004C2FDD" w:rsidRDefault="004C2FDD" w:rsidP="004C2FDD">
      <w:pPr>
        <w:pStyle w:val="MDPI22heading2"/>
      </w:pPr>
      <w:r>
        <w:t>2</w:t>
      </w:r>
      <w:r w:rsidRPr="00325902">
        <w:t>.</w:t>
      </w:r>
      <w:r>
        <w:t>3</w:t>
      </w:r>
      <w:r w:rsidRPr="00325902">
        <w:t xml:space="preserve">. </w:t>
      </w:r>
      <w:r>
        <w:t>Titers of pseudotyped lentiviral particles with different Spike cytoplasmic tail variants.</w:t>
      </w:r>
    </w:p>
    <w:p w14:paraId="6492A50B" w14:textId="366DAD64" w:rsidR="00D90B27" w:rsidRPr="007A571F" w:rsidRDefault="00DE70D7" w:rsidP="00D5196F">
      <w:pPr>
        <w:pStyle w:val="MDPI22heading2"/>
        <w:jc w:val="both"/>
        <w:rPr>
          <w:i w:val="0"/>
          <w:iCs/>
        </w:rPr>
        <w:pPrChange w:id="106" w:author="Kate D Crawford" w:date="2020-04-19T19:57:00Z">
          <w:pPr>
            <w:pStyle w:val="MDPI22heading2"/>
          </w:pPr>
        </w:pPrChange>
      </w:pPr>
      <w:r>
        <w:rPr>
          <w:i w:val="0"/>
          <w:iCs/>
        </w:rPr>
        <w:t>To quantify the titers of lentiviral virions pseudotyped with each of the Spike variants, we</w:t>
      </w:r>
      <w:r w:rsidR="00E120B6">
        <w:rPr>
          <w:i w:val="0"/>
          <w:iCs/>
        </w:rPr>
        <w:t xml:space="preserve"> produced virions with each of these Spikes, as well as a positive control using VSV</w:t>
      </w:r>
      <w:r w:rsidR="0051533C">
        <w:rPr>
          <w:i w:val="0"/>
          <w:iCs/>
        </w:rPr>
        <w:t xml:space="preserve"> </w:t>
      </w:r>
      <w:r w:rsidR="00E120B6">
        <w:rPr>
          <w:i w:val="0"/>
          <w:iCs/>
        </w:rPr>
        <w:t xml:space="preserve">G and a negative control </w:t>
      </w:r>
      <w:r w:rsidR="009443E8">
        <w:rPr>
          <w:i w:val="0"/>
          <w:iCs/>
        </w:rPr>
        <w:lastRenderedPageBreak/>
        <w:t>without</w:t>
      </w:r>
      <w:r w:rsidR="00E120B6">
        <w:rPr>
          <w:i w:val="0"/>
          <w:iCs/>
        </w:rPr>
        <w:t xml:space="preserve"> a viral entry protein.</w:t>
      </w:r>
      <w:r w:rsidR="003F6F5E">
        <w:rPr>
          <w:i w:val="0"/>
          <w:iCs/>
        </w:rPr>
        <w:t xml:space="preserve"> We first produced virions using the ZsGreen backbone, and titered</w:t>
      </w:r>
      <w:r w:rsidR="005A0404">
        <w:rPr>
          <w:i w:val="0"/>
          <w:iCs/>
        </w:rPr>
        <w:t xml:space="preserve"> by flow cytometry to determine the number of transducing particles per ml. As shown in </w:t>
      </w:r>
      <w:r w:rsidR="005A0404">
        <w:rPr>
          <w:b/>
          <w:bCs/>
          <w:i w:val="0"/>
          <w:iCs/>
        </w:rPr>
        <w:t xml:space="preserve">Figure </w:t>
      </w:r>
      <w:r w:rsidR="006A0D93">
        <w:rPr>
          <w:b/>
          <w:bCs/>
          <w:i w:val="0"/>
          <w:iCs/>
        </w:rPr>
        <w:t>3</w:t>
      </w:r>
      <w:r w:rsidR="005A0404">
        <w:rPr>
          <w:b/>
          <w:bCs/>
          <w:i w:val="0"/>
          <w:iCs/>
        </w:rPr>
        <w:t>A</w:t>
      </w:r>
      <w:r w:rsidR="005A0404">
        <w:rPr>
          <w:i w:val="0"/>
          <w:iCs/>
        </w:rPr>
        <w:t xml:space="preserve">, all Spike variants produced titers </w:t>
      </w:r>
      <w:r w:rsidR="004F49A4">
        <w:rPr>
          <w:i w:val="0"/>
          <w:iCs/>
        </w:rPr>
        <w:sym w:font="Symbol" w:char="F0BB"/>
      </w:r>
      <w:r w:rsidR="004F49A4">
        <w:rPr>
          <w:i w:val="0"/>
          <w:iCs/>
        </w:rPr>
        <w:t>10</w:t>
      </w:r>
      <w:r w:rsidR="004F49A4">
        <w:rPr>
          <w:i w:val="0"/>
          <w:iCs/>
          <w:vertAlign w:val="superscript"/>
        </w:rPr>
        <w:t>4</w:t>
      </w:r>
      <w:r w:rsidR="004F49A4">
        <w:rPr>
          <w:i w:val="0"/>
          <w:iCs/>
        </w:rPr>
        <w:t xml:space="preserve"> transduction units per ml</w:t>
      </w:r>
      <w:r w:rsidR="000D014A">
        <w:rPr>
          <w:i w:val="0"/>
          <w:iCs/>
        </w:rPr>
        <w:t>. These titers were about two orders of magnitude lower than those achieved with VSV</w:t>
      </w:r>
      <w:r w:rsidR="006A0D93">
        <w:rPr>
          <w:i w:val="0"/>
          <w:iCs/>
        </w:rPr>
        <w:t xml:space="preserve"> </w:t>
      </w:r>
      <w:r w:rsidR="000D014A">
        <w:rPr>
          <w:i w:val="0"/>
          <w:iCs/>
        </w:rPr>
        <w:t>G</w:t>
      </w:r>
      <w:r w:rsidR="00E7412A">
        <w:rPr>
          <w:i w:val="0"/>
          <w:iCs/>
        </w:rPr>
        <w:t xml:space="preserve">, but we considered them to be encouragingly high given that lentiviral virions can be further concentrated by </w:t>
      </w:r>
      <w:r w:rsidR="00E96875">
        <w:rPr>
          <w:i w:val="0"/>
          <w:iCs/>
        </w:rPr>
        <w:t xml:space="preserve">a variety of methods </w:t>
      </w:r>
      <w:r w:rsidR="00C50DDF">
        <w:rPr>
          <w:i w:val="0"/>
          <w:iCs/>
        </w:rPr>
        <w:fldChar w:fldCharType="begin" w:fldLock="1"/>
      </w:r>
      <w:r w:rsidR="004B4C67">
        <w:rPr>
          <w:i w:val="0"/>
          <w:iCs/>
        </w:rPr>
        <w:instrText xml:space="preserve">ADDIN CSL_CITATION {"citationItems":[{"id":"ITEM-1","itemData":{"DOI":"10.1038/srep13875","ISSN":"20452322","abstract":"Lentiviral technology has proven to be a powerful tool to express exogenous genes in dividing and non-dividing cells. Currently, most protocols for generating high-titer lentivirus require ultracentrifugation, which can be an instrumental barrier for routine operations in a laboratory. In this study, the effect of relative centrifugal force (RCF) on the concentration efficiency of the lentivirus was systematically explored, and it was found that sucrose gradient centrifugation with a relatively low speed (≤10,000 g) robustly produces a high-titer virus (up to 2 × 108 TU/ml). The optimal sucrose concentration is 10%, and the recovery rate of the functional virus is greater than 80%. The infection efficiency of both concentrated and un-concentrated lentivirus decreases rapidly when the viruses are stored at 4 °C (T </w:instrText>
      </w:r>
      <w:r w:rsidR="004B4C67">
        <w:rPr>
          <w:rFonts w:ascii="Cambria Math" w:hAnsi="Cambria Math" w:cs="Cambria Math"/>
          <w:i w:val="0"/>
          <w:iCs/>
        </w:rPr>
        <w:instrText>≊</w:instrText>
      </w:r>
      <w:r w:rsidR="004B4C67">
        <w:rPr>
          <w:i w:val="0"/>
          <w:iCs/>
        </w:rPr>
        <w:instrText xml:space="preserve"> 1.3 days) or subjected to multiple freeze-thaw cycles (T = 1.1 rounds). In summary, we describe an efficient and easy-to-handle protocol for high-titer lentivirus purification.","author":[{"dropping-particle":"","family":"Jiang","given":"Wei","non-dropping-particle":"","parse-names":false,"suffix":""},{"dropping-particle":"","family":"Hua","given":"Rui","non-dropping-particle":"","parse-names":false,"suffix":""},{"dropping-particle":"","family":"Wei","given":"Mengping","non-dropping-particle":"","parse-names":false,"suffix":""},{"dropping-particle":"","family":"Li","given":"Chenhong","non-dropping-particle":"","parse-names":false,"suffix":""},{"dropping-particle":"","family":"Qiu","given":"Zilong","non-dropping-particle":"","parse-names":false,"suffix":""},{"dropping-particle":"","family":"Yang","given":"Xiaofei","non-dropping-particle":"","parse-names":false,"suffix":""},{"dropping-particle":"","family":"Zhang","given":"Chen","non-dropping-particle":"","parse-names":false,"suffix":""}],"container-title":"Scientific Reports","id":"ITEM-1","issue":"13875","issued":{"date-parts":[["2015"]]},"title":"An optimized method for high-titer lentivirus preparations without ultracentrifugation","type":"article-journal","volume":"5"},"uris":["http://www.mendeley.com/documents/?uuid=4d9b2fbf-0e51-46c1-8984-4fef36517176"]},{"id":"ITEM-2","itemData":{"DOI":"10.1186/1472-6750-13-98","ISSN":"14726750","abstract":"Background: Lentiviral vectors have emerged as efficient vehicles for transgene delivery in both dividing and non-dividing cells. A number of different modifications in vector design have increased biosafety and transgene expression. However, despite these advances, the transduction of primary human T cells is still challenging and methods to achieve efficient gene transfer are often expensive and time-consuming.Results: Here we present a simple optimised protocol for the generation and transduction of lentivirus in primary human CD45RA+ T cells. We show that generation of high-titre lentivirus with improved primary T cell transduction is dependent upon optimised ultracentrifuge speed during viral concentration. Moreover, we demonstrate that transduction efficiency can be increased with simple modifications to the culturing conditions. Overall, a transduction efficiency of up to 89% in primary human CD45RA+ cells is achievable when these modifications are used in conjunction.Conclusion: The optimised protocol described here is easy to implement and should facilitate the production of high-titre lentivirus with superior transduction efficiency in primary human T cells without the need for further purification methods. © 2013 Cribbs et al.; licensee BioMed Central Ltd.","author":[{"dropping-particle":"","family":"Cribbs","given":"Adam P.","non-dropping-particle":"","parse-names":false,"suffix":""},{"dropping-particle":"","family":"Kennedy","given":"Alan","non-dropping-particle":"","parse-names":false,"suffix":""},{"dropping-particle":"","family":"Gregory","given":"Bernard","non-dropping-particle":"","parse-names":false,"suffix":""},{"dropping-particle":"","family":"Brennan","given":"Fionula M.","non-dropping-particle":"","parse-names":false,"suffix":""}],"container-title":"BMC Biotechnology","id":"ITEM-2","issue":"98","issued":{"date-parts":[["2013"]]},"title":"Simplified production and concentration of lentiviral vectors to achieve high transduction in primary human T cells","type":"article-journal","volume":"13"},"uris":["http://www.mendeley.com/documents/?uuid=2aea1fc0-32ac-4856-a29b-0de12d73edd7"]}],"mendeley":{"formattedCitation":"[49,50]","plainTextFormattedCitation":"[49,50]","previouslyFormattedCitation":"[49,50]"},"properties":{"noteIndex":0},"schema":"https://github.com/citation-style-language/schema/raw/master/csl-citation.json"}</w:instrText>
      </w:r>
      <w:r w:rsidR="00C50DDF">
        <w:rPr>
          <w:i w:val="0"/>
          <w:iCs/>
        </w:rPr>
        <w:fldChar w:fldCharType="separate"/>
      </w:r>
      <w:r w:rsidR="00084241" w:rsidRPr="00084241">
        <w:rPr>
          <w:i w:val="0"/>
          <w:iCs/>
        </w:rPr>
        <w:t>[49,50]</w:t>
      </w:r>
      <w:r w:rsidR="00C50DDF">
        <w:rPr>
          <w:i w:val="0"/>
          <w:iCs/>
        </w:rPr>
        <w:fldChar w:fldCharType="end"/>
      </w:r>
      <w:r w:rsidR="00E96875">
        <w:rPr>
          <w:i w:val="0"/>
          <w:iCs/>
        </w:rPr>
        <w:t>.</w:t>
      </w:r>
      <w:r w:rsidR="00E120B6">
        <w:rPr>
          <w:i w:val="0"/>
          <w:iCs/>
        </w:rPr>
        <w:t xml:space="preserve"> </w:t>
      </w:r>
      <w:r w:rsidR="00E96875">
        <w:rPr>
          <w:i w:val="0"/>
          <w:iCs/>
        </w:rPr>
        <w:t>We then produced virions</w:t>
      </w:r>
      <w:r w:rsidR="00DC668E">
        <w:rPr>
          <w:i w:val="0"/>
          <w:iCs/>
        </w:rPr>
        <w:t xml:space="preserve"> using the Luciferase-IRES-ZsGreen backbone, and found that we could achieve titers of &gt;10</w:t>
      </w:r>
      <w:r w:rsidR="00DC668E">
        <w:rPr>
          <w:i w:val="0"/>
          <w:iCs/>
          <w:vertAlign w:val="superscript"/>
        </w:rPr>
        <w:t>6</w:t>
      </w:r>
      <w:r w:rsidR="00DC668E">
        <w:rPr>
          <w:i w:val="0"/>
          <w:iCs/>
        </w:rPr>
        <w:t xml:space="preserve"> relative luciferase units (RLUs) per ml</w:t>
      </w:r>
      <w:r w:rsidR="004D1F8F">
        <w:rPr>
          <w:i w:val="0"/>
          <w:iCs/>
        </w:rPr>
        <w:t xml:space="preserve"> in 96-well plate infections</w:t>
      </w:r>
      <w:r w:rsidR="00E37EB1">
        <w:rPr>
          <w:i w:val="0"/>
          <w:iCs/>
        </w:rPr>
        <w:t xml:space="preserve"> (</w:t>
      </w:r>
      <w:r w:rsidR="00E37EB1">
        <w:rPr>
          <w:b/>
          <w:bCs/>
          <w:i w:val="0"/>
          <w:iCs/>
        </w:rPr>
        <w:t>Figure 1B</w:t>
      </w:r>
      <w:r w:rsidR="00E37EB1">
        <w:rPr>
          <w:i w:val="0"/>
          <w:iCs/>
        </w:rPr>
        <w:t>)</w:t>
      </w:r>
      <w:r w:rsidR="004D1F8F">
        <w:rPr>
          <w:i w:val="0"/>
          <w:iCs/>
        </w:rPr>
        <w:t>. This titer was agai</w:t>
      </w:r>
      <w:r w:rsidR="00E37EB1">
        <w:rPr>
          <w:i w:val="0"/>
          <w:iCs/>
        </w:rPr>
        <w:t>n about two orders of magnitude lower than that achieved using VSV</w:t>
      </w:r>
      <w:r w:rsidR="00883042">
        <w:rPr>
          <w:i w:val="0"/>
          <w:iCs/>
        </w:rPr>
        <w:t xml:space="preserve"> </w:t>
      </w:r>
      <w:r w:rsidR="00E37EB1">
        <w:rPr>
          <w:i w:val="0"/>
          <w:iCs/>
        </w:rPr>
        <w:t xml:space="preserve">G. </w:t>
      </w:r>
      <w:del w:id="107" w:author="Kate D Crawford" w:date="2020-04-19T20:00:00Z">
        <w:r w:rsidR="00E37EB1" w:rsidDel="00463165">
          <w:rPr>
            <w:i w:val="0"/>
            <w:iCs/>
          </w:rPr>
          <w:delText>Of note</w:delText>
        </w:r>
      </w:del>
      <w:ins w:id="108" w:author="Kate D Crawford" w:date="2020-04-19T20:00:00Z">
        <w:r w:rsidR="00463165">
          <w:rPr>
            <w:i w:val="0"/>
            <w:iCs/>
          </w:rPr>
          <w:t>As expected</w:t>
        </w:r>
      </w:ins>
      <w:r w:rsidR="00E37EB1">
        <w:rPr>
          <w:i w:val="0"/>
          <w:iCs/>
        </w:rPr>
        <w:t>, the magnitude of the fluorescent signal from ZsGreen is lower for the Luciferase-IRES-ZsGreen backbone</w:t>
      </w:r>
      <w:r w:rsidR="00B753DB">
        <w:rPr>
          <w:i w:val="0"/>
          <w:iCs/>
        </w:rPr>
        <w:t xml:space="preserve"> than for the ZsGree</w:t>
      </w:r>
      <w:r w:rsidR="00C951F6">
        <w:rPr>
          <w:i w:val="0"/>
          <w:iCs/>
        </w:rPr>
        <w:t>n</w:t>
      </w:r>
      <w:r w:rsidR="00B753DB">
        <w:rPr>
          <w:i w:val="0"/>
          <w:iCs/>
        </w:rPr>
        <w:t>-only backbone</w:t>
      </w:r>
      <w:r w:rsidR="00E37EB1">
        <w:rPr>
          <w:i w:val="0"/>
          <w:iCs/>
        </w:rPr>
        <w:t xml:space="preserve"> (</w:t>
      </w:r>
      <w:r w:rsidR="00E37EB1">
        <w:rPr>
          <w:b/>
          <w:bCs/>
          <w:i w:val="0"/>
          <w:iCs/>
        </w:rPr>
        <w:t>Figure 1C</w:t>
      </w:r>
      <w:r w:rsidR="00E37EB1">
        <w:rPr>
          <w:i w:val="0"/>
          <w:iCs/>
        </w:rPr>
        <w:t>)</w:t>
      </w:r>
      <w:r w:rsidR="007A571F">
        <w:rPr>
          <w:i w:val="0"/>
          <w:iCs/>
        </w:rPr>
        <w:t xml:space="preserve">, </w:t>
      </w:r>
      <w:del w:id="109" w:author="Kate D Crawford" w:date="2020-04-19T20:00:00Z">
        <w:r w:rsidR="007A571F" w:rsidDel="00463165">
          <w:rPr>
            <w:i w:val="0"/>
            <w:iCs/>
          </w:rPr>
          <w:delText xml:space="preserve">as expected </w:delText>
        </w:r>
      </w:del>
      <w:r w:rsidR="007A571F">
        <w:rPr>
          <w:i w:val="0"/>
          <w:iCs/>
        </w:rPr>
        <w:t>since the ZsGreen in the former construct is driven by an IRES rather than the primary promoter</w:t>
      </w:r>
      <w:r w:rsidR="00B753DB">
        <w:rPr>
          <w:i w:val="0"/>
          <w:iCs/>
        </w:rPr>
        <w:t>.</w:t>
      </w:r>
      <w:r w:rsidR="00E37EB1">
        <w:rPr>
          <w:i w:val="0"/>
          <w:iCs/>
        </w:rPr>
        <w:t xml:space="preserve"> </w:t>
      </w:r>
    </w:p>
    <w:tbl>
      <w:tblPr>
        <w:tblW w:w="9244" w:type="dxa"/>
        <w:tblLook w:val="04A0" w:firstRow="1" w:lastRow="0" w:firstColumn="1" w:lastColumn="0" w:noHBand="0" w:noVBand="1"/>
      </w:tblPr>
      <w:tblGrid>
        <w:gridCol w:w="9060"/>
        <w:gridCol w:w="222"/>
      </w:tblGrid>
      <w:tr w:rsidR="00D90B27" w:rsidRPr="00325902" w14:paraId="5B23C124" w14:textId="77777777" w:rsidTr="005E53B6">
        <w:trPr>
          <w:trHeight w:val="2894"/>
        </w:trPr>
        <w:tc>
          <w:tcPr>
            <w:tcW w:w="9013" w:type="dxa"/>
            <w:shd w:val="clear" w:color="auto" w:fill="auto"/>
          </w:tcPr>
          <w:p w14:paraId="19D3F07D" w14:textId="766EBE47" w:rsidR="00D90B27" w:rsidRPr="00325902" w:rsidRDefault="00FB5524" w:rsidP="005E53B6">
            <w:pPr>
              <w:pStyle w:val="MDPI52figure"/>
              <w:adjustRightInd w:val="0"/>
              <w:snapToGrid w:val="0"/>
              <w:rPr>
                <w:sz w:val="20"/>
              </w:rPr>
            </w:pPr>
            <w:r>
              <w:rPr>
                <w:noProof/>
                <w:snapToGrid/>
                <w:sz w:val="20"/>
              </w:rPr>
              <w:drawing>
                <wp:inline distT="0" distB="0" distL="0" distR="0" wp14:anchorId="11869338" wp14:editId="695D00A6">
                  <wp:extent cx="5615940" cy="3834765"/>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iters.pdf"/>
                          <pic:cNvPicPr/>
                        </pic:nvPicPr>
                        <pic:blipFill>
                          <a:blip r:embed="rId25">
                            <a:extLst>
                              <a:ext uri="{28A0092B-C50C-407E-A947-70E740481C1C}">
                                <a14:useLocalDpi xmlns:a14="http://schemas.microsoft.com/office/drawing/2010/main" val="0"/>
                              </a:ext>
                            </a:extLst>
                          </a:blip>
                          <a:stretch>
                            <a:fillRect/>
                          </a:stretch>
                        </pic:blipFill>
                        <pic:spPr>
                          <a:xfrm>
                            <a:off x="0" y="0"/>
                            <a:ext cx="5615940" cy="3834765"/>
                          </a:xfrm>
                          <a:prstGeom prst="rect">
                            <a:avLst/>
                          </a:prstGeom>
                        </pic:spPr>
                      </pic:pic>
                    </a:graphicData>
                  </a:graphic>
                </wp:inline>
              </w:drawing>
            </w:r>
          </w:p>
        </w:tc>
        <w:tc>
          <w:tcPr>
            <w:tcW w:w="231" w:type="dxa"/>
            <w:shd w:val="clear" w:color="auto" w:fill="auto"/>
          </w:tcPr>
          <w:p w14:paraId="72BDAE9E" w14:textId="77777777" w:rsidR="00D90B27" w:rsidRPr="00325902" w:rsidRDefault="00D90B27" w:rsidP="005E53B6">
            <w:pPr>
              <w:pStyle w:val="MDPI52figure"/>
              <w:adjustRightInd w:val="0"/>
              <w:snapToGrid w:val="0"/>
            </w:pPr>
          </w:p>
          <w:p w14:paraId="71E0E0FA" w14:textId="77777777" w:rsidR="00D90B27" w:rsidRPr="00325902" w:rsidRDefault="00D90B27" w:rsidP="005E53B6">
            <w:pPr>
              <w:pStyle w:val="MDPI52figure"/>
              <w:adjustRightInd w:val="0"/>
              <w:snapToGrid w:val="0"/>
              <w:rPr>
                <w:sz w:val="20"/>
              </w:rPr>
            </w:pPr>
          </w:p>
        </w:tc>
      </w:tr>
    </w:tbl>
    <w:p w14:paraId="05B578B2" w14:textId="1F269649" w:rsidR="00D90B27" w:rsidRPr="00672CA6" w:rsidRDefault="00D90B27" w:rsidP="00D90B27">
      <w:pPr>
        <w:pStyle w:val="MDPI51figurecaption"/>
        <w:rPr>
          <w:color w:val="000000" w:themeColor="text1"/>
        </w:rPr>
      </w:pPr>
      <w:r w:rsidRPr="00325902">
        <w:rPr>
          <w:b/>
        </w:rPr>
        <w:t xml:space="preserve">Figure </w:t>
      </w:r>
      <w:r w:rsidR="00DC3DD0">
        <w:rPr>
          <w:b/>
        </w:rPr>
        <w:t>3</w:t>
      </w:r>
      <w:r w:rsidRPr="00325902">
        <w:rPr>
          <w:b/>
        </w:rPr>
        <w:t>.</w:t>
      </w:r>
      <w:r w:rsidRPr="00325902">
        <w:t xml:space="preserve"> </w:t>
      </w:r>
      <w:r w:rsidR="00DC3DD0">
        <w:t xml:space="preserve">Titers of </w:t>
      </w:r>
      <w:r w:rsidR="002905B1">
        <w:t>Spike</w:t>
      </w:r>
      <w:r w:rsidR="003174E1">
        <w:t>-</w:t>
      </w:r>
      <w:r w:rsidR="002905B1">
        <w:t>pseudotyped lentiviruses</w:t>
      </w:r>
      <w:r w:rsidR="007F6277">
        <w:t xml:space="preserve"> in 293T-ACE2 cells</w:t>
      </w:r>
      <w:r w:rsidR="00DC3DD0">
        <w:t>.</w:t>
      </w:r>
      <w:r w:rsidR="002905B1">
        <w:t xml:space="preserve"> (</w:t>
      </w:r>
      <w:r w:rsidR="002905B1">
        <w:rPr>
          <w:b/>
          <w:bCs/>
        </w:rPr>
        <w:t>A</w:t>
      </w:r>
      <w:r w:rsidR="002905B1">
        <w:t>) Titers of the</w:t>
      </w:r>
      <w:r w:rsidR="00F642BE">
        <w:t xml:space="preserve"> </w:t>
      </w:r>
      <w:proofErr w:type="spellStart"/>
      <w:r w:rsidR="00F642BE">
        <w:t>ZsGreen</w:t>
      </w:r>
      <w:proofErr w:type="spellEnd"/>
      <w:r w:rsidR="00F642BE">
        <w:t xml:space="preserve"> backbone pseudotyped with the three Spike variants or VSV</w:t>
      </w:r>
      <w:r w:rsidR="00883042">
        <w:t xml:space="preserve"> </w:t>
      </w:r>
      <w:r w:rsidR="00F642BE">
        <w:t xml:space="preserve">G, as determined by </w:t>
      </w:r>
      <w:r w:rsidR="00843683">
        <w:t xml:space="preserve">counting green cells via </w:t>
      </w:r>
      <w:r w:rsidR="00F642BE">
        <w:t>flow cytometry analysis</w:t>
      </w:r>
      <w:r w:rsidR="000C66B5">
        <w:t xml:space="preserve"> at </w:t>
      </w:r>
      <w:r w:rsidR="00C951F6" w:rsidRPr="00E63874">
        <w:rPr>
          <w:color w:val="000000" w:themeColor="text1"/>
        </w:rPr>
        <w:t>48</w:t>
      </w:r>
      <w:r w:rsidR="00C951F6">
        <w:t xml:space="preserve"> </w:t>
      </w:r>
      <w:r w:rsidR="000C66B5">
        <w:t>hours post-infection</w:t>
      </w:r>
      <w:r w:rsidR="00843683">
        <w:t xml:space="preserve">, and then calculating transduction-competent </w:t>
      </w:r>
      <w:r w:rsidR="00D528E7">
        <w:t>virions</w:t>
      </w:r>
      <w:r w:rsidR="00843683">
        <w:t xml:space="preserve"> per ml</w:t>
      </w:r>
      <w:r w:rsidR="004524E5">
        <w:t xml:space="preserve"> from the percentage of green cells. The “n.d.” indicates that the titer was not detectable. (</w:t>
      </w:r>
      <w:r w:rsidR="004524E5">
        <w:rPr>
          <w:b/>
          <w:bCs/>
        </w:rPr>
        <w:t>B</w:t>
      </w:r>
      <w:r w:rsidR="004524E5">
        <w:t>) Titers of the Luciferase-IRES-</w:t>
      </w:r>
      <w:proofErr w:type="spellStart"/>
      <w:r w:rsidR="004524E5">
        <w:t>ZsGreen</w:t>
      </w:r>
      <w:proofErr w:type="spellEnd"/>
      <w:r w:rsidR="004524E5">
        <w:t xml:space="preserve"> backbone </w:t>
      </w:r>
      <w:r w:rsidR="007F6277">
        <w:t>as determined by measuring relative luciferase units (RLUs)</w:t>
      </w:r>
      <w:r w:rsidR="00A9274F">
        <w:t xml:space="preserve">. </w:t>
      </w:r>
      <w:r w:rsidR="00E83706">
        <w:t>RLUs were determined</w:t>
      </w:r>
      <w:r w:rsidR="007C41FC">
        <w:t xml:space="preserve"> at</w:t>
      </w:r>
      <w:r w:rsidR="004B3754">
        <w:t xml:space="preserve"> 48</w:t>
      </w:r>
      <w:r w:rsidR="007C41FC">
        <w:t xml:space="preserve"> hours </w:t>
      </w:r>
      <w:r w:rsidR="00483BF4">
        <w:t>after</w:t>
      </w:r>
      <w:r w:rsidR="00E83706">
        <w:t xml:space="preserve"> </w:t>
      </w:r>
      <w:r w:rsidR="004B3754">
        <w:t xml:space="preserve">infecting ~2.3e4 293T-ACE2 </w:t>
      </w:r>
      <w:r w:rsidR="00E83706">
        <w:t>cells per well in 96-well plates</w:t>
      </w:r>
      <w:r w:rsidR="004B3754">
        <w:t xml:space="preserve">. The RLUs per mL for the Spike-pseudotyped viruses are the average of three 3-fold serial dilutions of virus starting at 50 </w:t>
      </w:r>
      <w:proofErr w:type="spellStart"/>
      <w:ins w:id="110" w:author="Kate D Crawford" w:date="2020-04-19T20:59:00Z">
        <w:r w:rsidR="00336E66" w:rsidRPr="00324D9A">
          <w:t>μ</w:t>
        </w:r>
      </w:ins>
      <w:del w:id="111" w:author="Kate D Crawford" w:date="2020-04-19T20:59:00Z">
        <w:r w:rsidR="004B3754" w:rsidDel="00336E66">
          <w:delText>u</w:delText>
        </w:r>
      </w:del>
      <w:r w:rsidR="004B3754">
        <w:t>L</w:t>
      </w:r>
      <w:proofErr w:type="spellEnd"/>
      <w:r w:rsidR="004B3754">
        <w:t xml:space="preserve"> virus in a total volume of 150 </w:t>
      </w:r>
      <w:proofErr w:type="spellStart"/>
      <w:ins w:id="112" w:author="Kate D Crawford" w:date="2020-04-19T20:59:00Z">
        <w:r w:rsidR="00336E66" w:rsidRPr="00324D9A">
          <w:t>μ</w:t>
        </w:r>
      </w:ins>
      <w:del w:id="113" w:author="Kate D Crawford" w:date="2020-04-19T20:59:00Z">
        <w:r w:rsidR="004B3754" w:rsidDel="00336E66">
          <w:delText>u</w:delText>
        </w:r>
      </w:del>
      <w:r w:rsidR="004B3754">
        <w:t>L</w:t>
      </w:r>
      <w:proofErr w:type="spellEnd"/>
      <w:r w:rsidR="004B3754">
        <w:t xml:space="preserve">. For the VSV G-pseudotyped virus, RLUs per mL were averaged from two 3-fold dilutions starting at 3 </w:t>
      </w:r>
      <w:proofErr w:type="spellStart"/>
      <w:ins w:id="114" w:author="Kate D Crawford" w:date="2020-04-19T20:59:00Z">
        <w:r w:rsidR="00336E66" w:rsidRPr="00324D9A">
          <w:t>μ</w:t>
        </w:r>
      </w:ins>
      <w:del w:id="115" w:author="Kate D Crawford" w:date="2020-04-19T20:59:00Z">
        <w:r w:rsidR="004B3754" w:rsidDel="00336E66">
          <w:delText>u</w:delText>
        </w:r>
      </w:del>
      <w:r w:rsidR="004B3754">
        <w:t>L</w:t>
      </w:r>
      <w:proofErr w:type="spellEnd"/>
      <w:r w:rsidR="004B3754">
        <w:t xml:space="preserve"> virus in a total volume of 150 </w:t>
      </w:r>
      <w:proofErr w:type="spellStart"/>
      <w:ins w:id="116" w:author="Kate D Crawford" w:date="2020-04-19T20:59:00Z">
        <w:r w:rsidR="00336E66" w:rsidRPr="00324D9A">
          <w:t>μ</w:t>
        </w:r>
      </w:ins>
      <w:del w:id="117" w:author="Kate D Crawford" w:date="2020-04-19T20:59:00Z">
        <w:r w:rsidR="004B3754" w:rsidDel="00336E66">
          <w:delText>u</w:delText>
        </w:r>
      </w:del>
      <w:r w:rsidR="004B3754">
        <w:t>L</w:t>
      </w:r>
      <w:proofErr w:type="spellEnd"/>
      <w:r w:rsidR="003C46D0">
        <w:t>.</w:t>
      </w:r>
      <w:r w:rsidR="00214E4B">
        <w:t xml:space="preserve"> </w:t>
      </w:r>
      <w:r w:rsidR="004B3754">
        <w:rPr>
          <w:color w:val="000000" w:themeColor="text1"/>
        </w:rPr>
        <w:t>(</w:t>
      </w:r>
      <w:r w:rsidR="004B3754">
        <w:rPr>
          <w:b/>
          <w:bCs/>
          <w:color w:val="000000" w:themeColor="text1"/>
        </w:rPr>
        <w:t>C</w:t>
      </w:r>
      <w:r w:rsidR="00214E4B" w:rsidRPr="00672CA6">
        <w:rPr>
          <w:color w:val="000000" w:themeColor="text1"/>
        </w:rPr>
        <w:t>) Microscope images showing</w:t>
      </w:r>
      <w:r w:rsidR="00592016" w:rsidRPr="00672CA6">
        <w:rPr>
          <w:color w:val="000000" w:themeColor="text1"/>
        </w:rPr>
        <w:t xml:space="preserve"> 293T-ACE2 cells </w:t>
      </w:r>
      <w:del w:id="118" w:author="Kate D Crawford" w:date="2020-04-19T20:29:00Z">
        <w:r w:rsidR="00592016" w:rsidRPr="00672CA6" w:rsidDel="004E4555">
          <w:rPr>
            <w:color w:val="000000" w:themeColor="text1"/>
          </w:rPr>
          <w:delText xml:space="preserve">infected </w:delText>
        </w:r>
      </w:del>
      <w:ins w:id="119" w:author="Kate D Crawford" w:date="2020-04-19T20:29:00Z">
        <w:r w:rsidR="004E4555">
          <w:rPr>
            <w:color w:val="000000" w:themeColor="text1"/>
          </w:rPr>
          <w:t>transduced</w:t>
        </w:r>
        <w:r w:rsidR="004E4555" w:rsidRPr="00672CA6">
          <w:rPr>
            <w:color w:val="000000" w:themeColor="text1"/>
          </w:rPr>
          <w:t xml:space="preserve"> </w:t>
        </w:r>
      </w:ins>
      <w:r w:rsidR="00592016" w:rsidRPr="00672CA6">
        <w:rPr>
          <w:color w:val="000000" w:themeColor="text1"/>
        </w:rPr>
        <w:t xml:space="preserve">with </w:t>
      </w:r>
      <w:r w:rsidR="00D0735F" w:rsidRPr="00672CA6">
        <w:rPr>
          <w:color w:val="000000" w:themeColor="text1"/>
        </w:rPr>
        <w:t xml:space="preserve">Spike pseudotyped virus with either the </w:t>
      </w:r>
      <w:proofErr w:type="spellStart"/>
      <w:r w:rsidR="00D0735F" w:rsidRPr="00672CA6">
        <w:rPr>
          <w:color w:val="000000" w:themeColor="text1"/>
        </w:rPr>
        <w:t>ZsGreen</w:t>
      </w:r>
      <w:proofErr w:type="spellEnd"/>
      <w:r w:rsidR="00D0735F" w:rsidRPr="00672CA6">
        <w:rPr>
          <w:color w:val="000000" w:themeColor="text1"/>
        </w:rPr>
        <w:t xml:space="preserve"> or Luciferase-IRES-</w:t>
      </w:r>
      <w:proofErr w:type="spellStart"/>
      <w:r w:rsidR="00D0735F" w:rsidRPr="00672CA6">
        <w:rPr>
          <w:color w:val="000000" w:themeColor="text1"/>
        </w:rPr>
        <w:t>ZsGreen</w:t>
      </w:r>
      <w:proofErr w:type="spellEnd"/>
      <w:r w:rsidR="00D0735F" w:rsidRPr="00672CA6">
        <w:rPr>
          <w:color w:val="000000" w:themeColor="text1"/>
        </w:rPr>
        <w:t xml:space="preserve"> backbone at </w:t>
      </w:r>
      <w:r w:rsidR="004B3754" w:rsidRPr="004B3754">
        <w:rPr>
          <w:color w:val="000000" w:themeColor="text1"/>
        </w:rPr>
        <w:t>60</w:t>
      </w:r>
      <w:r w:rsidR="00D0735F" w:rsidRPr="00672CA6">
        <w:rPr>
          <w:color w:val="000000" w:themeColor="text1"/>
        </w:rPr>
        <w:t xml:space="preserve"> hours </w:t>
      </w:r>
      <w:commentRangeStart w:id="120"/>
      <w:r w:rsidR="00D0735F" w:rsidRPr="00672CA6">
        <w:rPr>
          <w:color w:val="000000" w:themeColor="text1"/>
        </w:rPr>
        <w:t>post-infection</w:t>
      </w:r>
      <w:commentRangeEnd w:id="120"/>
      <w:r w:rsidR="004E4555">
        <w:rPr>
          <w:rStyle w:val="CommentReference"/>
          <w:rFonts w:ascii="Times New Roman" w:hAnsi="Times New Roman"/>
          <w:lang w:bidi="ar-SA"/>
        </w:rPr>
        <w:commentReference w:id="120"/>
      </w:r>
      <w:r w:rsidR="00D0735F" w:rsidRPr="00672CA6">
        <w:rPr>
          <w:color w:val="000000" w:themeColor="text1"/>
        </w:rPr>
        <w:t xml:space="preserve">. As can be seen from the images, the </w:t>
      </w:r>
      <w:proofErr w:type="spellStart"/>
      <w:r w:rsidR="00D0735F" w:rsidRPr="00672CA6">
        <w:rPr>
          <w:color w:val="000000" w:themeColor="text1"/>
        </w:rPr>
        <w:t>ZsGreen</w:t>
      </w:r>
      <w:proofErr w:type="spellEnd"/>
      <w:r w:rsidR="00D0735F" w:rsidRPr="00672CA6">
        <w:rPr>
          <w:color w:val="000000" w:themeColor="text1"/>
        </w:rPr>
        <w:t xml:space="preserve"> backbone gives a stronger fluorescent signal than the Luciferase-IRES-</w:t>
      </w:r>
      <w:proofErr w:type="spellStart"/>
      <w:r w:rsidR="00D0735F" w:rsidRPr="00672CA6">
        <w:rPr>
          <w:color w:val="000000" w:themeColor="text1"/>
        </w:rPr>
        <w:t>ZsGreen</w:t>
      </w:r>
      <w:proofErr w:type="spellEnd"/>
      <w:r w:rsidR="00D0735F" w:rsidRPr="00672CA6">
        <w:rPr>
          <w:color w:val="000000" w:themeColor="text1"/>
        </w:rPr>
        <w:t xml:space="preserve"> backbone, presumably because this protein is expressed more </w:t>
      </w:r>
      <w:del w:id="121" w:author="Kate D Crawford" w:date="2020-04-19T20:00:00Z">
        <w:r w:rsidR="004A73D6" w:rsidDel="00463165">
          <w:rPr>
            <w:color w:val="000000" w:themeColor="text1"/>
          </w:rPr>
          <w:delText>highly</w:delText>
        </w:r>
        <w:r w:rsidR="00D0735F" w:rsidRPr="00672CA6" w:rsidDel="00463165">
          <w:rPr>
            <w:color w:val="000000" w:themeColor="text1"/>
          </w:rPr>
          <w:delText xml:space="preserve"> </w:delText>
        </w:r>
      </w:del>
      <w:ins w:id="122" w:author="Kate D Crawford" w:date="2020-04-19T20:00:00Z">
        <w:r w:rsidR="00463165">
          <w:rPr>
            <w:color w:val="000000" w:themeColor="text1"/>
          </w:rPr>
          <w:t>strongly</w:t>
        </w:r>
        <w:r w:rsidR="00463165" w:rsidRPr="00672CA6">
          <w:rPr>
            <w:color w:val="000000" w:themeColor="text1"/>
          </w:rPr>
          <w:t xml:space="preserve"> </w:t>
        </w:r>
      </w:ins>
      <w:r w:rsidR="004A73D6">
        <w:rPr>
          <w:color w:val="000000" w:themeColor="text1"/>
        </w:rPr>
        <w:t>a</w:t>
      </w:r>
      <w:r w:rsidR="00D0735F" w:rsidRPr="00672CA6">
        <w:rPr>
          <w:color w:val="000000" w:themeColor="text1"/>
        </w:rPr>
        <w:t xml:space="preserve">s the sole CMV-promoter driven transcript than </w:t>
      </w:r>
      <w:r w:rsidR="004A73D6">
        <w:rPr>
          <w:color w:val="000000" w:themeColor="text1"/>
        </w:rPr>
        <w:t>as</w:t>
      </w:r>
      <w:r w:rsidR="00D0735F" w:rsidRPr="00672CA6">
        <w:rPr>
          <w:color w:val="000000" w:themeColor="text1"/>
        </w:rPr>
        <w:t xml:space="preserve"> the second transcript driven by an IRES.</w:t>
      </w:r>
    </w:p>
    <w:p w14:paraId="5F2D6993" w14:textId="4EDCC498" w:rsidR="004C2FDD" w:rsidRDefault="004C2FDD" w:rsidP="004C2FDD">
      <w:pPr>
        <w:pStyle w:val="MDPI22heading2"/>
        <w:rPr>
          <w:i w:val="0"/>
          <w:iCs/>
        </w:rPr>
      </w:pPr>
      <w:r>
        <w:t>2.4. Neutralization assays with Spike-pseudotyped lentiviral particles.</w:t>
      </w:r>
    </w:p>
    <w:p w14:paraId="066ED523" w14:textId="0EB4CF8B" w:rsidR="007E7880" w:rsidRDefault="0084229B" w:rsidP="00D5196F">
      <w:pPr>
        <w:pStyle w:val="MDPI22heading2"/>
        <w:spacing w:before="0" w:after="0"/>
        <w:jc w:val="both"/>
        <w:rPr>
          <w:i w:val="0"/>
          <w:iCs/>
          <w:color w:val="000000" w:themeColor="text1"/>
        </w:rPr>
        <w:pPrChange w:id="123" w:author="Kate D Crawford" w:date="2020-04-19T19:57:00Z">
          <w:pPr>
            <w:pStyle w:val="MDPI22heading2"/>
            <w:spacing w:before="0" w:after="0"/>
          </w:pPr>
        </w:pPrChange>
      </w:pPr>
      <w:r>
        <w:rPr>
          <w:i w:val="0"/>
          <w:iCs/>
        </w:rPr>
        <w:lastRenderedPageBreak/>
        <w:t xml:space="preserve">We next </w:t>
      </w:r>
      <w:r w:rsidR="0058703A">
        <w:rPr>
          <w:i w:val="0"/>
          <w:iCs/>
        </w:rPr>
        <w:t>use</w:t>
      </w:r>
      <w:r w:rsidR="00AA58B6">
        <w:rPr>
          <w:i w:val="0"/>
          <w:iCs/>
        </w:rPr>
        <w:t>d</w:t>
      </w:r>
      <w:r w:rsidR="0058703A">
        <w:rPr>
          <w:i w:val="0"/>
          <w:iCs/>
        </w:rPr>
        <w:t xml:space="preserve"> the Luciferase-IRES-ZsGreen viruses to perform neutralization assays in 96-well plates. Because such assays can be performed</w:t>
      </w:r>
      <w:r w:rsidR="009B185B">
        <w:rPr>
          <w:i w:val="0"/>
          <w:iCs/>
        </w:rPr>
        <w:t xml:space="preserve"> with </w:t>
      </w:r>
      <w:commentRangeStart w:id="124"/>
      <w:r w:rsidR="009579A4" w:rsidRPr="009579A4">
        <w:rPr>
          <w:i w:val="0"/>
          <w:iCs/>
          <w:color w:val="000000" w:themeColor="text1"/>
        </w:rPr>
        <w:t>&lt;</w:t>
      </w:r>
      <w:commentRangeEnd w:id="124"/>
      <w:r w:rsidR="00336E66">
        <w:rPr>
          <w:rStyle w:val="CommentReference"/>
          <w:rFonts w:ascii="Times New Roman" w:hAnsi="Times New Roman"/>
          <w:i w:val="0"/>
          <w:noProof w:val="0"/>
          <w:snapToGrid/>
          <w:lang w:bidi="ar-SA"/>
        </w:rPr>
        <w:commentReference w:id="124"/>
      </w:r>
      <w:r w:rsidR="009B185B" w:rsidRPr="009579A4">
        <w:rPr>
          <w:i w:val="0"/>
          <w:iCs/>
          <w:color w:val="000000" w:themeColor="text1"/>
        </w:rPr>
        <w:t>10</w:t>
      </w:r>
      <w:r w:rsidR="009B185B" w:rsidRPr="009579A4">
        <w:rPr>
          <w:i w:val="0"/>
          <w:iCs/>
          <w:color w:val="000000" w:themeColor="text1"/>
          <w:vertAlign w:val="superscript"/>
        </w:rPr>
        <w:t>5</w:t>
      </w:r>
      <w:r w:rsidR="009B185B" w:rsidRPr="009579A4">
        <w:rPr>
          <w:i w:val="0"/>
          <w:iCs/>
          <w:color w:val="000000" w:themeColor="text1"/>
        </w:rPr>
        <w:t xml:space="preserve"> RLUs per well in 96-well plates, a relatively modest volume of virus is required </w:t>
      </w:r>
      <w:r w:rsidR="005C10AF">
        <w:rPr>
          <w:i w:val="0"/>
          <w:iCs/>
          <w:color w:val="000000" w:themeColor="text1"/>
        </w:rPr>
        <w:t>for</w:t>
      </w:r>
      <w:r w:rsidR="005D2C50" w:rsidRPr="009579A4">
        <w:rPr>
          <w:i w:val="0"/>
          <w:iCs/>
          <w:color w:val="000000" w:themeColor="text1"/>
        </w:rPr>
        <w:t xml:space="preserve"> a full </w:t>
      </w:r>
      <w:r w:rsidR="005D2C50">
        <w:rPr>
          <w:i w:val="0"/>
          <w:iCs/>
          <w:color w:val="000000" w:themeColor="text1"/>
        </w:rPr>
        <w:t>96-well plate neutralization assay.</w:t>
      </w:r>
    </w:p>
    <w:p w14:paraId="3D7ECFAD" w14:textId="35FD346F" w:rsidR="005D2C50" w:rsidRPr="00A07B01" w:rsidRDefault="005D2C50" w:rsidP="00D5196F">
      <w:pPr>
        <w:pStyle w:val="MDPI22heading2"/>
        <w:spacing w:before="0" w:after="0"/>
        <w:jc w:val="both"/>
        <w:rPr>
          <w:i w:val="0"/>
          <w:iCs/>
          <w:color w:val="000000" w:themeColor="text1"/>
        </w:rPr>
        <w:pPrChange w:id="125" w:author="Kate D Crawford" w:date="2020-04-19T19:57:00Z">
          <w:pPr>
            <w:pStyle w:val="MDPI22heading2"/>
            <w:spacing w:before="0" w:after="0"/>
          </w:pPr>
        </w:pPrChange>
      </w:pPr>
      <w:r>
        <w:rPr>
          <w:i w:val="0"/>
          <w:iCs/>
          <w:color w:val="000000" w:themeColor="text1"/>
        </w:rPr>
        <w:tab/>
        <w:t>We performed</w:t>
      </w:r>
      <w:r w:rsidR="00D75DA4">
        <w:rPr>
          <w:i w:val="0"/>
          <w:iCs/>
          <w:color w:val="000000" w:themeColor="text1"/>
        </w:rPr>
        <w:t xml:space="preserve"> neutralization assays using </w:t>
      </w:r>
      <w:r w:rsidR="00534C9E">
        <w:rPr>
          <w:i w:val="0"/>
          <w:iCs/>
          <w:color w:val="000000" w:themeColor="text1"/>
        </w:rPr>
        <w:t>plasma</w:t>
      </w:r>
      <w:r w:rsidR="00D75DA4">
        <w:rPr>
          <w:i w:val="0"/>
          <w:iCs/>
          <w:color w:val="000000" w:themeColor="text1"/>
        </w:rPr>
        <w:t xml:space="preserve"> from a confirmed SARS-CoV-2 infected patient collected at 19 days post-symptom onset</w:t>
      </w:r>
      <w:r w:rsidR="008607F7">
        <w:rPr>
          <w:i w:val="0"/>
          <w:iCs/>
          <w:color w:val="000000" w:themeColor="text1"/>
        </w:rPr>
        <w:t>, and with soluble ACE2 protein</w:t>
      </w:r>
      <w:r w:rsidR="000E6111">
        <w:rPr>
          <w:i w:val="0"/>
          <w:iCs/>
          <w:color w:val="000000" w:themeColor="text1"/>
        </w:rPr>
        <w:t xml:space="preserve"> fused to an IgG Fc domain</w:t>
      </w:r>
      <w:r w:rsidR="008607F7">
        <w:rPr>
          <w:i w:val="0"/>
          <w:iCs/>
          <w:color w:val="000000" w:themeColor="text1"/>
        </w:rPr>
        <w:t xml:space="preserve"> (which neutralize</w:t>
      </w:r>
      <w:r w:rsidR="00AA58B6">
        <w:rPr>
          <w:i w:val="0"/>
          <w:iCs/>
          <w:color w:val="000000" w:themeColor="text1"/>
        </w:rPr>
        <w:t>s</w:t>
      </w:r>
      <w:r w:rsidR="008607F7">
        <w:rPr>
          <w:i w:val="0"/>
          <w:iCs/>
          <w:color w:val="000000" w:themeColor="text1"/>
        </w:rPr>
        <w:t xml:space="preserve"> SARS-CoV-2 by acting as a decoy receptor </w:t>
      </w:r>
      <w:r w:rsidR="00C94E4B">
        <w:rPr>
          <w:i w:val="0"/>
          <w:iCs/>
          <w:color w:val="000000" w:themeColor="text1"/>
        </w:rPr>
        <w:fldChar w:fldCharType="begin" w:fldLock="1"/>
      </w:r>
      <w:r w:rsidR="004B4C67">
        <w:rPr>
          <w:i w:val="0"/>
          <w:iCs/>
          <w:color w:val="000000" w:themeColor="text1"/>
        </w:rPr>
        <w:instrText>ADDIN CSL_CITATION {"citationItems":[{"id":"ITEM-1","itemData":{"DOI":"10.1101/2020.02.01.929976","abstract":"A novel coronavirus, designated as 2019-nCoV, emerged in Wuhan, China, at the end of 2019. As of Feb 1, 2020, at least 11,844 cases had been diagnosed in China, however, there is no specific antiviral treatment or vaccine currently. Very recently report have suggest that novel CoV uses the same cell entry receptor, ACE2, as SARS-CoV. In this report, we generated a new recombinant protein by connecting the extracellular domain of human ACE2 to the Fc region of the human immunoglobulin IgG1. An ACE2 mutant with low catalytic activity was also used in the study. The fusion proteins were then characterized. Both fusion proteins has high affinity binding to the receptor-binding domain (RBD) of SARS-CoV and 2019-nCoV and exerted desired pharmacological properties. Moreover, fusion proteins potently neutralized SARS-CoV and 2019-nCoV in vitro. As these fusion proteins exhibit cross-reactivity against coronavirus and could have potential applications for diagnosis, prophylaxis, and treatment of 2019-nCoV.","author":[{"dropping-particle":"","family":"Lei","given":"Changhai","non-dropping-particle":"","parse-names":false,"suffix":""},{"dropping-particle":"","family":"Fu","given":"Wenyan","non-dropping-particle":"","parse-names":false,"suffix":""},{"dropping-particle":"","family":"Qian","given":"Kewen","non-dropping-particle":"","parse-names":false,"suffix":""},{"dropping-particle":"","family":"Li","given":"Tian","non-dropping-particle":"","parse-names":false,"suffix":""},{"dropping-particle":"","family":"Zhang","given":"Sheng","non-dropping-particle":"","parse-names":false,"suffix":""},{"dropping-particle":"","family":"Ding","given":"Min","non-dropping-particle":"","parse-names":false,"suffix":""},{"dropping-particle":"","family":"Hu","given":"Shi","non-dropping-particle":"","parse-names":false,"suffix":""}],"container-title":"bioRxiv","id":"ITEM-1","issued":{"date-parts":[["2020"]]},"title":"Potent neutralization of 2019 novel coronavirus by recombinant ACE2-Ig","type":"article-journal"},"uris":["http://www.mendeley.com/documents/?uuid=1a7991a9-72c4-4c80-aa41-4fe9b5c53da7"]}],"mendeley":{"formattedCitation":"[51]","plainTextFormattedCitation":"[51]","previouslyFormattedCitation":"[51]"},"properties":{"noteIndex":0},"schema":"https://github.com/citation-style-language/schema/raw/master/csl-citation.json"}</w:instrText>
      </w:r>
      <w:r w:rsidR="00C94E4B">
        <w:rPr>
          <w:i w:val="0"/>
          <w:iCs/>
          <w:color w:val="000000" w:themeColor="text1"/>
        </w:rPr>
        <w:fldChar w:fldCharType="separate"/>
      </w:r>
      <w:r w:rsidR="00084241" w:rsidRPr="00084241">
        <w:rPr>
          <w:i w:val="0"/>
          <w:iCs/>
          <w:color w:val="000000" w:themeColor="text1"/>
        </w:rPr>
        <w:t>[51]</w:t>
      </w:r>
      <w:r w:rsidR="00C94E4B">
        <w:rPr>
          <w:i w:val="0"/>
          <w:iCs/>
          <w:color w:val="000000" w:themeColor="text1"/>
        </w:rPr>
        <w:fldChar w:fldCharType="end"/>
      </w:r>
      <w:r w:rsidR="008607F7">
        <w:rPr>
          <w:i w:val="0"/>
          <w:iCs/>
          <w:color w:val="000000" w:themeColor="text1"/>
        </w:rPr>
        <w:t>).</w:t>
      </w:r>
      <w:r w:rsidR="00A07B01">
        <w:rPr>
          <w:i w:val="0"/>
          <w:iCs/>
          <w:color w:val="000000" w:themeColor="text1"/>
        </w:rPr>
        <w:t xml:space="preserve"> For these assays, we first made serial dilutions of </w:t>
      </w:r>
      <w:r w:rsidR="00A655D5">
        <w:rPr>
          <w:i w:val="0"/>
          <w:iCs/>
          <w:color w:val="000000" w:themeColor="text1"/>
        </w:rPr>
        <w:t>plasma</w:t>
      </w:r>
      <w:r w:rsidR="00A07B01">
        <w:rPr>
          <w:i w:val="0"/>
          <w:iCs/>
          <w:color w:val="000000" w:themeColor="text1"/>
        </w:rPr>
        <w:t xml:space="preserve"> or soluble ACE2</w:t>
      </w:r>
      <w:r w:rsidR="003B6F4D">
        <w:rPr>
          <w:i w:val="0"/>
          <w:iCs/>
          <w:color w:val="000000" w:themeColor="text1"/>
        </w:rPr>
        <w:t>-Fc</w:t>
      </w:r>
      <w:r w:rsidR="00A07B01">
        <w:rPr>
          <w:i w:val="0"/>
          <w:iCs/>
          <w:color w:val="000000" w:themeColor="text1"/>
        </w:rPr>
        <w:t xml:space="preserve"> in a 96-well plate, then incubated with </w:t>
      </w:r>
      <w:r w:rsidR="00D84084" w:rsidRPr="00D84084">
        <w:rPr>
          <w:i w:val="0"/>
          <w:iCs/>
          <w:color w:val="000000" w:themeColor="text1"/>
        </w:rPr>
        <w:t>2</w:t>
      </w:r>
      <w:r w:rsidR="00D84084">
        <w:rPr>
          <w:i w:val="0"/>
          <w:iCs/>
          <w:color w:val="000000" w:themeColor="text1"/>
        </w:rPr>
        <w:t>x10</w:t>
      </w:r>
      <w:r w:rsidR="00D84084">
        <w:rPr>
          <w:i w:val="0"/>
          <w:iCs/>
          <w:color w:val="000000" w:themeColor="text1"/>
          <w:vertAlign w:val="superscript"/>
        </w:rPr>
        <w:t>5</w:t>
      </w:r>
      <w:r w:rsidR="00A07B01" w:rsidRPr="00D84084">
        <w:rPr>
          <w:i w:val="0"/>
          <w:iCs/>
          <w:color w:val="000000" w:themeColor="text1"/>
        </w:rPr>
        <w:t xml:space="preserve"> </w:t>
      </w:r>
      <w:r w:rsidR="00A07B01">
        <w:rPr>
          <w:i w:val="0"/>
          <w:iCs/>
          <w:color w:val="000000" w:themeColor="text1"/>
        </w:rPr>
        <w:t xml:space="preserve">RLUs </w:t>
      </w:r>
      <w:r w:rsidR="00D84084">
        <w:rPr>
          <w:i w:val="0"/>
          <w:iCs/>
          <w:color w:val="000000" w:themeColor="text1"/>
        </w:rPr>
        <w:t xml:space="preserve">of </w:t>
      </w:r>
      <w:r w:rsidR="00A07B01">
        <w:rPr>
          <w:i w:val="0"/>
          <w:iCs/>
          <w:color w:val="000000" w:themeColor="text1"/>
        </w:rPr>
        <w:t xml:space="preserve">pseudotyped lentiviral virions for </w:t>
      </w:r>
      <w:r w:rsidR="00C951F6" w:rsidRPr="009579A4">
        <w:rPr>
          <w:i w:val="0"/>
          <w:iCs/>
          <w:color w:val="000000" w:themeColor="text1"/>
        </w:rPr>
        <w:t>60</w:t>
      </w:r>
      <w:r w:rsidR="00A07B01" w:rsidRPr="009579A4">
        <w:rPr>
          <w:i w:val="0"/>
          <w:iCs/>
          <w:color w:val="000000" w:themeColor="text1"/>
        </w:rPr>
        <w:t xml:space="preserve"> minutes, and then added</w:t>
      </w:r>
      <w:r w:rsidR="00C951F6" w:rsidRPr="009579A4">
        <w:rPr>
          <w:i w:val="0"/>
          <w:iCs/>
          <w:color w:val="000000" w:themeColor="text1"/>
        </w:rPr>
        <w:t xml:space="preserve"> the virus plus </w:t>
      </w:r>
      <w:r w:rsidR="00174AC2">
        <w:rPr>
          <w:i w:val="0"/>
          <w:iCs/>
          <w:color w:val="000000" w:themeColor="text1"/>
        </w:rPr>
        <w:t>plasma</w:t>
      </w:r>
      <w:r w:rsidR="00A07B01" w:rsidRPr="009579A4">
        <w:rPr>
          <w:i w:val="0"/>
          <w:iCs/>
          <w:color w:val="000000" w:themeColor="text1"/>
        </w:rPr>
        <w:t xml:space="preserve"> </w:t>
      </w:r>
      <w:r w:rsidR="00C951F6" w:rsidRPr="009579A4">
        <w:rPr>
          <w:i w:val="0"/>
          <w:iCs/>
          <w:color w:val="000000" w:themeColor="text1"/>
        </w:rPr>
        <w:t>to a pre-seeded plate of</w:t>
      </w:r>
      <w:r w:rsidR="00A07B01" w:rsidRPr="009579A4">
        <w:rPr>
          <w:i w:val="0"/>
          <w:iCs/>
          <w:color w:val="000000" w:themeColor="text1"/>
        </w:rPr>
        <w:t xml:space="preserve"> </w:t>
      </w:r>
      <w:r w:rsidR="00A07B01">
        <w:rPr>
          <w:i w:val="0"/>
          <w:iCs/>
          <w:color w:val="000000" w:themeColor="text1"/>
        </w:rPr>
        <w:t xml:space="preserve">293T-ACE2 cells. We measured the luciferase signal at </w:t>
      </w:r>
      <w:r w:rsidR="00520B27" w:rsidRPr="00CE4119">
        <w:rPr>
          <w:i w:val="0"/>
          <w:iCs/>
          <w:color w:val="000000" w:themeColor="text1"/>
        </w:rPr>
        <w:t>60</w:t>
      </w:r>
      <w:r w:rsidR="00A07B01" w:rsidRPr="00CE4119">
        <w:rPr>
          <w:i w:val="0"/>
          <w:iCs/>
          <w:color w:val="000000" w:themeColor="text1"/>
        </w:rPr>
        <w:t xml:space="preserve"> </w:t>
      </w:r>
      <w:r w:rsidR="00A07B01">
        <w:rPr>
          <w:i w:val="0"/>
          <w:iCs/>
          <w:color w:val="000000" w:themeColor="text1"/>
        </w:rPr>
        <w:t xml:space="preserve">hours post-infection (see </w:t>
      </w:r>
      <w:r w:rsidR="00A07B01">
        <w:rPr>
          <w:b/>
          <w:bCs/>
          <w:i w:val="0"/>
          <w:iCs/>
          <w:color w:val="000000" w:themeColor="text1"/>
        </w:rPr>
        <w:t>Materials and Methods</w:t>
      </w:r>
      <w:r w:rsidR="00A07B01">
        <w:rPr>
          <w:i w:val="0"/>
          <w:iCs/>
          <w:color w:val="000000" w:themeColor="text1"/>
        </w:rPr>
        <w:t xml:space="preserve"> for a more detailed protocol).</w:t>
      </w:r>
    </w:p>
    <w:tbl>
      <w:tblPr>
        <w:tblW w:w="9296" w:type="dxa"/>
        <w:tblLook w:val="04A0" w:firstRow="1" w:lastRow="0" w:firstColumn="1" w:lastColumn="0" w:noHBand="0" w:noVBand="1"/>
      </w:tblPr>
      <w:tblGrid>
        <w:gridCol w:w="9060"/>
        <w:gridCol w:w="236"/>
      </w:tblGrid>
      <w:tr w:rsidR="00D90B27" w:rsidRPr="00325902" w14:paraId="6A6C4AD7" w14:textId="77777777" w:rsidTr="00DA15EA">
        <w:trPr>
          <w:trHeight w:val="2894"/>
        </w:trPr>
        <w:tc>
          <w:tcPr>
            <w:tcW w:w="9060" w:type="dxa"/>
            <w:shd w:val="clear" w:color="auto" w:fill="auto"/>
          </w:tcPr>
          <w:p w14:paraId="15A9D866" w14:textId="768D2668" w:rsidR="00D90B27" w:rsidRPr="00325902" w:rsidRDefault="000C7A01" w:rsidP="005E53B6">
            <w:pPr>
              <w:pStyle w:val="MDPI52figure"/>
              <w:adjustRightInd w:val="0"/>
              <w:snapToGrid w:val="0"/>
              <w:rPr>
                <w:sz w:val="20"/>
              </w:rPr>
            </w:pPr>
            <w:r>
              <w:rPr>
                <w:noProof/>
                <w:snapToGrid/>
                <w:sz w:val="20"/>
              </w:rPr>
              <w:drawing>
                <wp:inline distT="0" distB="0" distL="0" distR="0" wp14:anchorId="20075CCB" wp14:editId="76115C4D">
                  <wp:extent cx="5588355" cy="3032125"/>
                  <wp:effectExtent l="0" t="0" r="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ull_neuts.png"/>
                          <pic:cNvPicPr/>
                        </pic:nvPicPr>
                        <pic:blipFill>
                          <a:blip r:embed="rId26">
                            <a:extLst>
                              <a:ext uri="{28A0092B-C50C-407E-A947-70E740481C1C}">
                                <a14:useLocalDpi xmlns:a14="http://schemas.microsoft.com/office/drawing/2010/main" val="0"/>
                              </a:ext>
                            </a:extLst>
                          </a:blip>
                          <a:stretch>
                            <a:fillRect/>
                          </a:stretch>
                        </pic:blipFill>
                        <pic:spPr>
                          <a:xfrm>
                            <a:off x="0" y="0"/>
                            <a:ext cx="5588355" cy="3032125"/>
                          </a:xfrm>
                          <a:prstGeom prst="rect">
                            <a:avLst/>
                          </a:prstGeom>
                        </pic:spPr>
                      </pic:pic>
                    </a:graphicData>
                  </a:graphic>
                </wp:inline>
              </w:drawing>
            </w:r>
          </w:p>
        </w:tc>
        <w:tc>
          <w:tcPr>
            <w:tcW w:w="236" w:type="dxa"/>
            <w:shd w:val="clear" w:color="auto" w:fill="auto"/>
          </w:tcPr>
          <w:p w14:paraId="2FDF8F22" w14:textId="77777777" w:rsidR="00D90B27" w:rsidRPr="00325902" w:rsidRDefault="00D90B27" w:rsidP="005E53B6">
            <w:pPr>
              <w:pStyle w:val="MDPI52figure"/>
              <w:adjustRightInd w:val="0"/>
              <w:snapToGrid w:val="0"/>
            </w:pPr>
          </w:p>
          <w:p w14:paraId="2E82C92B" w14:textId="77777777" w:rsidR="00D90B27" w:rsidRPr="00325902" w:rsidRDefault="00D90B27" w:rsidP="005E53B6">
            <w:pPr>
              <w:pStyle w:val="MDPI52figure"/>
              <w:adjustRightInd w:val="0"/>
              <w:snapToGrid w:val="0"/>
              <w:rPr>
                <w:sz w:val="20"/>
              </w:rPr>
            </w:pPr>
          </w:p>
        </w:tc>
      </w:tr>
    </w:tbl>
    <w:p w14:paraId="577FFA3D" w14:textId="3B53F9DD" w:rsidR="00D90B27" w:rsidRPr="005918D0" w:rsidRDefault="00D90B27" w:rsidP="00D90B27">
      <w:pPr>
        <w:pStyle w:val="MDPI51figurecaption"/>
      </w:pPr>
      <w:commentRangeStart w:id="126"/>
      <w:r w:rsidRPr="00325902">
        <w:rPr>
          <w:b/>
        </w:rPr>
        <w:t xml:space="preserve">Figure </w:t>
      </w:r>
      <w:r>
        <w:rPr>
          <w:b/>
        </w:rPr>
        <w:t>4</w:t>
      </w:r>
      <w:r w:rsidRPr="00325902">
        <w:rPr>
          <w:b/>
        </w:rPr>
        <w:t>.</w:t>
      </w:r>
      <w:r w:rsidRPr="00325902">
        <w:t xml:space="preserve"> </w:t>
      </w:r>
      <w:commentRangeEnd w:id="126"/>
      <w:r w:rsidR="00D431CE">
        <w:rPr>
          <w:rStyle w:val="CommentReference"/>
          <w:rFonts w:ascii="Times New Roman" w:hAnsi="Times New Roman"/>
          <w:lang w:bidi="ar-SA"/>
        </w:rPr>
        <w:commentReference w:id="126"/>
      </w:r>
      <w:r>
        <w:t>Neutralization assays.</w:t>
      </w:r>
      <w:r w:rsidR="005D2C50">
        <w:t xml:space="preserve"> (</w:t>
      </w:r>
      <w:r w:rsidR="005D2C50">
        <w:rPr>
          <w:b/>
          <w:bCs/>
        </w:rPr>
        <w:t>A</w:t>
      </w:r>
      <w:r w:rsidR="005D2C50">
        <w:t xml:space="preserve">) Neutralization assay using </w:t>
      </w:r>
      <w:r w:rsidR="007D6273">
        <w:t>plasma</w:t>
      </w:r>
      <w:r w:rsidR="009425DC">
        <w:t xml:space="preserve"> collected from a confirmed SARS-CoV-2 infected patient at</w:t>
      </w:r>
      <w:r w:rsidR="00B54AD6">
        <w:t xml:space="preserve"> 19</w:t>
      </w:r>
      <w:r w:rsidR="00D75DA4">
        <w:t xml:space="preserve"> </w:t>
      </w:r>
      <w:r w:rsidR="00B54AD6">
        <w:t>days post-symptom onset. (</w:t>
      </w:r>
      <w:r w:rsidR="00B54AD6">
        <w:rPr>
          <w:b/>
          <w:bCs/>
        </w:rPr>
        <w:t>B</w:t>
      </w:r>
      <w:r w:rsidR="00B54AD6">
        <w:t>) Neutralization assay using soluble ACE2 protein</w:t>
      </w:r>
      <w:r w:rsidR="000E6111">
        <w:t xml:space="preserve"> fused to the Fc domain from IgG</w:t>
      </w:r>
      <w:r w:rsidR="00B54AD6">
        <w:t>.</w:t>
      </w:r>
      <w:r w:rsidR="00BE3DC1">
        <w:t xml:space="preserve"> (</w:t>
      </w:r>
      <w:r w:rsidR="00BE3DC1">
        <w:rPr>
          <w:b/>
          <w:bCs/>
        </w:rPr>
        <w:t>C</w:t>
      </w:r>
      <w:r w:rsidR="00BE3DC1">
        <w:t>) Neutralization assay using serum samples collected prior to the emergence of SARS-CoV-2. The individual serum collected in 1989 was of a similar age</w:t>
      </w:r>
      <w:r w:rsidR="00726A26">
        <w:t xml:space="preserve"> at the time of serum collection</w:t>
      </w:r>
      <w:r w:rsidR="00BE3DC1">
        <w:t xml:space="preserve"> to the confirmed SARS-CoV-2 infected patient.</w:t>
      </w:r>
    </w:p>
    <w:p w14:paraId="6E0F6193" w14:textId="10A19EB4" w:rsidR="004C2FDD" w:rsidRDefault="00F85C43" w:rsidP="00D5196F">
      <w:pPr>
        <w:pStyle w:val="MDPI21heading1"/>
        <w:spacing w:before="0" w:after="0"/>
        <w:jc w:val="both"/>
        <w:rPr>
          <w:b w:val="0"/>
          <w:bCs/>
          <w:color w:val="000000" w:themeColor="text1"/>
        </w:rPr>
        <w:pPrChange w:id="127" w:author="Kate D Crawford" w:date="2020-04-19T19:58:00Z">
          <w:pPr>
            <w:pStyle w:val="MDPI21heading1"/>
            <w:spacing w:before="0" w:after="0"/>
          </w:pPr>
        </w:pPrChange>
      </w:pPr>
      <w:r>
        <w:tab/>
      </w:r>
      <w:r>
        <w:rPr>
          <w:b w:val="0"/>
          <w:bCs/>
        </w:rPr>
        <w:t xml:space="preserve">Both the </w:t>
      </w:r>
      <w:r w:rsidR="00A3651E">
        <w:rPr>
          <w:b w:val="0"/>
          <w:bCs/>
        </w:rPr>
        <w:t>plasma</w:t>
      </w:r>
      <w:r w:rsidR="0027559C">
        <w:rPr>
          <w:b w:val="0"/>
          <w:bCs/>
        </w:rPr>
        <w:t xml:space="preserve"> from the confirmed SARS-CoV-2-infected patient</w:t>
      </w:r>
      <w:r>
        <w:rPr>
          <w:b w:val="0"/>
          <w:bCs/>
        </w:rPr>
        <w:t xml:space="preserve"> and the soluble ACE2</w:t>
      </w:r>
      <w:r w:rsidR="008B62C7">
        <w:rPr>
          <w:b w:val="0"/>
          <w:bCs/>
        </w:rPr>
        <w:t>-Fc</w:t>
      </w:r>
      <w:r>
        <w:rPr>
          <w:b w:val="0"/>
          <w:bCs/>
        </w:rPr>
        <w:t xml:space="preserve"> effectively neutralized the virus (</w:t>
      </w:r>
      <w:r>
        <w:t>Figure 4</w:t>
      </w:r>
      <w:proofErr w:type="gramStart"/>
      <w:r w:rsidR="0027559C">
        <w:t>A,B</w:t>
      </w:r>
      <w:proofErr w:type="gramEnd"/>
      <w:r>
        <w:rPr>
          <w:b w:val="0"/>
          <w:bCs/>
        </w:rPr>
        <w:t xml:space="preserve">). For the </w:t>
      </w:r>
      <w:r w:rsidR="00E07CB4">
        <w:rPr>
          <w:b w:val="0"/>
          <w:bCs/>
        </w:rPr>
        <w:t>plasma</w:t>
      </w:r>
      <w:r>
        <w:rPr>
          <w:b w:val="0"/>
          <w:bCs/>
        </w:rPr>
        <w:t>, the inhibitory concentration 50% (IC50)</w:t>
      </w:r>
      <w:r w:rsidR="001E09C2">
        <w:rPr>
          <w:b w:val="0"/>
          <w:bCs/>
        </w:rPr>
        <w:t xml:space="preserve"> </w:t>
      </w:r>
      <w:r>
        <w:rPr>
          <w:b w:val="0"/>
          <w:bCs/>
        </w:rPr>
        <w:t>was</w:t>
      </w:r>
      <w:r w:rsidR="001E09C2">
        <w:rPr>
          <w:b w:val="0"/>
          <w:bCs/>
        </w:rPr>
        <w:t xml:space="preserve"> </w:t>
      </w:r>
      <w:r w:rsidR="00BA7F78">
        <w:rPr>
          <w:b w:val="0"/>
          <w:bCs/>
        </w:rPr>
        <w:sym w:font="Symbol" w:char="F0BB"/>
      </w:r>
      <w:r w:rsidR="001E09C2">
        <w:rPr>
          <w:b w:val="0"/>
          <w:bCs/>
        </w:rPr>
        <w:t>1:20</w:t>
      </w:r>
      <w:r w:rsidR="00BA7F78">
        <w:rPr>
          <w:b w:val="0"/>
          <w:bCs/>
        </w:rPr>
        <w:t>00</w:t>
      </w:r>
      <w:r w:rsidR="001E09C2">
        <w:rPr>
          <w:b w:val="0"/>
          <w:bCs/>
        </w:rPr>
        <w:t xml:space="preserve"> with </w:t>
      </w:r>
      <w:r w:rsidR="00CC66D1">
        <w:rPr>
          <w:b w:val="0"/>
          <w:bCs/>
        </w:rPr>
        <w:t xml:space="preserve">all the </w:t>
      </w:r>
      <w:r w:rsidR="001E09C2">
        <w:rPr>
          <w:b w:val="0"/>
          <w:bCs/>
        </w:rPr>
        <w:t>Spike</w:t>
      </w:r>
      <w:r w:rsidR="00CC66D1">
        <w:rPr>
          <w:b w:val="0"/>
          <w:bCs/>
        </w:rPr>
        <w:t>-pseudotyped</w:t>
      </w:r>
      <w:r w:rsidR="001E09C2">
        <w:rPr>
          <w:b w:val="0"/>
          <w:bCs/>
        </w:rPr>
        <w:t xml:space="preserve"> virus</w:t>
      </w:r>
      <w:r w:rsidR="00CC66D1">
        <w:rPr>
          <w:b w:val="0"/>
          <w:bCs/>
        </w:rPr>
        <w:t>es</w:t>
      </w:r>
      <w:r>
        <w:rPr>
          <w:b w:val="0"/>
          <w:bCs/>
        </w:rPr>
        <w:t xml:space="preserve">, which is in the range of values </w:t>
      </w:r>
      <w:r w:rsidR="00965DAC">
        <w:rPr>
          <w:b w:val="0"/>
          <w:bCs/>
        </w:rPr>
        <w:t xml:space="preserve">that have been </w:t>
      </w:r>
      <w:r>
        <w:rPr>
          <w:b w:val="0"/>
          <w:bCs/>
        </w:rPr>
        <w:t>reported for sera</w:t>
      </w:r>
      <w:r w:rsidR="00A3651E">
        <w:rPr>
          <w:b w:val="0"/>
          <w:bCs/>
        </w:rPr>
        <w:t xml:space="preserve"> and plasma</w:t>
      </w:r>
      <w:r>
        <w:rPr>
          <w:b w:val="0"/>
          <w:bCs/>
        </w:rPr>
        <w:t xml:space="preserve"> from other </w:t>
      </w:r>
      <w:r w:rsidR="00965DAC">
        <w:rPr>
          <w:b w:val="0"/>
          <w:bCs/>
        </w:rPr>
        <w:t xml:space="preserve">SARS-CoV-2 </w:t>
      </w:r>
      <w:r>
        <w:rPr>
          <w:b w:val="0"/>
          <w:bCs/>
        </w:rPr>
        <w:t>patients at a similar time post-</w:t>
      </w:r>
      <w:r w:rsidRPr="00F85C43">
        <w:rPr>
          <w:b w:val="0"/>
          <w:bCs/>
        </w:rPr>
        <w:t xml:space="preserve">infection </w:t>
      </w:r>
      <w:r w:rsidR="00C5599B">
        <w:rPr>
          <w:b w:val="0"/>
          <w:bCs/>
        </w:rPr>
        <w:fldChar w:fldCharType="begin" w:fldLock="1"/>
      </w:r>
      <w:r w:rsidR="001F1F62">
        <w:rPr>
          <w:b w:val="0"/>
          <w:bCs/>
        </w:rPr>
        <w:instrText>ADDIN CSL_CITATION {"citationItems":[{"id":"ITEM-1","itemData":{"DOI":"10.1101/2020.03.30.20047365","abstract":"Background The COVID-19 pandemic caused by SARS-CoV-2 coronavirus threatens global public health. Currently, neutralizing antibodies (NAbs) versus this virus are expected to correlate with recovery and protection of this disease. However, the characteristics of these antibodies have not been well studied in association with the clinical manifestations in patients. Methods Plasma collected from 175 COVID-19 recovered patients with mild symptoms were screened using a safe and sensitive pseudotyped-lentiviral-vector-based neutralization assay. Spike-binding antibody in plasma were determined by ELISA using RBD, S1, and S2 proteins of SARS-CoV-2. The levels and the time course of SARS-CoV-2-specific NAbs and the spike-binding antibodies were monitored at the same time. Findings SARS-CoV-2 NAbs were unable to cross-reactive with SARS-CoV virus. SARS-CoV-2-specific NAbs were detected in patients from day 10-15 after the onset of the disease and remained thereafter. The titers of NAb among these patients correlated with the spike-binding antibodies targeting S1, RBD, and S2 regions. The titers of NAbs were variable in different patients. Elderly and middle-age patients had significantly higher plasma NAb titers (P&lt;0.0001) and spike-binding antibodies (P=0.0003) than young patients. Notably, among these patients, there were ten patients whose NAb titers were under the detectable level of our assay (ID50: &lt; 40); while in contrast, two patients, showed very high titers of NAb, with ID50 :15989 and 21567 respectively. The NAb titers were positive correlated with plasma CRP levels but negative correlated with the lymphocyte counts of patients at the time of admission, indicating an association between humoral response and cellular immune response. Interpretation The variations of SARS-CoV-2 specific NAbs in recovered COVID-19 patients may raise the concern about the role of NAbs on disease progression. The correlation of NAb titers with age, lymphocyte counts, and blood CRP levels suggested that the interplay between virus and host immune response in coronavirus infections should be further explored for the development of effective vaccine against SARS-CoV-2 virus. Furthermore, titration of NAb is helpful prior to the use of convalescent plasma for prevention or treatment. Funding Ministry of Science and Technology of China, National Natural Science Foundation of China, Shanghai Municipal Health Commission, and Chinese Academy of Medical Sciences\n\n### Competing Int…","author":[{"dropping-particle":"","family":"Wu","given":"Fan","non-dropping-particle":"","parse-names":false,"suffix":""},{"dropping-particle":"","family":"Wang","given":"Aojie","non-dropping-particle":"","parse-names":false,"suffix":""},{"dropping-particle":"","family":"Liu","given":"Mei","non-dropping-particle":"","parse-names":false,"suffix":""},{"dropping-particle":"","family":"Wang","given":"Qimin","non-dropping-particle":"","parse-names":false,"suffix":""},{"dropping-particle":"","family":"Chen","given":"Jun","non-dropping-particle":"","parse-names":false,"suffix":""},{"dropping-particle":"","family":"Xia","given":"Shuai","non-dropping-particle":"","parse-names":false,"suffix":""},{"dropping-particle":"","family":"Ling","given":"Yun","non-dropping-particle":"","parse-names":false,"suffix":""},{"dropping-particle":"","family":"Zhang","given":"Yuling","non-dropping-particle":"","parse-names":false,"suffix":""},{"dropping-particle":"","family":"Xun","given":"Jingna","non-dropping-particle":"","parse-names":false,"suffix":""},{"dropping-particle":"","family":"Lu","given":"Lu","non-dropping-particle":"","parse-names":false,"suffix":""},{"dropping-particle":"","family":"Jiang","given":"Shibo","non-dropping-particle":"","parse-names":false,"suffix":""},{"dropping-particle":"","family":"Lu","given":"Hongzhou","non-dropping-particle":"","parse-names":false,"suffix":""},{"dropping-particle":"","family":"Wen","given":"Yumei","non-dropping-particle":"","parse-names":false,"suffix":""},{"dropping-particle":"","family":"Huang","given":"Jinghe","non-dropping-particle":"","parse-names":false,"suffix":""}],"container-title":"medRxiv","id":"ITEM-1","issued":{"date-parts":[["2020"]]},"title":"Neutralizing antibody responses to SARS-CoV-2 in a COVID-19 recovered patient cohort and their implications","type":"article-journal"},"uris":["http://www.mendeley.com/documents/?uuid=7209c28a-c75f-46db-8b7d-f910f4eb207c"]}],"mendeley":{"formattedCitation":"[4]","plainTextFormattedCitation":"[4]","previouslyFormattedCitation":"[4]"},"properties":{"noteIndex":0},"schema":"https://github.com/citation-style-language/schema/raw/master/csl-citation.json"}</w:instrText>
      </w:r>
      <w:r w:rsidR="00C5599B">
        <w:rPr>
          <w:b w:val="0"/>
          <w:bCs/>
        </w:rPr>
        <w:fldChar w:fldCharType="separate"/>
      </w:r>
      <w:r w:rsidR="00C5599B" w:rsidRPr="00C5599B">
        <w:rPr>
          <w:b w:val="0"/>
          <w:bCs/>
          <w:noProof/>
        </w:rPr>
        <w:t>[4]</w:t>
      </w:r>
      <w:r w:rsidR="00C5599B">
        <w:rPr>
          <w:b w:val="0"/>
          <w:bCs/>
        </w:rPr>
        <w:fldChar w:fldCharType="end"/>
      </w:r>
      <w:r w:rsidRPr="00F85C43">
        <w:rPr>
          <w:b w:val="0"/>
          <w:bCs/>
          <w:color w:val="000000" w:themeColor="text1"/>
        </w:rPr>
        <w:t>. For soluble ACE2</w:t>
      </w:r>
      <w:r w:rsidR="000E6111">
        <w:rPr>
          <w:b w:val="0"/>
          <w:bCs/>
          <w:color w:val="000000" w:themeColor="text1"/>
        </w:rPr>
        <w:t>-Fc</w:t>
      </w:r>
      <w:r w:rsidRPr="00F85C43">
        <w:rPr>
          <w:b w:val="0"/>
          <w:bCs/>
          <w:color w:val="000000" w:themeColor="text1"/>
        </w:rPr>
        <w:t>, the IC50 was</w:t>
      </w:r>
      <w:r w:rsidR="001E09C2">
        <w:rPr>
          <w:b w:val="0"/>
          <w:bCs/>
          <w:color w:val="000000" w:themeColor="text1"/>
        </w:rPr>
        <w:t xml:space="preserve"> </w:t>
      </w:r>
      <w:commentRangeStart w:id="128"/>
      <w:r w:rsidR="00CC66D1">
        <w:rPr>
          <w:b w:val="0"/>
          <w:bCs/>
        </w:rPr>
        <w:sym w:font="Symbol" w:char="F0BB"/>
      </w:r>
      <w:r w:rsidR="001E09C2">
        <w:rPr>
          <w:b w:val="0"/>
          <w:bCs/>
          <w:color w:val="000000" w:themeColor="text1"/>
        </w:rPr>
        <w:t xml:space="preserve">2 </w:t>
      </w:r>
      <w:proofErr w:type="spellStart"/>
      <w:ins w:id="129" w:author="Kate D Crawford" w:date="2020-04-19T21:01:00Z">
        <w:r w:rsidR="00336E66" w:rsidRPr="00324D9A">
          <w:rPr>
            <w:b w:val="0"/>
            <w:bCs/>
            <w:color w:val="000000" w:themeColor="text1"/>
          </w:rPr>
          <w:t>μ</w:t>
        </w:r>
      </w:ins>
      <w:del w:id="130" w:author="Kate D Crawford" w:date="2020-04-19T21:01:00Z">
        <w:r w:rsidR="001E09C2" w:rsidDel="00336E66">
          <w:rPr>
            <w:b w:val="0"/>
            <w:bCs/>
            <w:color w:val="000000" w:themeColor="text1"/>
          </w:rPr>
          <w:delText>u</w:delText>
        </w:r>
      </w:del>
      <w:r w:rsidR="001E09C2">
        <w:rPr>
          <w:b w:val="0"/>
          <w:bCs/>
          <w:color w:val="000000" w:themeColor="text1"/>
        </w:rPr>
        <w:t>g</w:t>
      </w:r>
      <w:proofErr w:type="spellEnd"/>
      <w:r w:rsidR="001E09C2">
        <w:rPr>
          <w:b w:val="0"/>
          <w:bCs/>
          <w:color w:val="000000" w:themeColor="text1"/>
        </w:rPr>
        <w:t xml:space="preserve">/mL </w:t>
      </w:r>
      <w:commentRangeEnd w:id="128"/>
      <w:r w:rsidR="005C1DE0">
        <w:rPr>
          <w:rStyle w:val="CommentReference"/>
          <w:rFonts w:ascii="Times New Roman" w:hAnsi="Times New Roman"/>
          <w:b w:val="0"/>
          <w:snapToGrid/>
          <w:lang w:bidi="ar-SA"/>
        </w:rPr>
        <w:commentReference w:id="128"/>
      </w:r>
      <w:r w:rsidR="001E09C2">
        <w:rPr>
          <w:b w:val="0"/>
          <w:bCs/>
          <w:color w:val="000000" w:themeColor="text1"/>
        </w:rPr>
        <w:t>with the Spike</w:t>
      </w:r>
      <w:ins w:id="131" w:author="Kate D Crawford" w:date="2020-04-19T21:01:00Z">
        <w:r w:rsidR="00336E66">
          <w:rPr>
            <w:b w:val="0"/>
            <w:bCs/>
            <w:color w:val="000000" w:themeColor="text1"/>
          </w:rPr>
          <w:t xml:space="preserve">-pseudotyped </w:t>
        </w:r>
      </w:ins>
      <w:del w:id="132" w:author="Kate D Crawford" w:date="2020-04-19T21:01:00Z">
        <w:r w:rsidR="001E09C2" w:rsidDel="00336E66">
          <w:rPr>
            <w:b w:val="0"/>
            <w:bCs/>
            <w:color w:val="000000" w:themeColor="text1"/>
          </w:rPr>
          <w:delText xml:space="preserve"> </w:delText>
        </w:r>
      </w:del>
      <w:r w:rsidR="001E09C2">
        <w:rPr>
          <w:b w:val="0"/>
          <w:bCs/>
          <w:color w:val="000000" w:themeColor="text1"/>
        </w:rPr>
        <w:t xml:space="preserve">virus. This </w:t>
      </w:r>
      <w:r w:rsidR="00181102">
        <w:rPr>
          <w:b w:val="0"/>
          <w:bCs/>
          <w:color w:val="000000" w:themeColor="text1"/>
        </w:rPr>
        <w:t xml:space="preserve">is </w:t>
      </w:r>
      <w:commentRangeStart w:id="133"/>
      <w:r w:rsidR="001E09C2">
        <w:rPr>
          <w:b w:val="0"/>
          <w:bCs/>
          <w:color w:val="000000" w:themeColor="text1"/>
        </w:rPr>
        <w:t>slightly</w:t>
      </w:r>
      <w:commentRangeEnd w:id="133"/>
      <w:r w:rsidR="007B2438">
        <w:rPr>
          <w:rStyle w:val="CommentReference"/>
          <w:rFonts w:ascii="Times New Roman" w:hAnsi="Times New Roman"/>
          <w:b w:val="0"/>
          <w:snapToGrid/>
          <w:lang w:bidi="ar-SA"/>
        </w:rPr>
        <w:commentReference w:id="133"/>
      </w:r>
      <w:r w:rsidR="001E09C2">
        <w:rPr>
          <w:b w:val="0"/>
          <w:bCs/>
          <w:color w:val="000000" w:themeColor="text1"/>
        </w:rPr>
        <w:t xml:space="preserve"> higher than</w:t>
      </w:r>
      <w:r w:rsidR="003B52CF">
        <w:rPr>
          <w:b w:val="0"/>
          <w:bCs/>
          <w:color w:val="000000" w:themeColor="text1"/>
        </w:rPr>
        <w:t xml:space="preserve"> a previously reported IC50 of 0.1 </w:t>
      </w:r>
      <w:proofErr w:type="spellStart"/>
      <w:ins w:id="134" w:author="Kate D Crawford" w:date="2020-04-19T21:01:00Z">
        <w:r w:rsidR="00336E66" w:rsidRPr="00324D9A">
          <w:rPr>
            <w:b w:val="0"/>
            <w:bCs/>
            <w:color w:val="000000" w:themeColor="text1"/>
          </w:rPr>
          <w:t>μ</w:t>
        </w:r>
      </w:ins>
      <w:del w:id="135" w:author="Kate D Crawford" w:date="2020-04-19T21:01:00Z">
        <w:r w:rsidR="003B52CF" w:rsidDel="00336E66">
          <w:rPr>
            <w:b w:val="0"/>
            <w:bCs/>
            <w:color w:val="000000" w:themeColor="text1"/>
          </w:rPr>
          <w:delText>u</w:delText>
        </w:r>
      </w:del>
      <w:r w:rsidR="003B52CF">
        <w:rPr>
          <w:b w:val="0"/>
          <w:bCs/>
          <w:color w:val="000000" w:themeColor="text1"/>
        </w:rPr>
        <w:t>g</w:t>
      </w:r>
      <w:proofErr w:type="spellEnd"/>
      <w:r w:rsidR="003B52CF">
        <w:rPr>
          <w:b w:val="0"/>
          <w:bCs/>
          <w:color w:val="000000" w:themeColor="text1"/>
        </w:rPr>
        <w:t>/ml for soluble ACE2</w:t>
      </w:r>
      <w:r w:rsidR="005C1DE0">
        <w:rPr>
          <w:b w:val="0"/>
          <w:bCs/>
          <w:color w:val="000000" w:themeColor="text1"/>
        </w:rPr>
        <w:t>-IgG</w:t>
      </w:r>
      <w:r w:rsidR="001E09C2">
        <w:rPr>
          <w:b w:val="0"/>
          <w:bCs/>
          <w:color w:val="000000" w:themeColor="text1"/>
        </w:rPr>
        <w:t xml:space="preserve"> </w:t>
      </w:r>
      <w:r w:rsidR="009573FA">
        <w:rPr>
          <w:b w:val="0"/>
          <w:bCs/>
          <w:color w:val="000000" w:themeColor="text1"/>
        </w:rPr>
        <w:fldChar w:fldCharType="begin" w:fldLock="1"/>
      </w:r>
      <w:r w:rsidR="004B4C67">
        <w:rPr>
          <w:b w:val="0"/>
          <w:bCs/>
          <w:color w:val="000000" w:themeColor="text1"/>
        </w:rPr>
        <w:instrText>ADDIN CSL_CITATION {"citationItems":[{"id":"ITEM-1","itemData":{"DOI":"10.1101/2020.02.01.929976","abstract":"A novel coronavirus, designated as 2019-nCoV, emerged in Wuhan, China, at the end of 2019. As of Feb 1, 2020, at least 11,844 cases had been diagnosed in China, however, there is no specific antiviral treatment or vaccine currently. Very recently report have suggest that novel CoV uses the same cell entry receptor, ACE2, as SARS-CoV. In this report, we generated a new recombinant protein by connecting the extracellular domain of human ACE2 to the Fc region of the human immunoglobulin IgG1. An ACE2 mutant with low catalytic activity was also used in the study. The fusion proteins were then characterized. Both fusion proteins has high affinity binding to the receptor-binding domain (RBD) of SARS-CoV and 2019-nCoV and exerted desired pharmacological properties. Moreover, fusion proteins potently neutralized SARS-CoV and 2019-nCoV in vitro. As these fusion proteins exhibit cross-reactivity against coronavirus and could have potential applications for diagnosis, prophylaxis, and treatment of 2019-nCoV.","author":[{"dropping-particle":"","family":"Lei","given":"Changhai","non-dropping-particle":"","parse-names":false,"suffix":""},{"dropping-particle":"","family":"Fu","given":"Wenyan","non-dropping-particle":"","parse-names":false,"suffix":""},{"dropping-particle":"","family":"Qian","given":"Kewen","non-dropping-particle":"","parse-names":false,"suffix":""},{"dropping-particle":"","family":"Li","given":"Tian","non-dropping-particle":"","parse-names":false,"suffix":""},{"dropping-particle":"","family":"Zhang","given":"Sheng","non-dropping-particle":"","parse-names":false,"suffix":""},{"dropping-particle":"","family":"Ding","given":"Min","non-dropping-particle":"","parse-names":false,"suffix":""},{"dropping-particle":"","family":"Hu","given":"Shi","non-dropping-particle":"","parse-names":false,"suffix":""}],"container-title":"bioRxiv","id":"ITEM-1","issued":{"date-parts":[["2020"]]},"title":"Potent neutralization of 2019 novel coronavirus by recombinant ACE2-Ig","type":"article-journal"},"uris":["http://www.mendeley.com/documents/?uuid=1a7991a9-72c4-4c80-aa41-4fe9b5c53da7"]}],"mendeley":{"formattedCitation":"[51]","plainTextFormattedCitation":"[51]","previouslyFormattedCitation":"[51]"},"properties":{"noteIndex":0},"schema":"https://github.com/citation-style-language/schema/raw/master/csl-citation.json"}</w:instrText>
      </w:r>
      <w:r w:rsidR="009573FA">
        <w:rPr>
          <w:b w:val="0"/>
          <w:bCs/>
          <w:color w:val="000000" w:themeColor="text1"/>
        </w:rPr>
        <w:fldChar w:fldCharType="separate"/>
      </w:r>
      <w:r w:rsidR="00084241" w:rsidRPr="00084241">
        <w:rPr>
          <w:b w:val="0"/>
          <w:bCs/>
          <w:noProof/>
          <w:color w:val="000000" w:themeColor="text1"/>
        </w:rPr>
        <w:t>[51]</w:t>
      </w:r>
      <w:r w:rsidR="009573FA">
        <w:rPr>
          <w:b w:val="0"/>
          <w:bCs/>
          <w:color w:val="000000" w:themeColor="text1"/>
        </w:rPr>
        <w:fldChar w:fldCharType="end"/>
      </w:r>
      <w:ins w:id="136" w:author="Kate D Crawford" w:date="2020-04-19T21:07:00Z">
        <w:r w:rsidR="007B2438">
          <w:rPr>
            <w:b w:val="0"/>
            <w:bCs/>
            <w:color w:val="000000" w:themeColor="text1"/>
          </w:rPr>
          <w:t>. W</w:t>
        </w:r>
      </w:ins>
      <w:del w:id="137" w:author="Kate D Crawford" w:date="2020-04-19T20:07:00Z">
        <w:r w:rsidR="003B52CF" w:rsidDel="006C5F5E">
          <w:rPr>
            <w:b w:val="0"/>
            <w:bCs/>
            <w:color w:val="000000" w:themeColor="text1"/>
          </w:rPr>
          <w:delText xml:space="preserve">; </w:delText>
        </w:r>
        <w:r w:rsidR="0025787D" w:rsidDel="006C5F5E">
          <w:rPr>
            <w:b w:val="0"/>
            <w:bCs/>
            <w:color w:val="000000" w:themeColor="text1"/>
          </w:rPr>
          <w:delText>w</w:delText>
        </w:r>
      </w:del>
      <w:r w:rsidR="0025787D">
        <w:rPr>
          <w:b w:val="0"/>
          <w:bCs/>
          <w:color w:val="000000" w:themeColor="text1"/>
        </w:rPr>
        <w:t>e suspect that the difference could be because our 293T-ACE2 target cells express</w:t>
      </w:r>
      <w:del w:id="138" w:author="Kate D Crawford" w:date="2020-04-19T20:31:00Z">
        <w:r w:rsidR="0025787D" w:rsidDel="004E4555">
          <w:rPr>
            <w:b w:val="0"/>
            <w:bCs/>
            <w:color w:val="000000" w:themeColor="text1"/>
          </w:rPr>
          <w:delText>ed</w:delText>
        </w:r>
      </w:del>
      <w:r w:rsidR="0025787D">
        <w:rPr>
          <w:b w:val="0"/>
          <w:bCs/>
          <w:color w:val="000000" w:themeColor="text1"/>
        </w:rPr>
        <w:t xml:space="preserve"> high</w:t>
      </w:r>
      <w:del w:id="139" w:author="Kate D Crawford" w:date="2020-04-19T20:31:00Z">
        <w:r w:rsidR="0025787D" w:rsidDel="004E4555">
          <w:rPr>
            <w:b w:val="0"/>
            <w:bCs/>
            <w:color w:val="000000" w:themeColor="text1"/>
          </w:rPr>
          <w:delText>er</w:delText>
        </w:r>
      </w:del>
      <w:r w:rsidR="0025787D">
        <w:rPr>
          <w:b w:val="0"/>
          <w:bCs/>
          <w:color w:val="000000" w:themeColor="text1"/>
        </w:rPr>
        <w:t xml:space="preserve"> levels of ACE2 making them more resistant to neutralization by soluble ACE2 </w:t>
      </w:r>
      <w:commentRangeStart w:id="140"/>
      <w:r w:rsidR="0025787D">
        <w:rPr>
          <w:b w:val="0"/>
          <w:bCs/>
          <w:color w:val="000000" w:themeColor="text1"/>
        </w:rPr>
        <w:t>(but we cannot be certain</w:t>
      </w:r>
      <w:ins w:id="141" w:author="Kate D Crawford" w:date="2020-04-19T21:07:00Z">
        <w:r w:rsidR="007B2438">
          <w:rPr>
            <w:b w:val="0"/>
            <w:bCs/>
            <w:color w:val="000000" w:themeColor="text1"/>
          </w:rPr>
          <w:t>,</w:t>
        </w:r>
      </w:ins>
      <w:r w:rsidR="0025787D">
        <w:rPr>
          <w:b w:val="0"/>
          <w:bCs/>
          <w:color w:val="000000" w:themeColor="text1"/>
        </w:rPr>
        <w:t xml:space="preserve"> as </w:t>
      </w:r>
      <w:r w:rsidR="0025787D">
        <w:rPr>
          <w:b w:val="0"/>
          <w:bCs/>
          <w:color w:val="000000" w:themeColor="text1"/>
        </w:rPr>
        <w:fldChar w:fldCharType="begin" w:fldLock="1"/>
      </w:r>
      <w:r w:rsidR="0025787D">
        <w:rPr>
          <w:b w:val="0"/>
          <w:bCs/>
          <w:color w:val="000000" w:themeColor="text1"/>
        </w:rPr>
        <w:instrText>ADDIN CSL_CITATION {"citationItems":[{"id":"ITEM-1","itemData":{"DOI":"10.1101/2020.02.01.929976","abstract":"A novel coronavirus, designated as 2019-nCoV, emerged in Wuhan, China, at the end of 2019. As of Feb 1, 2020, at least 11,844 cases had been diagnosed in China, however, there is no specific antiviral treatment or vaccine currently. Very recently report have suggest that novel CoV uses the same cell entry receptor, ACE2, as SARS-CoV. In this report, we generated a new recombinant protein by connecting the extracellular domain of human ACE2 to the Fc region of the human immunoglobulin IgG1. An ACE2 mutant with low catalytic activity was also used in the study. The fusion proteins were then characterized. Both fusion proteins has high affinity binding to the receptor-binding domain (RBD) of SARS-CoV and 2019-nCoV and exerted desired pharmacological properties. Moreover, fusion proteins potently neutralized SARS-CoV and 2019-nCoV in vitro. As these fusion proteins exhibit cross-reactivity against coronavirus and could have potential applications for diagnosis, prophylaxis, and treatment of 2019-nCoV.","author":[{"dropping-particle":"","family":"Lei","given":"Changhai","non-dropping-particle":"","parse-names":false,"suffix":""},{"dropping-particle":"","family":"Fu","given":"Wenyan","non-dropping-particle":"","parse-names":false,"suffix":""},{"dropping-particle":"","family":"Qian","given":"Kewen","non-dropping-particle":"","parse-names":false,"suffix":""},{"dropping-particle":"","family":"Li","given":"Tian","non-dropping-particle":"","parse-names":false,"suffix":""},{"dropping-particle":"","family":"Zhang","given":"Sheng","non-dropping-particle":"","parse-names":false,"suffix":""},{"dropping-particle":"","family":"Ding","given":"Min","non-dropping-particle":"","parse-names":false,"suffix":""},{"dropping-particle":"","family":"Hu","given":"Shi","non-dropping-particle":"","parse-names":false,"suffix":""}],"container-title":"bioRxiv","id":"ITEM-1","issued":{"date-parts":[["2020"]]},"title":"Potent neutralization of 2019 novel coronavirus by recombinant ACE2-Ig","type":"article-journal"},"uris":["http://www.mendeley.com/documents/?uuid=1a7991a9-72c4-4c80-aa41-4fe9b5c53da7"]}],"mendeley":{"formattedCitation":"[51]","plainTextFormattedCitation":"[51]","previouslyFormattedCitation":"[51]"},"properties":{"noteIndex":0},"schema":"https://github.com/citation-style-language/schema/raw/master/csl-citation.json"}</w:instrText>
      </w:r>
      <w:r w:rsidR="0025787D">
        <w:rPr>
          <w:b w:val="0"/>
          <w:bCs/>
          <w:color w:val="000000" w:themeColor="text1"/>
        </w:rPr>
        <w:fldChar w:fldCharType="separate"/>
      </w:r>
      <w:r w:rsidR="0025787D" w:rsidRPr="00084241">
        <w:rPr>
          <w:b w:val="0"/>
          <w:bCs/>
          <w:noProof/>
          <w:color w:val="000000" w:themeColor="text1"/>
        </w:rPr>
        <w:t>[51]</w:t>
      </w:r>
      <w:r w:rsidR="0025787D">
        <w:rPr>
          <w:b w:val="0"/>
          <w:bCs/>
          <w:color w:val="000000" w:themeColor="text1"/>
        </w:rPr>
        <w:fldChar w:fldCharType="end"/>
      </w:r>
      <w:r w:rsidR="0025787D">
        <w:rPr>
          <w:b w:val="0"/>
          <w:bCs/>
          <w:color w:val="000000" w:themeColor="text1"/>
        </w:rPr>
        <w:t xml:space="preserve"> does not report what target cells were used)</w:t>
      </w:r>
      <w:r w:rsidRPr="00F85C43">
        <w:rPr>
          <w:b w:val="0"/>
          <w:bCs/>
          <w:color w:val="000000" w:themeColor="text1"/>
        </w:rPr>
        <w:t>.</w:t>
      </w:r>
      <w:r w:rsidR="00181102">
        <w:rPr>
          <w:b w:val="0"/>
          <w:bCs/>
          <w:color w:val="000000" w:themeColor="text1"/>
        </w:rPr>
        <w:t xml:space="preserve"> </w:t>
      </w:r>
      <w:commentRangeEnd w:id="140"/>
      <w:r w:rsidR="006C5F5E">
        <w:rPr>
          <w:rStyle w:val="CommentReference"/>
          <w:rFonts w:ascii="Times New Roman" w:hAnsi="Times New Roman"/>
          <w:b w:val="0"/>
          <w:snapToGrid/>
          <w:lang w:bidi="ar-SA"/>
        </w:rPr>
        <w:commentReference w:id="140"/>
      </w:r>
      <w:r w:rsidR="00181102">
        <w:rPr>
          <w:b w:val="0"/>
          <w:bCs/>
          <w:color w:val="000000" w:themeColor="text1"/>
        </w:rPr>
        <w:t xml:space="preserve">Of note, there was no neutralization of the pseudotyped virus by either pooled or individual human sera collected </w:t>
      </w:r>
      <w:r w:rsidR="00990742">
        <w:rPr>
          <w:b w:val="0"/>
          <w:bCs/>
          <w:color w:val="000000" w:themeColor="text1"/>
        </w:rPr>
        <w:t xml:space="preserve">at dates </w:t>
      </w:r>
      <w:r w:rsidR="00181102">
        <w:rPr>
          <w:b w:val="0"/>
          <w:bCs/>
          <w:color w:val="000000" w:themeColor="text1"/>
        </w:rPr>
        <w:t>prior to the emergence of SARS-CoV-2</w:t>
      </w:r>
      <w:r w:rsidR="00990742">
        <w:rPr>
          <w:b w:val="0"/>
          <w:bCs/>
          <w:color w:val="000000" w:themeColor="text1"/>
        </w:rPr>
        <w:t xml:space="preserve"> (</w:t>
      </w:r>
      <w:r w:rsidR="00990742">
        <w:rPr>
          <w:color w:val="000000" w:themeColor="text1"/>
        </w:rPr>
        <w:t>Figure 4C</w:t>
      </w:r>
      <w:r w:rsidR="00990742">
        <w:rPr>
          <w:b w:val="0"/>
          <w:bCs/>
          <w:color w:val="000000" w:themeColor="text1"/>
        </w:rPr>
        <w:t>).</w:t>
      </w:r>
    </w:p>
    <w:p w14:paraId="099E0FB7" w14:textId="3EFF253E" w:rsidR="004C2FDD" w:rsidRPr="00D67885" w:rsidRDefault="00F85C43" w:rsidP="00D5196F">
      <w:pPr>
        <w:pStyle w:val="MDPI21heading1"/>
        <w:spacing w:before="0" w:after="0"/>
        <w:jc w:val="both"/>
        <w:rPr>
          <w:b w:val="0"/>
          <w:bCs/>
        </w:rPr>
        <w:pPrChange w:id="142" w:author="Kate D Crawford" w:date="2020-04-19T19:58:00Z">
          <w:pPr>
            <w:pStyle w:val="MDPI21heading1"/>
            <w:spacing w:before="0" w:after="0"/>
          </w:pPr>
        </w:pPrChange>
      </w:pPr>
      <w:r>
        <w:rPr>
          <w:b w:val="0"/>
          <w:bCs/>
          <w:color w:val="000000" w:themeColor="text1"/>
        </w:rPr>
        <w:tab/>
      </w:r>
      <w:r w:rsidR="00E06D24">
        <w:rPr>
          <w:b w:val="0"/>
          <w:bCs/>
          <w:color w:val="000000" w:themeColor="text1"/>
        </w:rPr>
        <w:t>For the plasma neutralization, all</w:t>
      </w:r>
      <w:del w:id="143" w:author="Kate D Crawford" w:date="2020-04-19T19:45:00Z">
        <w:r w:rsidR="00E06D24" w:rsidDel="00D443D7">
          <w:rPr>
            <w:b w:val="0"/>
            <w:bCs/>
            <w:color w:val="000000" w:themeColor="text1"/>
          </w:rPr>
          <w:delText xml:space="preserve"> of</w:delText>
        </w:r>
      </w:del>
      <w:r w:rsidR="00E06D24">
        <w:rPr>
          <w:b w:val="0"/>
          <w:bCs/>
          <w:color w:val="000000" w:themeColor="text1"/>
        </w:rPr>
        <w:t xml:space="preserve"> three Spike variants (Spike, Spike-ALAYT, and Spike-</w:t>
      </w:r>
      <w:proofErr w:type="spellStart"/>
      <w:r w:rsidR="00E06D24">
        <w:rPr>
          <w:b w:val="0"/>
          <w:bCs/>
          <w:color w:val="000000" w:themeColor="text1"/>
        </w:rPr>
        <w:t>HAtail</w:t>
      </w:r>
      <w:proofErr w:type="spellEnd"/>
      <w:r w:rsidR="00E06D24">
        <w:rPr>
          <w:b w:val="0"/>
          <w:bCs/>
          <w:color w:val="000000" w:themeColor="text1"/>
        </w:rPr>
        <w:t>) exhibited similar neutralization profiles (</w:t>
      </w:r>
      <w:r w:rsidR="00E06D24">
        <w:rPr>
          <w:color w:val="000000" w:themeColor="text1"/>
        </w:rPr>
        <w:t>Figure 4A</w:t>
      </w:r>
      <w:r w:rsidR="00E06D24">
        <w:rPr>
          <w:b w:val="0"/>
          <w:bCs/>
          <w:color w:val="000000" w:themeColor="text1"/>
        </w:rPr>
        <w:t>). But for the soluble ACE2, the Spike-</w:t>
      </w:r>
      <w:proofErr w:type="spellStart"/>
      <w:r w:rsidR="00E06D24">
        <w:rPr>
          <w:b w:val="0"/>
          <w:bCs/>
          <w:color w:val="000000" w:themeColor="text1"/>
        </w:rPr>
        <w:t>HAtail</w:t>
      </w:r>
      <w:proofErr w:type="spellEnd"/>
      <w:r w:rsidR="00E06D24">
        <w:rPr>
          <w:b w:val="0"/>
          <w:bCs/>
          <w:color w:val="000000" w:themeColor="text1"/>
        </w:rPr>
        <w:t xml:space="preserve"> virus was notably more neutralization </w:t>
      </w:r>
      <w:r w:rsidR="00493100">
        <w:rPr>
          <w:b w:val="0"/>
          <w:bCs/>
          <w:color w:val="000000" w:themeColor="text1"/>
        </w:rPr>
        <w:t>sensitive than the other two Spike variants (</w:t>
      </w:r>
      <w:r w:rsidR="00493100">
        <w:rPr>
          <w:color w:val="000000" w:themeColor="text1"/>
        </w:rPr>
        <w:t>Figure 4B</w:t>
      </w:r>
      <w:r w:rsidR="00493100">
        <w:rPr>
          <w:b w:val="0"/>
          <w:bCs/>
          <w:color w:val="000000" w:themeColor="text1"/>
        </w:rPr>
        <w:t xml:space="preserve">). </w:t>
      </w:r>
      <w:r w:rsidR="001E516B">
        <w:rPr>
          <w:b w:val="0"/>
          <w:bCs/>
          <w:color w:val="000000" w:themeColor="text1"/>
        </w:rPr>
        <w:t xml:space="preserve">While the mechanism </w:t>
      </w:r>
      <w:ins w:id="144" w:author="Kate D Crawford" w:date="2020-04-19T20:32:00Z">
        <w:r w:rsidR="004E4555">
          <w:rPr>
            <w:b w:val="0"/>
            <w:bCs/>
            <w:color w:val="000000" w:themeColor="text1"/>
          </w:rPr>
          <w:t>underlying the distinct neutralization sensitivity observed</w:t>
        </w:r>
        <w:r w:rsidR="004E4555" w:rsidRPr="003C48EA">
          <w:rPr>
            <w:b w:val="0"/>
            <w:bCs/>
            <w:color w:val="000000" w:themeColor="text1"/>
          </w:rPr>
          <w:t xml:space="preserve"> </w:t>
        </w:r>
        <w:r w:rsidR="004E4555">
          <w:rPr>
            <w:b w:val="0"/>
            <w:bCs/>
            <w:color w:val="000000" w:themeColor="text1"/>
          </w:rPr>
          <w:t>is unclear, it is possible that modifying the Spike’s cytoplasmic tail may alter opening of the receptor-binding domains (Walls, Park 2020 Cell</w:t>
        </w:r>
      </w:ins>
      <w:ins w:id="145" w:author="Kate D Crawford" w:date="2020-04-19T20:33:00Z">
        <w:r w:rsidR="004E4555">
          <w:rPr>
            <w:b w:val="0"/>
            <w:bCs/>
            <w:color w:val="000000" w:themeColor="text1"/>
          </w:rPr>
          <w:t xml:space="preserve"> </w:t>
        </w:r>
      </w:ins>
      <w:ins w:id="146" w:author="Kate D Crawford" w:date="2020-04-19T20:40:00Z">
        <w:r w:rsidR="008F3DBD">
          <w:rPr>
            <w:b w:val="0"/>
            <w:bCs/>
            <w:color w:val="000000" w:themeColor="text1"/>
          </w:rPr>
          <w:t>- already</w:t>
        </w:r>
      </w:ins>
      <w:ins w:id="147" w:author="Kate D Crawford" w:date="2020-04-19T20:39:00Z">
        <w:r w:rsidR="008F3DBD">
          <w:rPr>
            <w:b w:val="0"/>
            <w:bCs/>
            <w:color w:val="000000" w:themeColor="text1"/>
          </w:rPr>
          <w:t xml:space="preserve"> </w:t>
        </w:r>
        <w:r w:rsidR="008F3DBD" w:rsidRPr="008F3DBD">
          <w:rPr>
            <w:color w:val="000000" w:themeColor="text1"/>
            <w:rPrChange w:id="148" w:author="Kate D Crawford" w:date="2020-04-19T20:40:00Z">
              <w:rPr>
                <w:b w:val="0"/>
                <w:bCs/>
                <w:color w:val="000000" w:themeColor="text1"/>
              </w:rPr>
            </w:rPrChange>
          </w:rPr>
          <w:t>ref 25</w:t>
        </w:r>
      </w:ins>
      <w:ins w:id="149" w:author="Kate D Crawford" w:date="2020-04-19T20:32:00Z">
        <w:r w:rsidR="004E4555">
          <w:rPr>
            <w:b w:val="0"/>
            <w:bCs/>
            <w:color w:val="000000" w:themeColor="text1"/>
          </w:rPr>
          <w:t xml:space="preserve">). </w:t>
        </w:r>
      </w:ins>
      <w:del w:id="150" w:author="Kate D Crawford" w:date="2020-04-19T20:32:00Z">
        <w:r w:rsidR="001E516B" w:rsidDel="004E4555">
          <w:rPr>
            <w:b w:val="0"/>
            <w:bCs/>
            <w:color w:val="000000" w:themeColor="text1"/>
          </w:rPr>
          <w:delText xml:space="preserve">by which changing </w:delText>
        </w:r>
        <w:r w:rsidR="003F7FEC" w:rsidDel="004E4555">
          <w:rPr>
            <w:b w:val="0"/>
            <w:bCs/>
            <w:color w:val="000000" w:themeColor="text1"/>
          </w:rPr>
          <w:delText>Spike’s</w:delText>
        </w:r>
        <w:r w:rsidR="001E516B" w:rsidDel="004E4555">
          <w:rPr>
            <w:b w:val="0"/>
            <w:bCs/>
            <w:color w:val="000000" w:themeColor="text1"/>
          </w:rPr>
          <w:delText xml:space="preserve"> cytoplasmic tail </w:delText>
        </w:r>
        <w:r w:rsidR="00693979" w:rsidDel="004E4555">
          <w:rPr>
            <w:b w:val="0"/>
            <w:bCs/>
            <w:color w:val="000000" w:themeColor="text1"/>
          </w:rPr>
          <w:delText xml:space="preserve">may alter </w:delText>
        </w:r>
        <w:r w:rsidR="001E516B" w:rsidDel="004E4555">
          <w:rPr>
            <w:b w:val="0"/>
            <w:bCs/>
            <w:color w:val="000000" w:themeColor="text1"/>
          </w:rPr>
          <w:delText>neutralization sensitivity is unclear</w:delText>
        </w:r>
        <w:r w:rsidR="009710F2" w:rsidDel="004E4555">
          <w:rPr>
            <w:b w:val="0"/>
            <w:bCs/>
            <w:color w:val="000000" w:themeColor="text1"/>
          </w:rPr>
          <w:delText>, b</w:delText>
        </w:r>
      </w:del>
      <w:ins w:id="151" w:author="Kate D Crawford" w:date="2020-04-19T20:32:00Z">
        <w:r w:rsidR="004E4555">
          <w:rPr>
            <w:b w:val="0"/>
            <w:bCs/>
            <w:color w:val="000000" w:themeColor="text1"/>
          </w:rPr>
          <w:t>B</w:t>
        </w:r>
      </w:ins>
      <w:r w:rsidR="009710F2">
        <w:rPr>
          <w:b w:val="0"/>
          <w:bCs/>
          <w:color w:val="000000" w:themeColor="text1"/>
        </w:rPr>
        <w:t xml:space="preserve">ased on </w:t>
      </w:r>
      <w:del w:id="152" w:author="Kate D Crawford" w:date="2020-04-19T20:08:00Z">
        <w:r w:rsidR="009710F2" w:rsidDel="006C5F5E">
          <w:rPr>
            <w:b w:val="0"/>
            <w:bCs/>
            <w:color w:val="000000" w:themeColor="text1"/>
          </w:rPr>
          <w:delText xml:space="preserve">this </w:delText>
        </w:r>
      </w:del>
      <w:ins w:id="153" w:author="Kate D Crawford" w:date="2020-04-19T20:08:00Z">
        <w:r w:rsidR="006C5F5E">
          <w:rPr>
            <w:b w:val="0"/>
            <w:bCs/>
            <w:color w:val="000000" w:themeColor="text1"/>
          </w:rPr>
          <w:t xml:space="preserve">our </w:t>
        </w:r>
      </w:ins>
      <w:r w:rsidR="009710F2">
        <w:rPr>
          <w:b w:val="0"/>
          <w:bCs/>
          <w:color w:val="000000" w:themeColor="text1"/>
        </w:rPr>
        <w:t xml:space="preserve">finding we suggest performing the assays using the Spike without any cytoplasmic tail modifications, particularly since none of the modifications tested here </w:t>
      </w:r>
      <w:commentRangeStart w:id="154"/>
      <w:r w:rsidR="00D67885">
        <w:rPr>
          <w:b w:val="0"/>
          <w:bCs/>
          <w:color w:val="000000" w:themeColor="text1"/>
        </w:rPr>
        <w:t>greatly improved</w:t>
      </w:r>
      <w:commentRangeEnd w:id="154"/>
      <w:r w:rsidR="00FD61EE">
        <w:rPr>
          <w:rStyle w:val="CommentReference"/>
          <w:rFonts w:ascii="Times New Roman" w:hAnsi="Times New Roman"/>
          <w:b w:val="0"/>
          <w:snapToGrid/>
          <w:lang w:bidi="ar-SA"/>
        </w:rPr>
        <w:commentReference w:id="154"/>
      </w:r>
      <w:ins w:id="155" w:author="Kate D Crawford" w:date="2020-04-19T20:08:00Z">
        <w:r w:rsidR="006C5F5E">
          <w:rPr>
            <w:b w:val="0"/>
            <w:bCs/>
            <w:color w:val="000000" w:themeColor="text1"/>
          </w:rPr>
          <w:t>. pseudotyped</w:t>
        </w:r>
      </w:ins>
      <w:r w:rsidR="00D67885">
        <w:rPr>
          <w:b w:val="0"/>
          <w:bCs/>
          <w:color w:val="000000" w:themeColor="text1"/>
        </w:rPr>
        <w:t xml:space="preserve"> </w:t>
      </w:r>
      <w:del w:id="156" w:author="Kate D Crawford" w:date="2020-04-19T20:08:00Z">
        <w:r w:rsidR="00D67885" w:rsidDel="006C5F5E">
          <w:rPr>
            <w:b w:val="0"/>
            <w:bCs/>
            <w:color w:val="000000" w:themeColor="text1"/>
          </w:rPr>
          <w:delText xml:space="preserve">viral </w:delText>
        </w:r>
      </w:del>
      <w:ins w:id="157" w:author="Kate D Crawford" w:date="2020-04-19T20:08:00Z">
        <w:r w:rsidR="006C5F5E">
          <w:rPr>
            <w:b w:val="0"/>
            <w:bCs/>
            <w:color w:val="000000" w:themeColor="text1"/>
          </w:rPr>
          <w:t xml:space="preserve">lentivirus </w:t>
        </w:r>
      </w:ins>
      <w:r w:rsidR="00D67885">
        <w:rPr>
          <w:b w:val="0"/>
          <w:bCs/>
          <w:color w:val="000000" w:themeColor="text1"/>
        </w:rPr>
        <w:t>titers.</w:t>
      </w:r>
      <w:r w:rsidR="009710F2">
        <w:rPr>
          <w:b w:val="0"/>
          <w:bCs/>
          <w:color w:val="000000" w:themeColor="text1"/>
        </w:rPr>
        <w:t xml:space="preserve"> </w:t>
      </w:r>
    </w:p>
    <w:p w14:paraId="6C19CCAF" w14:textId="1B3CE15B" w:rsidR="00181401" w:rsidRPr="00325902" w:rsidRDefault="007B5FA4" w:rsidP="00181401">
      <w:pPr>
        <w:pStyle w:val="MDPI21heading1"/>
      </w:pPr>
      <w:r>
        <w:lastRenderedPageBreak/>
        <w:t>3</w:t>
      </w:r>
      <w:r w:rsidR="00181401" w:rsidRPr="00325902">
        <w:t>. Discussion</w:t>
      </w:r>
    </w:p>
    <w:p w14:paraId="1F01579F" w14:textId="385E698B" w:rsidR="00662F73" w:rsidRDefault="007C796E" w:rsidP="008F3DBD">
      <w:pPr>
        <w:pStyle w:val="MDPI21heading1"/>
        <w:jc w:val="both"/>
        <w:rPr>
          <w:b w:val="0"/>
          <w:bCs/>
          <w:lang w:eastAsia="zh-CN"/>
        </w:rPr>
        <w:pPrChange w:id="158" w:author="Kate D Crawford" w:date="2020-04-19T20:41:00Z">
          <w:pPr>
            <w:pStyle w:val="MDPI21heading1"/>
          </w:pPr>
        </w:pPrChange>
      </w:pPr>
      <w:r>
        <w:rPr>
          <w:b w:val="0"/>
          <w:bCs/>
          <w:lang w:eastAsia="zh-CN"/>
        </w:rPr>
        <w:t>W</w:t>
      </w:r>
      <w:r w:rsidR="00EF5104">
        <w:rPr>
          <w:b w:val="0"/>
          <w:bCs/>
          <w:lang w:eastAsia="zh-CN"/>
        </w:rPr>
        <w:t xml:space="preserve">e describe a detailed protocol for </w:t>
      </w:r>
      <w:del w:id="159" w:author="Kate D Crawford" w:date="2020-04-19T20:02:00Z">
        <w:r w:rsidR="00EF5104" w:rsidDel="00463165">
          <w:rPr>
            <w:b w:val="0"/>
            <w:bCs/>
            <w:lang w:eastAsia="zh-CN"/>
          </w:rPr>
          <w:delText xml:space="preserve">making </w:delText>
        </w:r>
      </w:del>
      <w:ins w:id="160" w:author="Kate D Crawford" w:date="2020-04-19T20:02:00Z">
        <w:r w:rsidR="00463165">
          <w:rPr>
            <w:b w:val="0"/>
            <w:bCs/>
            <w:lang w:eastAsia="zh-CN"/>
          </w:rPr>
          <w:t xml:space="preserve">producing </w:t>
        </w:r>
      </w:ins>
      <w:r w:rsidR="00EF5104">
        <w:rPr>
          <w:b w:val="0"/>
          <w:bCs/>
          <w:lang w:eastAsia="zh-CN"/>
        </w:rPr>
        <w:t xml:space="preserve">SARS-CoV-2 Spike-pseudotyped lentivirus and using this virus to </w:t>
      </w:r>
      <w:r>
        <w:rPr>
          <w:b w:val="0"/>
          <w:bCs/>
          <w:lang w:eastAsia="zh-CN"/>
        </w:rPr>
        <w:t>perform neutralization assays</w:t>
      </w:r>
      <w:r w:rsidR="00EF5104">
        <w:rPr>
          <w:b w:val="0"/>
          <w:bCs/>
          <w:lang w:eastAsia="zh-CN"/>
        </w:rPr>
        <w:t>.</w:t>
      </w:r>
      <w:r w:rsidR="007E05E2">
        <w:rPr>
          <w:b w:val="0"/>
          <w:bCs/>
          <w:lang w:eastAsia="zh-CN"/>
        </w:rPr>
        <w:t xml:space="preserve"> </w:t>
      </w:r>
      <w:del w:id="161" w:author="Kate D Crawford" w:date="2020-04-19T20:40:00Z">
        <w:r w:rsidR="007E05E2" w:rsidDel="008F3DBD">
          <w:rPr>
            <w:b w:val="0"/>
            <w:bCs/>
            <w:lang w:eastAsia="zh-CN"/>
          </w:rPr>
          <w:delText>While the basic approach of pseudotyping viruses with Spike is clearly not novel</w:delText>
        </w:r>
      </w:del>
      <w:ins w:id="162" w:author="Kate D Crawford" w:date="2020-04-19T20:40:00Z">
        <w:r w:rsidR="008F3DBD">
          <w:rPr>
            <w:b w:val="0"/>
            <w:bCs/>
            <w:lang w:eastAsia="zh-CN"/>
          </w:rPr>
          <w:t>Although this approach has been described previously,</w:t>
        </w:r>
      </w:ins>
      <w:r w:rsidR="00BB477E">
        <w:rPr>
          <w:b w:val="0"/>
          <w:bCs/>
          <w:lang w:eastAsia="zh-CN"/>
        </w:rPr>
        <w:t xml:space="preserve"> </w:t>
      </w:r>
      <w:r w:rsidR="00BB477E">
        <w:rPr>
          <w:b w:val="0"/>
          <w:bCs/>
        </w:rPr>
        <w:fldChar w:fldCharType="begin" w:fldLock="1"/>
      </w:r>
      <w:r w:rsidR="00043D2A">
        <w:rPr>
          <w:b w:val="0"/>
          <w:bCs/>
        </w:rPr>
        <w:instrText>ADDIN CSL_CITATION {"citationItems":[{"id":"ITEM-1","itemData":{"DOI":"10.1038/s41467-020-15562-9","ISSN":"20411723","PMID":"32221306","abstract":"Since 2002, beta coronaviruses (CoV) have caused three zoonotic outbreaks, SARS-CoV in 2002-2003, MERS-CoV in 2012, and the newly emerged SARS-CoV-2 in late 2019. However, little is currently known about the biology of SARS-CoV-2. Here, using SARS-CoV-2 S protein pseudovirus system, we confirm that human angiotensin converting enzyme 2 (hACE2) is the receptor for SARS-CoV-2, find that SARS-CoV-2 enters 293/hACE2 cells mainly through endocytosis, that PIKfyve, TPC2, and cathepsin L are critical for entry, and that SARS-CoV-2 S protein is less stable than SARS-CoV S. Polyclonal anti-SARS S1 antibodies T62 inhibit entry of SARS-CoV S but not SARS-CoV-2 S pseudovirions. Further studies using recovered SARS and COVID-19 patients' sera show limited cross-neutralization, suggesting that recovery from one infection might not protect against the other. Our results present potential targets for development of drugs and vaccines for SARS-CoV-2.","author":[{"dropping-particle":"","family":"Ou","given":"Xiuyuan","non-dropping-particle":"","parse-names":false,"suffix":""},{"dropping-particle":"","family":"Liu","given":"Yan","non-dropping-particle":"","parse-names":false,"suffix":""},{"dropping-particle":"","family":"Lei","given":"Xiaobo","non-dropping-particle":"","parse-names":false,"suffix":""},{"dropping-particle":"","family":"Li","given":"Pei","non-dropping-particle":"","parse-names":false,"suffix":""},{"dropping-particle":"","family":"Mi","given":"Dan","non-dropping-particle":"","parse-names":false,"suffix":""},{"dropping-particle":"","family":"Ren","given":"Lili","non-dropping-particle":"","parse-names":false,"suffix":""},{"dropping-particle":"","family":"Guo","given":"Li","non-dropping-particle":"","parse-names":false,"suffix":""},{"dropping-particle":"","family":"Guo","given":"Ruixuan","non-dropping-particle":"","parse-names":false,"suffix":""},{"dropping-particle":"","family":"Chen","given":"Ting","non-dropping-particle":"","parse-names":false,"suffix":""},{"dropping-particle":"","family":"Hu","given":"Jiaxin","non-dropping-particle":"","parse-names":false,"suffix":""},{"dropping-particle":"","family":"Xiang","given":"Zichun","non-dropping-particle":"","parse-names":false,"suffix":""},{"dropping-particle":"","family":"Mu","given":"Zhixia","non-dropping-particle":"","parse-names":false,"suffix":""},{"dropping-particle":"","family":"Chen","given":"Xing","non-dropping-particle":"","parse-names":false,"suffix":""},{"dropping-particle":"","family":"Chen","given":"Jieyong","non-dropping-particle":"","parse-names":false,"suffix":""},{"dropping-particle":"","family":"Hu","given":"Keping","non-dropping-particle":"","parse-names":false,"suffix":""},{"dropping-particle":"","family":"Jin","given":"Qi","non-dropping-particle":"","parse-names":false,"suffix":""},{"dropping-particle":"","family":"Wang","given":"Jianwei","non-dropping-particle":"","parse-names":false,"suffix":""},{"dropping-particle":"","family":"Qian","given":"Zhaohui","non-dropping-particle":"","parse-names":false,"suffix":""}],"container-title":"Nature communications","id":"ITEM-1","issue":"1620","issued":{"date-parts":[["2020"]]},"title":"Characterization of spike glycoprotein of SARS-CoV-2 on virus entry and its immune cross-reactivity with SARS-CoV","type":"article-journal","volume":"11"},"uris":["http://www.mendeley.com/documents/?uuid=6ca1817f-41e4-4dfe-b088-7e43b2126f38"]},{"id":"ITEM-2","itemData":{"DOI":"10.1101/2020.03.30.20047365","abstract":"Background The COVID-19 pandemic caused by SARS-CoV-2 coronavirus threatens global public health. Currently, neutralizing antibodies (NAbs) versus this virus are expected to correlate with recovery and protection of this disease. However, the characteristics of these antibodies have not been well studied in association with the clinical manifestations in patients. Methods Plasma collected from 175 COVID-19 recovered patients with mild symptoms were screened using a safe and sensitive pseudotyped-lentiviral-vector-based neutralization assay. Spike-binding antibody in plasma were determined by ELISA using RBD, S1, and S2 proteins of SARS-CoV-2. The levels and the time course of SARS-CoV-2-specific NAbs and the spike-binding antibodies were monitored at the same time. Findings SARS-CoV-2 NAbs were unable to cross-reactive with SARS-CoV virus. SARS-CoV-2-specific NAbs were detected in patients from day 10-15 after the onset of the disease and remained thereafter. The titers of NAb among these patients correlated with the spike-binding antibodies targeting S1, RBD, and S2 regions. The titers of NAbs were variable in different patients. Elderly and middle-age patients had significantly higher plasma NAb titers (P&lt;0.0001) and spike-binding antibodies (P=0.0003) than young patients. Notably, among these patients, there were ten patients whose NAb titers were under the detectable level of our assay (ID50: &lt; 40); while in contrast, two patients, showed very high titers of NAb, with ID50 :15989 and 21567 respectively. The NAb titers were positive correlated with plasma CRP levels but negative correlated with the lymphocyte counts of patients at the time of admission, indicating an association between humoral response and cellular immune response. Interpretation The variations of SARS-CoV-2 specific NAbs in recovered COVID-19 patients may raise the concern about the role of NAbs on disease progression. The correlation of NAb titers with age, lymphocyte counts, and blood CRP levels suggested that the interplay between virus and host immune response in coronavirus infections should be further explored for the development of effective vaccine against SARS-CoV-2 virus. Furthermore, titration of NAb is helpful prior to the use of convalescent plasma for prevention or treatment. Funding Ministry of Science and Technology of China, National Natural Science Foundation of China, Shanghai Municipal Health Commission, and Chinese Academy of Medical Sciences\n\n### Competing Int…","author":[{"dropping-particle":"","family":"Wu","given":"Fan","non-dropping-particle":"","parse-names":false,"suffix":""},{"dropping-particle":"","family":"Wang","given":"Aojie","non-dropping-particle":"","parse-names":false,"suffix":""},{"dropping-particle":"","family":"Liu","given":"Mei","non-dropping-particle":"","parse-names":false,"suffix":""},{"dropping-particle":"","family":"Wang","given":"Qimin","non-dropping-particle":"","parse-names":false,"suffix":""},{"dropping-particle":"","family":"Chen","given":"Jun","non-dropping-particle":"","parse-names":false,"suffix":""},{"dropping-particle":"","family":"Xia","given":"Shuai","non-dropping-particle":"","parse-names":false,"suffix":""},{"dropping-particle":"","family":"Ling","given":"Yun","non-dropping-particle":"","parse-names":false,"suffix":""},{"dropping-particle":"","family":"Zhang","given":"Yuling","non-dropping-particle":"","parse-names":false,"suffix":""},{"dropping-particle":"","family":"Xun","given":"Jingna","non-dropping-particle":"","parse-names":false,"suffix":""},{"dropping-particle":"","family":"Lu","given":"Lu","non-dropping-particle":"","parse-names":false,"suffix":""},{"dropping-particle":"","family":"Jiang","given":"Shibo","non-dropping-particle":"","parse-names":false,"suffix":""},{"dropping-particle":"","family":"Lu","given":"Hongzhou","non-dropping-particle":"","parse-names":false,"suffix":""},{"dropping-particle":"","family":"Wen","given":"Yumei","non-dropping-particle":"","parse-names":false,"suffix":""},{"dropping-particle":"","family":"Huang","given":"Jinghe","non-dropping-particle":"","parse-names":false,"suffix":""}],"container-title":"medRxiv","id":"ITEM-2","issued":{"date-parts":[["2020"]]},"title":"Neutralizing antibody responses to SARS-CoV-2 in a COVID-19 recovered patient cohort and their implications","type":"article-journal"},"uris":["http://www.mendeley.com/documents/?uuid=7209c28a-c75f-46db-8b7d-f910f4eb207c"]},{"id":"ITEM-3","itemData":{"DOI":"https://doi.org/10.1101/2020.04.06.20055475","author":[{"dropping-particle":"","family":"Chen, X; Li, R; Pan, Z; Qian, C; Yang, Y; You, R; Zhao, J; Liu, P; Gao, L; Li, Z; Huang, Q, Xu, L; Tang, J; Tian, Q; Yao, W; Hu, L; Yan, X; Zhou, Z; Wu, Y; Deng, K; Zhang, Z; Qian, Z, Chen, Y; Ye","given":"L","non-dropping-particle":"","parse-names":false,"suffix":""}],"container-title":"medRxiv","id":"ITEM-3","issued":{"date-parts":[["2020"]]},"title":"Human monoclonal antibodies block the binding of SARS-CoV-2 Spike protein to angiotensin converting enzyme 2","type":"article-journal"},"uris":["http://www.mendeley.com/documents/?uuid=d3723b5b-3ab9-48f5-8122-14e3351efdee"]},{"id":"ITEM-4","itemData":{"DOI":"10.1101/2020.04.07.023903","abstract":"SARS-CoV-2 is a newly emerged coronavirus responsible for the current COVID-19 pandemic that has resulted in more than one million infections and 73,000 deaths. Vaccine and therapeutic discovery efforts are paramount to curb the pandemic spread of this zoonotic virus. The SARS-CoV-2 spike (S) glycoprotein promotes entry into host cells and is the main target of neutralizing antibodies. Here we describe multiple monoclonal antibodies targeting SARS-CoV-2 S identified from memory B cells of a SARS survivor infected in 2003. One antibody, named S309, potently neutralizes SARS-CoV-2 and SARS-CoV pseudoviruses as well as authentic SARS-CoV-2 by engaging the S receptor-binding domain. Using cryo-electron microscopy and binding assays, we show that S309 recognizes a glycan-containing epitope that is conserved within the sarbecovirus subgenus, without competing with receptor attachment. Antibody cocktails including S309 along with other antibodies identified here further enhanced SARS-CoV-2 neutralization and may limit the emergence of neutralization-escape mutants. These results pave the way for using S309 and S309-containing antibody cocktails for prophylaxis in individuals at high risk of exposure or as a post-exposure therapy to limit or treat severe disease.\n\n### Competing Interest Statement\n\nD.P., S.B., K.C., E.C., C.H-D., G.S., M.B., A.K., K.F., A.P. F.Z., S.J., B.G., A.D.M., A.L., A.T., H.W.V, R.S. and D.C. are employees of Vir Biotechnology Inc. and may hold shares in Vir Biotechnology Inc. M.S.D. is a consultant for Inbios, Eli Lilly, Vir Biotechnology, NGM Biopharmaceuticals, and Emergent BioSolutions and on the Scientific Advisory Board of Moderna. The Diamond laboratory at Washington University School of Medicine has received sponsored research agreements from Moderna. The other authors declare no competing financial interests.","author":[{"dropping-particle":"","family":"Pinto","given":"Dora","non-dropping-particle":"","parse-names":false,"suffix":""},{"dropping-particle":"","family":"Park","given":"Young-Jun","non-dropping-particle":"","parse-names":false,"suffix":""},{"dropping-particle":"","family":"Beltramello","given":"Martina","non-dropping-particle":"","parse-names":false,"suffix":""},{"dropping-particle":"","family":"Walls","given":"Alexandra C.","non-dropping-particle":"","parse-names":false,"suffix":""},{"dropping-particle":"","family":"Tortorici","given":"M. Alejandra","non-dropping-particle":"","parse-names":false,"suffix":""},{"dropping-particle":"","family":"Bianchi","given":"Siro","non-dropping-particle":"","parse-names":false,"suffix":""},{"dropping-particle":"","family":"Jaconi","given":"Stefano","non-dropping-particle":"","parse-names":false,"suffix":""},{"dropping-particle":"","family":"Culap","given":"Katja","non-dropping-particle":"","parse-names":false,"suffix":""},{"dropping-particle":"","family":"Zatta","given":"Fabrizia","non-dropping-particle":"","parse-names":false,"suffix":""},{"dropping-particle":"De","family":"Marco","given":"Anna","non-dropping-particle":"","parse-names":false,"suffix":""},{"dropping-particle":"","family":"Peter","given":"Alessia","non-dropping-particle":"","parse-names":false,"suffix":""},{"dropping-particle":"","family":"Guarino","given":"Barbara","non-dropping-particle":"","parse-names":false,"suffix":""},{"dropping-particle":"","family":"Spreafico","given":"Roberto","non-dropping-particle":"","parse-names":false,"suffix":""},{"dropping-particle":"","family":"Cameroni","given":"Elisabetta","non-dropping-particle":"","parse-names":false,"suffix":""},{"dropping-particle":"","family":"Case","given":"James Brett","non-dropping-particle":"","parse-names":false,"suffix":""},{"dropping-particle":"","family":"Chen","given":"Rita E.","non-dropping-particle":"","parse-names":false,"suffix":""},{"dropping-particle":"","family":"Havenar-Daughton","given":"Colin","non-dropping-particle":"","parse-names":false,"suffix":""},{"dropping-particle":"","family":"Snell","given":"Gyorgy","non-dropping-particle":"","parse-names":false,"suffix":""},{"dropping-particle":"","family":"Telenti","given":"Amalio","non-dropping-particle":"","parse-names":false,"suffix":""},{"dropping-particle":"","family":"Virgin","given":"Herbert W.","non-dropping-particle":"","parse-names":false,"suffix":""},{"dropping-particle":"","family":"Lanzavecchia","given":"Antonio","non-dropping-particle":"","parse-names":false,"suffix":""},{"dropping-particle":"","family":"Diamond","given":"Michael S.","non-dropping-particle":"","parse-names":false,"suffix":""},{"dropping-particle":"","family":"Fink","given":"Katja","non-dropping-particle":"","parse-names":false,"suffix":""},{"dropping-particle":"","family":"Veesler","given":"David","non-dropping-particle":"","parse-names":false,"suffix":""},{"dropping-particle":"","family":"Corti","given":"Davide","non-dropping-particle":"","parse-names":false,"suffix":""}],"container-title":"bioRxiv","id":"ITEM-4","issued":{"date-parts":[["2020"]]},"title":"Structural and functional analysis of a potent sarbecovirus neutralizing antibody","type":"article-journal"},"uris":["http://www.mendeley.com/documents/?uuid=bcb35bbe-fa7d-450f-b548-b55ec60f61d5"]},{"id":"ITEM-5","itemData":{"DOI":"10.1101/2020.04.10.036418","abstract":"The SARS-coronavirus 2 (SARS-CoV-2) spike (S) protein mediates entry of SARS-CoV-2 into cells expressing the angiotensin-converting enzyme 2 (ACE2). The S protein engages ACE2 through its receptor-binding domain (RBD), an independently folded 197-amino acid fragment of the 1273-amino acid S-protein protomer. Antibodies to the RBD domain of SARS-CoV (SARS-CoV-1), a closely related coronavirus which emerged in 2002-2003, have been shown to potently neutralize SARS-CoV-1 S-protein-mediated entry, and the presence of anti-RBD antibodies correlates with neutralization in SARS-CoV-2 convalescent sera. Here we show that immunization with the SARS-CoV-2 RBD elicits a robust neutralizing antibody response in rodents, comparable to 100 µg/ml of ACE2-Ig, a potent SARS-CoV-2 entry inhibitor. Importantly, anti-sera from immunized animals did not mediate antibody-dependent enhancement (ADE) of S-protein-mediated entry under conditions in which Zika virus ADE was readily observed. These data suggest that an RBD-based vaccine for SARS-CoV-2 could be safe and effective.Competing Interest StatementThe authors have declared no competing interest.","author":[{"dropping-particle":"","family":"Quinlan","given":"Brian D","non-dropping-particle":"","parse-names":false,"suffix":""},{"dropping-particle":"","family":"Mou","given":"Huihui","non-dropping-particle":"","parse-names":false,"suffix":""},{"dropping-particle":"","family":"Zhang","given":"Lizhou","non-dropping-particle":"","parse-names":false,"suffix":""},{"dropping-particle":"","family":"Guo","given":"Yan","non-dropping-particle":"","parse-names":false,"suffix":""},{"dropping-particle":"","family":"He","given":"Wenhui","non-dropping-particle":"","parse-names":false,"suffix":""},{"dropping-particle":"","family":"Ojha","given":"Amrita","non-dropping-particle":"","parse-names":false,"suffix":""},{"dropping-particle":"","family":"Parcells","given":"Mark S","non-dropping-particle":"","parse-names":false,"suffix":""},{"dropping-particle":"","family":"Luo","given":"Guangxiang","non-dropping-particle":"","parse-names":false,"suffix":""},{"dropping-particle":"","family":"Li","given":"Wenhui","non-dropping-particle":"","parse-names":false,"suffix":""},{"dropping-particle":"","family":"Zhong","given":"Guocai","non-dropping-particle":"","parse-names":false,"suffix":""},{"dropping-particle":"","family":"Choe","given":"Hyeryun","non-dropping-particle":"","parse-names":false,"suffix":""},{"dropping-particle":"","family":"Farzan","given":"Michael","non-dropping-particle":"","parse-names":false,"suffix":""}],"container-title":"bioRxiv","id":"ITEM-5","issued":{"date-parts":[["2020","1","1"]]},"page":"2020.04.10.036418","title":"The SARS-CoV-2 receptor-binding domain elicits a potent neutralizing response without antibody-dependent enhancement","type":"article-journal"},"uris":["http://www.mendeley.com/documents/?uuid=b5319170-3f5f-463c-946d-93445b9dc638"]},{"id":"ITEM-6","itemData":{"DOI":"10.1101/2020.04.08.026948","abstract":"The global pandemic of Coronavirus disease 2019 (COVID-19) is a disaster for human society. A convenient and reliable in vitro neutralization assay is very important for the development of neutralizing antibodies, vaccines and other inhibitors. In this study, G protein-deficient vesicular stomatitis virus (VSVdG) bearing full-length and truncated spike (S) protein of SARS-CoV-2 were evaluated. The virus packaging efficiency of VSV-SARS-CoV-2-Sdel18 (S with C-terminal 18 amino acid truncation) is much higher than VSV-SARS-CoV-2-S. A neutralization assay for antibody screening and serum neutralizing titer quantification was established based on VSV-SARS-CoV-2-Sdel18 pseudovirus and human angiotensin-converting enzyme 2 (ACE2) overexpressed BHK21 cell (BHK21-hACE2). The experimental results can be obtained by automatically counting EGFP positive cell number at 12 hours after infection, making the assay convenient and high-throughput. The serum neutralizing titer of COVID-19 convalescent patients measured by VSV-SARS-CoV-2-Sdel18 pseudovirus assay has a good correlation with live SARS-CoV-2 assay. Seven neutralizing monoclonal antibodies targeting receptor binding domain (RBD) of SARS-CoV-2-S were obtained. This efficient and reliable pseudovirus assay model could facilitate the development of new drugs and vaccines.Competing Interest StatementThe authors have declared no competing interest.","author":[{"dropping-particle":"","family":"Xiong","given":"Hualong","non-dropping-particle":"","parse-names":false,"suffix":""},{"dropping-particle":"","family":"Wu","given":"Yangtao","non-dropping-particle":"","parse-names":false,"suffix":""},{"dropping-particle":"","family":"Cao","given":"Jiali","non-dropping-particle":"","parse-names":false,"suffix":""},{"dropping-particle":"","family":"Yang","given":"Ren","non-dropping-particle":"","parse-names":false,"suffix":""},{"dropping-particle":"","family":"Ma","given":"Jian","non-dropping-particle":"","parse-names":false,"suffix":""},{"dropping-particle":"","family":"Qiao","given":"Xiaoyang","non-dropping-particle":"","parse-names":false,"suffix":""},{"dropping-particle":"","family":"Yao","given":"Xiangyang","non-dropping-particle":"","parse-names":false,"suffix":""},{"dropping-particle":"","family":"Zhang","given":"Baohui","non-dropping-particle":"","parse-names":false,"suffix":""},{"dropping-particle":"","family":"Zhang","given":"Yali","non-dropping-particle":"","parse-names":false,"suffix":""},{"dropping-particle":"","family":"Hou","given":"Wangheng","non-dropping-particle":"","parse-names":false,"suffix":""},{"dropping-particle":"","family":"Shi","given":"Yang","non-dropping-particle":"","parse-names":false,"suffix":""},{"dropping-particle":"","family":"Xu","given":"Jingjing","non-dropping-particle":"","parse-names":false,"suffix":""},{"dropping-particle":"","family":"Zhang","given":"Liang","non-dropping-particle":"","parse-names":false,"suffix":""},{"dropping-particle":"","family":"Wang","given":"Shaojuan","non-dropping-particle":"","parse-names":false,"suffix":""},{"dropping-particle":"","family":"Fu","given":"Baorong","non-dropping-particle":"","parse-names":false,"suffix":""},{"dropping-particle":"","family":"Yang","given":"Ting","non-dropping-particle":"","parse-names":false,"suffix":""},{"dropping-particle":"","family":"Ge","given":"Shengxiang","non-dropping-particle":"","parse-names":false,"suffix":""},{"dropping-particle":"","family":"Zhang","given":"Jun","non-dropping-particle":"","parse-names":false,"suffix":""},{"dropping-particle":"","family":"Yuan","given":"Quan","non-dropping-particle":"","parse-names":false,"suffix":""},{"dropping-particle":"","family":"Huang","given":"Baoying","non-dropping-particle":"","parse-names":false,"suffix":""},{"dropping-particle":"","family":"Li","given":"Zhiyong","non-dropping-particle":"","parse-names":false,"suffix":""},{"dropping-particle":"","family":"Zhang","given":"Tianying","non-dropping-particle":"","parse-names":false,"suffix":""},{"dropping-particle":"","family":"Xia","given":"Ningshao","non-dropping-particle":"","parse-names":false,"suffix":""}],"container-title":"bioRxiv","id":"ITEM-6","issued":{"date-parts":[["2020","1","1"]]},"page":"2020.04.08.026948","title":"Robust neutralization assay based on SARS-CoV-2 S-bearing vesicular stomatitis virus (VSV) pseudovirus and ACE2-overexpressed BHK21 cells","type":"article-journal"},"uris":["http://www.mendeley.com/documents/?uuid=a06e4ee9-08d6-46ff-9c63-f12a153086bf"]},{"id":"ITEM-7","itemData":{"DOI":"10.1038/s41564-020-0688-y","ISSN":"20585276","abstract":"Over the past 20 years, several coronaviruses have crossed the species barrier into humans, causing outbreaks of severe, and often fatal, respiratory illness. Since SARS-CoV was first identified in animal markets, global viromics projects have discovered thousands of coronavirus sequences in diverse animals and geographic regions. Unfortunately, there are few tools available to functionally test these viruses for their ability to infect humans, which has severely hampered efforts to predict the next zoonotic viral outbreak. Here, we developed an approach to rapidly screen lineage B betacoronaviruses, such as SARS-CoV and the recent SARS-CoV-2, for receptor usage and their ability to infect cell types from different species. We show that host protease processing during viral entry is a significant barrier for several lineage B viruses and that bypassing this barrier allows several lineage B viruses to enter human cells through an unknown receptor. We also demonstrate how different lineage B viruses can recombine to gain entry into human cells, and confirm that human ACE2 is the receptor for the recently emerging SARS-CoV-2.","author":[{"dropping-particle":"","family":"Letko","given":"Michael","non-dropping-particle":"","parse-names":false,"suffix":""},{"dropping-particle":"","family":"Marzi","given":"Andrea","non-dropping-particle":"","parse-names":false,"suffix":""},{"dropping-particle":"","family":"Munster","given":"Vincent","non-dropping-particle":"","parse-names":false,"suffix":""}],"container-title":"Nature Microbiology","id":"ITEM-7","issued":{"date-parts":[["2020"]]},"page":"562-569","title":"Functional assessment of cell entry and receptor usage for SARS-CoV-2 and other lineage B betacoronaviruses","type":"article-journal","volume":"5"},"uris":["http://www.mendeley.com/documents/?uuid=8c1212ab-1851-4e3b-884e-0993a9dcd981"]},{"id":"ITEM-8","itemData":{"DOI":"10.1080/22221751.2020.1743767","ISSN":"22221751","PMID":"32207377","abstract":"Pseudoviruses are useful virological tools because of their safety and versatility, especially for emerging and re-emerging viruses. Due to its high pathogenicity and infectivity and the lack of effective vaccines and therapeutics, live SARS-CoV-2 has to be handled under biosafety level 3 conditions, which has hindered the development of vaccines and therapeutics. Based on a VSV pseudovirus production system, a pseudovirus-based neutralization assay has been developed for evaluating neutralizing antibodies against SARS-CoV-2 in biosafety level 2 facilities. The key parameters for this assay were optimized, including cell types, cell numbers, virus inoculum. When tested against the SARS-CoV-2 pseudovirus, SARS-CoV-2 convalescent patient sera showed high neutralizing potency, which underscore its potential as therapeutics. The limit of detection for this assay was determined as 22.1 and 43.2 for human and mouse serum samples respectively using a panel of 120 negative samples. The cutoff values were set as 30 and 50 for human and mouse serum samples, respectively. This assay showed relatively low coefficient of variations with 15.9% and 16.2% for the intra- and inter-assay analyses respectively. Taken together, we established a robust pseudovirus-based neutralization assay for SARS-CoV-2 and are glad to share pseudoviruses and related protocols with the developers of vaccines or therapeutics to fight against this lethal virus.","author":[{"dropping-particle":"","family":"Nie","given":"Jianhui","non-dropping-particle":"","parse-names":false,"suffix":""},{"dropping-particle":"","family":"Li","given":"Qianqian","non-dropping-particle":"","parse-names":false,"suffix":""},{"dropping-particle":"","family":"Wu","given":"Jiajing","non-dropping-particle":"","parse-names":false,"suffix":""},{"dropping-particle":"","family":"Zhao","given":"Chenyan","non-dropping-particle":"","parse-names":false,"suffix":""},{"dropping-particle":"","family":"Hao","given":"Huan","non-dropping-particle":"","parse-names":false,"suffix":""},{"dropping-particle":"","family":"Liu","given":"Huan","non-dropping-particle":"","parse-names":false,"suffix":""},{"dropping-particle":"","family":"Zhang","given":"Li","non-dropping-particle":"","parse-names":false,"suffix":""},{"dropping-particle":"","family":"Nie","given":"Lingling","non-dropping-particle":"","parse-names":false,"suffix":""},{"dropping-particle":"","family":"Qin","given":"Haiyang","non-dropping-particle":"","parse-names":false,"suffix":""},{"dropping-particle":"","family":"Wang","given":"Meng","non-dropping-particle":"","parse-names":false,"suffix":""},{"dropping-particle":"","family":"Lu","given":"Qiong","non-dropping-particle":"","parse-names":false,"suffix":""},{"dropping-particle":"","family":"Li","given":"Xiaoyu","non-dropping-particle":"","parse-names":false,"suffix":""},{"dropping-particle":"","family":"Sun","given":"Qiyu","non-dropping-particle":"","parse-names":false,"suffix":""},{"dropping-particle":"","family":"Liu","given":"Junkai","non-dropping-particle":"","parse-names":false,"suffix":""},{"dropping-particle":"","family":"Fan","given":"Changfa","non-dropping-particle":"","parse-names":false,"suffix":""},{"dropping-particle":"","family":"Huang","given":"Weijin","non-dropping-particle":"","parse-names":false,"suffix":""},{"dropping-particle":"","family":"Xu","given":"Miao","non-dropping-particle":"","parse-names":false,"suffix":""},{"dropping-particle":"","family":"Wang","given":"Youchun","non-dropping-particle":"","parse-names":false,"suffix":""}],"container-title":"Emerging Microbes and Infections","id":"ITEM-8","issue":"1","issued":{"date-parts":[["2020"]]},"page":"680-686","title":"Establishment and validation of a pseudovirus neutralization assay for SARS-CoV-2","type":"article-journal","volume":"9"},"uris":["http://www.mendeley.com/documents/?uuid=71653f30-328b-463b-8a21-075bd8637d40"]},{"id":"ITEM-9","itemData":{"DOI":"10.1016/j.cell.2020.02.052","ISSN":"10974172","abstract":"The recent emergence of the novel, pathogenic SARS-coronavirus 2 (SARS-CoV-2) in China and its rapid national and international spread pose a global health emergency. Cell entry of coronaviruses depends on binding of the viral spike (S) proteins to cellular receptors and on S protein priming by host cell proteases. Unravelling which cellular factors are used by SARS-CoV-2 for entry might provide insights into viral transmission and reveal therapeutic targets. Here, we demonstrate that SARS-CoV-2 uses the SARS-CoV receptor ACE2 for entry and the serine protease TMPRSS2 for S protein priming. A TMPRSS2 inhibitor approved for clinical use blocked entry and might constitute a treatment option. Finally, we show that the sera from convalescent SARS patients cross-neutralized SARS-2-S-driven entry. Our results reveal important commonalities between SARS-CoV-2 and SARS-CoV infection and identify a potential target for antiviral intervention. The emerging SARS-coronavirus 2 (SARS-CoV-2) threatens public health. Hoffmann and coworkers show that SARS-CoV-2 infection depends on the host cell factors ACE2 and TMPRSS2 and can be blocked by a clinically proven protease inhibitor. These findings might help to establish options for prevention and treatment.","author":[{"dropping-particle":"","family":"Hoffmann","given":"Markus","non-dropping-particle":"","parse-names":false,"suffix":""},{"dropping-particle":"","family":"Kleine-Weber","given":"Hannah","non-dropping-particle":"","parse-names":false,"suffix":""},{"dropping-particle":"","family":"Schroeder","given":"Simon","non-dropping-particle":"","parse-names":false,"suffix":""},{"dropping-particle":"","family":"Krüger","given":"Nadine","non-dropping-particle":"","parse-names":false,"suffix":""},{"dropping-particle":"","family":"Herrler","given":"Tanja","non-dropping-particle":"","parse-names":false,"suffix":""},{"dropping-particle":"","family":"Erichsen","given":"Sandra","non-dropping-particle":"","parse-names":false,"suffix":""},{"dropping-particle":"","family":"Schiergens","given":"Tobias S.","non-dropping-particle":"","parse-names":false,"suffix":""},{"dropping-particle":"","family":"Herrler","given":"Georg","non-dropping-particle":"","parse-names":false,"suffix":""},{"dropping-particle":"","family":"Wu","given":"Nai Huei","non-dropping-particle":"","parse-names":false,"suffix":""},{"dropping-particle":"","family":"Nitsche","given":"Andreas","non-dropping-particle":"","parse-names":false,"suffix":""},{"dropping-particle":"","family":"Müller","given":"Marcel A.","non-dropping-particle":"","parse-names":false,"suffix":""},{"dropping-particle":"","family":"Drosten","given":"Christian","non-dropping-particle":"","parse-names":false,"suffix":""},{"dropping-particle":"","family":"Pöhlmann","given":"Stefan","non-dropping-particle":"","parse-names":false,"suffix":""}],"container-title":"Cell","id":"ITEM-9","issue":"2","issued":{"date-parts":[["2020"]]},"page":"271-280","title":"SARS-CoV-2 Cell Entry Depends on ACE2 and TMPRSS2 and Is Blocked by a Clinically Proven Protease Inhibitor","type":"article-journal","volume":"181"},"uris":["http://www.mendeley.com/documents/?uuid=13ffa7a3-9ed9-4189-8f8e-784010e3f756"]}],"mendeley":{"formattedCitation":"[4,12,24,26,34–38]","plainTextFormattedCitation":"[4,12,24,26,34–38]","previouslyFormattedCitation":"[4,12,24,26,34–38]"},"properties":{"noteIndex":0},"schema":"https://github.com/citation-style-language/schema/raw/master/csl-citation.json"}</w:instrText>
      </w:r>
      <w:r w:rsidR="00BB477E">
        <w:rPr>
          <w:b w:val="0"/>
          <w:bCs/>
        </w:rPr>
        <w:fldChar w:fldCharType="separate"/>
      </w:r>
      <w:r w:rsidR="00BB477E" w:rsidRPr="00BB477E">
        <w:rPr>
          <w:b w:val="0"/>
          <w:bCs/>
          <w:noProof/>
        </w:rPr>
        <w:t>[4,12,24,26,34–38]</w:t>
      </w:r>
      <w:r w:rsidR="00BB477E">
        <w:rPr>
          <w:b w:val="0"/>
          <w:bCs/>
        </w:rPr>
        <w:fldChar w:fldCharType="end"/>
      </w:r>
      <w:r w:rsidR="007E05E2">
        <w:rPr>
          <w:b w:val="0"/>
          <w:bCs/>
          <w:lang w:eastAsia="zh-CN"/>
        </w:rPr>
        <w:t xml:space="preserve"> </w:t>
      </w:r>
      <w:del w:id="163" w:author="Kate D Crawford" w:date="2020-04-19T20:41:00Z">
        <w:r w:rsidR="007E05E2" w:rsidDel="008F3DBD">
          <w:rPr>
            <w:b w:val="0"/>
            <w:bCs/>
            <w:lang w:eastAsia="zh-CN"/>
          </w:rPr>
          <w:delText>this is</w:delText>
        </w:r>
      </w:del>
      <w:ins w:id="164" w:author="Kate D Crawford" w:date="2020-04-19T20:41:00Z">
        <w:r w:rsidR="008F3DBD">
          <w:rPr>
            <w:b w:val="0"/>
            <w:bCs/>
            <w:lang w:eastAsia="zh-CN"/>
          </w:rPr>
          <w:t>we provide here</w:t>
        </w:r>
      </w:ins>
      <w:r w:rsidR="007E05E2">
        <w:rPr>
          <w:b w:val="0"/>
          <w:bCs/>
          <w:lang w:eastAsia="zh-CN"/>
        </w:rPr>
        <w:t xml:space="preserve"> the first detailed protocol that makes all reagents available in a public repository</w:t>
      </w:r>
      <w:ins w:id="165" w:author="Kate D Crawford" w:date="2020-04-19T20:41:00Z">
        <w:r w:rsidR="008F3DBD">
          <w:rPr>
            <w:b w:val="0"/>
            <w:bCs/>
            <w:lang w:eastAsia="zh-CN"/>
          </w:rPr>
          <w:t>, which we hope</w:t>
        </w:r>
      </w:ins>
      <w:del w:id="166" w:author="Kate D Crawford" w:date="2020-04-19T20:41:00Z">
        <w:r w:rsidR="007E05E2" w:rsidDel="008F3DBD">
          <w:rPr>
            <w:b w:val="0"/>
            <w:bCs/>
            <w:lang w:eastAsia="zh-CN"/>
          </w:rPr>
          <w:delText xml:space="preserve">. </w:delText>
        </w:r>
        <w:r w:rsidR="008334F2" w:rsidDel="008F3DBD">
          <w:rPr>
            <w:b w:val="0"/>
            <w:bCs/>
            <w:lang w:eastAsia="zh-CN"/>
          </w:rPr>
          <w:delText>We hope that the protocol and reagents</w:delText>
        </w:r>
      </w:del>
      <w:r w:rsidR="008334F2">
        <w:rPr>
          <w:b w:val="0"/>
          <w:bCs/>
          <w:lang w:eastAsia="zh-CN"/>
        </w:rPr>
        <w:t xml:space="preserve"> will be a useful resource to enable others to assess </w:t>
      </w:r>
      <w:del w:id="167" w:author="Kate D Crawford" w:date="2020-04-19T20:03:00Z">
        <w:r w:rsidR="008334F2" w:rsidDel="00463165">
          <w:rPr>
            <w:b w:val="0"/>
            <w:bCs/>
            <w:lang w:eastAsia="zh-CN"/>
          </w:rPr>
          <w:delText>neutralizing antibodies</w:delText>
        </w:r>
      </w:del>
      <w:ins w:id="168" w:author="Kate D Crawford" w:date="2020-04-19T20:03:00Z">
        <w:r w:rsidR="00463165">
          <w:rPr>
            <w:b w:val="0"/>
            <w:bCs/>
            <w:lang w:eastAsia="zh-CN"/>
          </w:rPr>
          <w:t>neutralization of</w:t>
        </w:r>
      </w:ins>
      <w:del w:id="169" w:author="Kate D Crawford" w:date="2020-04-19T20:03:00Z">
        <w:r w:rsidR="008334F2" w:rsidDel="00463165">
          <w:rPr>
            <w:b w:val="0"/>
            <w:bCs/>
            <w:lang w:eastAsia="zh-CN"/>
          </w:rPr>
          <w:delText xml:space="preserve"> to</w:delText>
        </w:r>
      </w:del>
      <w:r w:rsidR="008334F2">
        <w:rPr>
          <w:b w:val="0"/>
          <w:bCs/>
          <w:lang w:eastAsia="zh-CN"/>
        </w:rPr>
        <w:t xml:space="preserve"> SARS-CoV-</w:t>
      </w:r>
      <w:r w:rsidR="00007C7B">
        <w:rPr>
          <w:b w:val="0"/>
          <w:bCs/>
          <w:lang w:eastAsia="zh-CN"/>
        </w:rPr>
        <w:t xml:space="preserve">2. </w:t>
      </w:r>
    </w:p>
    <w:p w14:paraId="7C7A12E2" w14:textId="245A7609" w:rsidR="00007C7B" w:rsidRDefault="008334F2" w:rsidP="008F3DBD">
      <w:pPr>
        <w:pStyle w:val="MDPI21heading1"/>
        <w:ind w:firstLine="420"/>
        <w:jc w:val="both"/>
        <w:rPr>
          <w:b w:val="0"/>
          <w:bCs/>
          <w:lang w:eastAsia="zh-CN"/>
        </w:rPr>
        <w:pPrChange w:id="170" w:author="Kate D Crawford" w:date="2020-04-19T20:41:00Z">
          <w:pPr>
            <w:pStyle w:val="MDPI21heading1"/>
            <w:ind w:firstLine="420"/>
          </w:pPr>
        </w:pPrChange>
      </w:pPr>
      <w:r>
        <w:rPr>
          <w:b w:val="0"/>
          <w:bCs/>
          <w:lang w:eastAsia="zh-CN"/>
        </w:rPr>
        <w:t>We also</w:t>
      </w:r>
      <w:r w:rsidR="00041425">
        <w:rPr>
          <w:b w:val="0"/>
          <w:bCs/>
          <w:lang w:eastAsia="zh-CN"/>
        </w:rPr>
        <w:t xml:space="preserve"> </w:t>
      </w:r>
      <w:del w:id="171" w:author="Kate D Crawford" w:date="2020-04-19T20:03:00Z">
        <w:r w:rsidR="00041425" w:rsidDel="00463165">
          <w:rPr>
            <w:b w:val="0"/>
            <w:bCs/>
            <w:lang w:eastAsia="zh-CN"/>
          </w:rPr>
          <w:delText xml:space="preserve">we </w:delText>
        </w:r>
      </w:del>
      <w:r w:rsidR="00041425">
        <w:rPr>
          <w:b w:val="0"/>
          <w:bCs/>
          <w:lang w:eastAsia="zh-CN"/>
        </w:rPr>
        <w:t>f</w:t>
      </w:r>
      <w:r w:rsidR="002427CB">
        <w:rPr>
          <w:b w:val="0"/>
          <w:bCs/>
          <w:lang w:eastAsia="zh-CN"/>
        </w:rPr>
        <w:t>oun</w:t>
      </w:r>
      <w:r w:rsidR="00041425">
        <w:rPr>
          <w:b w:val="0"/>
          <w:bCs/>
          <w:lang w:eastAsia="zh-CN"/>
        </w:rPr>
        <w:t xml:space="preserve">d that </w:t>
      </w:r>
      <w:r>
        <w:rPr>
          <w:b w:val="0"/>
          <w:bCs/>
          <w:lang w:eastAsia="zh-CN"/>
        </w:rPr>
        <w:t>modifying the tail of</w:t>
      </w:r>
      <w:r w:rsidR="00041425">
        <w:rPr>
          <w:b w:val="0"/>
          <w:bCs/>
          <w:lang w:eastAsia="zh-CN"/>
        </w:rPr>
        <w:t xml:space="preserve"> SARS-CoV-2 Spike </w:t>
      </w:r>
      <w:del w:id="172" w:author="Kate D Crawford" w:date="2020-04-19T20:03:00Z">
        <w:r w:rsidDel="00463165">
          <w:rPr>
            <w:b w:val="0"/>
            <w:bCs/>
            <w:lang w:eastAsia="zh-CN"/>
          </w:rPr>
          <w:delText>is</w:delText>
        </w:r>
        <w:r w:rsidR="00041425" w:rsidDel="00463165">
          <w:rPr>
            <w:b w:val="0"/>
            <w:bCs/>
            <w:lang w:eastAsia="zh-CN"/>
          </w:rPr>
          <w:delText xml:space="preserve"> not necessary to produce sufficient</w:delText>
        </w:r>
      </w:del>
      <w:ins w:id="173" w:author="Kate D Crawford" w:date="2020-04-19T20:03:00Z">
        <w:r w:rsidR="00463165">
          <w:rPr>
            <w:b w:val="0"/>
            <w:bCs/>
            <w:lang w:eastAsia="zh-CN"/>
          </w:rPr>
          <w:t>did not improve</w:t>
        </w:r>
      </w:ins>
      <w:r w:rsidR="00041425">
        <w:rPr>
          <w:b w:val="0"/>
          <w:bCs/>
          <w:lang w:eastAsia="zh-CN"/>
        </w:rPr>
        <w:t xml:space="preserve"> titers of Spike-pseudotyped lentivirus for downstream experiments. Indeed, </w:t>
      </w:r>
      <w:r w:rsidR="006009CE">
        <w:rPr>
          <w:b w:val="0"/>
          <w:bCs/>
          <w:lang w:eastAsia="zh-CN"/>
        </w:rPr>
        <w:t>one of the</w:t>
      </w:r>
      <w:r w:rsidR="00041425">
        <w:rPr>
          <w:b w:val="0"/>
          <w:bCs/>
          <w:lang w:eastAsia="zh-CN"/>
        </w:rPr>
        <w:t xml:space="preserve"> cytoplasmic tail modifications </w:t>
      </w:r>
      <w:r w:rsidR="006009CE">
        <w:rPr>
          <w:b w:val="0"/>
          <w:bCs/>
          <w:lang w:eastAsia="zh-CN"/>
        </w:rPr>
        <w:t xml:space="preserve">we tested </w:t>
      </w:r>
      <w:r w:rsidR="00AA006F">
        <w:rPr>
          <w:b w:val="0"/>
          <w:bCs/>
          <w:lang w:eastAsia="zh-CN"/>
        </w:rPr>
        <w:t>potentially</w:t>
      </w:r>
      <w:r w:rsidR="006009CE">
        <w:rPr>
          <w:b w:val="0"/>
          <w:bCs/>
          <w:lang w:eastAsia="zh-CN"/>
        </w:rPr>
        <w:t xml:space="preserve"> altered the neutralization sensitivity of the pseudotyped viruses, suggesting it may </w:t>
      </w:r>
      <w:r w:rsidR="002E40F9">
        <w:rPr>
          <w:b w:val="0"/>
          <w:bCs/>
          <w:lang w:eastAsia="zh-CN"/>
        </w:rPr>
        <w:t xml:space="preserve">be undesirable. While we obviously did not test the full suite of cytoplasmic tail modifications that have been used for </w:t>
      </w:r>
      <w:proofErr w:type="spellStart"/>
      <w:r w:rsidR="002E40F9">
        <w:rPr>
          <w:b w:val="0"/>
          <w:bCs/>
          <w:lang w:eastAsia="zh-CN"/>
        </w:rPr>
        <w:t>pseudotyping</w:t>
      </w:r>
      <w:proofErr w:type="spellEnd"/>
      <w:del w:id="174" w:author="Kate D Crawford" w:date="2020-04-19T20:04:00Z">
        <w:r w:rsidR="002E40F9" w:rsidDel="00463165">
          <w:rPr>
            <w:b w:val="0"/>
            <w:bCs/>
            <w:lang w:eastAsia="zh-CN"/>
          </w:rPr>
          <w:delText xml:space="preserve"> of</w:delText>
        </w:r>
      </w:del>
      <w:r w:rsidR="002E40F9">
        <w:rPr>
          <w:b w:val="0"/>
          <w:bCs/>
          <w:lang w:eastAsia="zh-CN"/>
        </w:rPr>
        <w:t xml:space="preserve"> </w:t>
      </w:r>
      <w:ins w:id="175" w:author="Kate D Crawford" w:date="2020-04-19T21:08:00Z">
        <w:r w:rsidR="007B2438">
          <w:rPr>
            <w:b w:val="0"/>
            <w:bCs/>
            <w:lang w:eastAsia="zh-CN"/>
          </w:rPr>
          <w:t xml:space="preserve">with </w:t>
        </w:r>
      </w:ins>
      <w:r w:rsidR="002E40F9">
        <w:rPr>
          <w:b w:val="0"/>
          <w:bCs/>
          <w:lang w:eastAsia="zh-CN"/>
        </w:rPr>
        <w:t>Spike from the original SARS-</w:t>
      </w:r>
      <w:proofErr w:type="spellStart"/>
      <w:r w:rsidR="002E40F9">
        <w:rPr>
          <w:b w:val="0"/>
          <w:bCs/>
          <w:lang w:eastAsia="zh-CN"/>
        </w:rPr>
        <w:t>CoV</w:t>
      </w:r>
      <w:proofErr w:type="spellEnd"/>
      <w:r w:rsidR="00AE1D71">
        <w:rPr>
          <w:b w:val="0"/>
          <w:bCs/>
          <w:lang w:eastAsia="zh-CN"/>
        </w:rPr>
        <w:t xml:space="preserve"> </w:t>
      </w:r>
      <w:r w:rsidR="00AE1D71" w:rsidRPr="00C949FF">
        <w:rPr>
          <w:b w:val="0"/>
          <w:bCs/>
          <w:i/>
          <w:iCs/>
        </w:rPr>
        <w:fldChar w:fldCharType="begin" w:fldLock="1"/>
      </w:r>
      <w:r w:rsidR="004B4C67">
        <w:rPr>
          <w:b w:val="0"/>
          <w:bCs/>
          <w:iCs/>
        </w:rPr>
        <w:instrText>ADDIN CSL_CITATION {"citationItems":[{"id":"ITEM-1","itemData":{"DOI":"10.1128/jvi.78.17.9007-9015.2004","ISSN":"0022-538X","abstract":"The worldwide outbreak of severe acute respiratory syndrome (SARS) was shown to be associated with a novel coronavirus (CoV) now called SARS CoV. We report here the generation of SARS CoV S protein-pseudotyped murine leukemia virus (MLV) vector particles. The wild-type S protein pseudotyped MLV vectors, although at a low efficiency. Partial deletion of the cytoplasmic tail of S dramatically increased infectivity of pseudotypes, with titers only two- to threefold lower than those of pseudotypes generated in parallel with the vesicular stomatitis virus G protein. S-pseudotyped MLV particles were used to analyze viral tropism. MLV (SARS) pseudotypes and wild-type SARS CoV displayed similar cell types and tissue and host restrictions, indicating that the expression of a functional receptor is the major restraint in permissiveness to SARS CoV infection. Efficient gene transfer could be detected in Vero and CaCo2 cells, whereas the level of gene marking of 293T, HeLa, and HepG2 cells was only slightly above background levels. A cat cell line and a dog cell line were not susceptible. Interestingly, PK-15, a porcine kidney cell line, and primary porcine kidney cells were also highly permissive for SARS S pseudotypes and wild-type SARS CoV. This finding suggests that swine may be susceptible to SARS infection and may be a source for infection of humans. Taken together, these results indicate that MLV(SARS) pseudotypes are highly valuable for functional studies of viral tropism and entry and, in addition, can be a powerful tool for the development of therapeutic entry inhibitors without posing a biohazard to human beings.","author":[{"dropping-particle":"","family":"Giroglou","given":"T.","non-dropping-particle":"","parse-names":false,"suffix":""},{"dropping-particle":"","family":"Cinatl","given":"J.","non-dropping-particle":"","parse-names":false,"suffix":""},{"dropping-particle":"","family":"Rabenau","given":"H.","non-dropping-particle":"","parse-names":false,"suffix":""},{"dropping-particle":"","family":"Drosten","given":"C.","non-dropping-particle":"","parse-names":false,"suffix":""},{"dropping-particle":"","family":"Schwalbe","given":"H.","non-dropping-particle":"","parse-names":false,"suffix":""},{"dropping-particle":"","family":"Doerr","given":"H. W.","non-dropping-particle":"","parse-names":false,"suffix":""},{"dropping-particle":"","family":"Laer","given":"D.","non-dropping-particle":"von","parse-names":false,"suffix":""}],"container-title":"Journal of Virology","id":"ITEM-1","issue":"17","issued":{"date-parts":[["2004"]]},"page":"9007-9015","title":"Retroviral Vectors Pseudotyped with Severe Acute Respiratory Syndrome Coronavirus S Protein","type":"article-journal","volume":"78"},"uris":["http://www.mendeley.com/documents/?uuid=e87b6b1b-6705-45af-b4d2-279883034a63"]},{"id":"ITEM-2","itemData":{"DOI":"10.1099/vir.0.80955-0","ISSN":"00221317","abstract":"Severe acute respiratory syndrome coronavirus (SARS-CoV) contains a single spike (S) protein, which binds to its receptor, angiotensin-converting enzyme 2 (ACE2), induces membrane fusion and serves as a neutralizing antigen. A SARS-CoV-S protein-bearing vesicular stomatitis virus (VSV) pseudotype using the VSVΔG* system was generated. Partial deletion of the SARS-CoV-S protein cytoplasmic domain allowed efficient incorporation into VSV particles and led to the generation of a pseudotype (VSV-SARS-St19) at high titre. Green fluorescent protein expression was demonstrated as early as 7 h after infection of Vero E6 cells with VSV-SARS-St19. VSV-SARS-St19 was neutralized by anti-SARS-CoV antibody and soluble ACE2, and its infection was blocked by treatment of Vero E6 cells with anti-ACE2 antibody. These results indicated that VSV-SARS-St19 infection is mediated by SARS-CoV-S protein in an ACE2-dependent manner. VSV-SARS-St19 will be useful for analysing the function of SARS-CoV-S protein and for developing rapid methods of detecting neutralizing antibodies specific for SARS-CoV infection. © 2005 SGM.","author":[{"dropping-particle":"","family":"Fukushi","given":"Shuetsu","non-dropping-particle":"","parse-names":false,"suffix":""},{"dropping-particle":"","family":"Mizutani","given":"Tetsuya","non-dropping-particle":"","parse-names":false,"suffix":""},{"dropping-particle":"","family":"Saijo","given":"Masayuki","non-dropping-particle":"","parse-names":false,"suffix":""},{"dropping-particle":"","family":"Matsuyama","given":"Shutoku","non-dropping-particle":"","parse-names":false,"suffix":""},{"dropping-particle":"","family":"Miyajima","given":"Naoko","non-dropping-particle":"","parse-names":false,"suffix":""},{"dropping-particle":"","family":"Taguchi","given":"Fumihiro","non-dropping-particle":"","parse-names":false,"suffix":""},{"dropping-particle":"","family":"Itamura","given":"Shigeyuki","non-dropping-particle":"","parse-names":false,"suffix":""},{"dropping-particle":"","family":"Kurane","given":"Ichiro","non-dropping-particle":"","parse-names":false,"suffix":""},{"dropping-particle":"","family":"Morikawa","given":"Shigeru","non-dropping-particle":"","parse-names":false,"suffix":""}],"container-title":"Journal of General Virology","id":"ITEM-2","issue":"8","issued":{"date-parts":[["2005"]]},"page":"2269-2274","title":"Vesicular stomatitis virus pseudotyped with severe acute respiratory syndrome coronavirus spike protein","type":"article-journal","volume":"86"},"uris":["http://www.mendeley.com/documents/?uuid=967eed11-67a5-41f9-881b-1b4c88da5aed"]},{"id":"ITEM-3","itemData":{"DOI":"10.1099/vir.0.009704-0","ISSN":"00221317","abstract":"The surface proteins S of severe acute respiratory syndrome coronavirus (SARS-CoV) and transmissible gastroenteritis virus (TGEV) were compared for their ability to mediate infection of viral pseudotypes based on vesicular stomatitis virus (VSV). The cell tropism of the respective pseudotypes corresponded to the tropism of the viruses from which the S protein was derived. Higher infectivity values were obtained with the SARS-CoV S protein than with the TGEV S protein. Differences were observed with respect to the importance of the cytoplasmic tail and the membrane anchor of the S proteins. In the case of the SARS-CoV S protein, truncation of the cytoplasmic tail resulted in increased infectivity. For the TGEV S protein, the inactivation of an intracellular retention signal in the cytoplasmic tail was required. Exchange of the membrane anchor of the S proteins led to a low infection efficiency. Our results indicate that related glycoproteins may show substantial differences in their ability to mediate pseudotype infection. © 2009 SGM.","author":[{"dropping-particle":"","family":"Schwegmann-Weßels","given":"Christel","non-dropping-particle":"","parse-names":false,"suffix":""},{"dropping-particle":"","family":"Glende","given":"Jörg","non-dropping-particle":"","parse-names":false,"suffix":""},{"dropping-particle":"","family":"Ren","given":"Xiaofeng","non-dropping-particle":"","parse-names":false,"suffix":""},{"dropping-particle":"","family":"Qu","given":"Xiuxia","non-dropping-particle":"","parse-names":false,"suffix":""},{"dropping-particle":"","family":"Deng","given":"Hongkui","non-dropping-particle":"","parse-names":false,"suffix":""},{"dropping-particle":"","family":"Enjuanes","given":"Luis","non-dropping-particle":"","parse-names":false,"suffix":""},{"dropping-particle":"","family":"Herrler","given":"Georg","non-dropping-particle":"","parse-names":false,"suffix":""}],"container-title":"Journal of General Virology","id":"ITEM-3","issue":"7","issued":{"date-parts":[["2009"]]},"page":"1724-1729","title":"Comparison of vesicular stomatitis virus pseudotyped with the S proteins from a porcine and a human coronavirus","type":"article-journal","volume":"90"},"uris":["http://www.mendeley.com/documents/?uuid=bacab9d1-32dc-4bae-91bd-d708298f9c68"]},{"id":"ITEM-4","itemData":{"DOI":"10.1128/JVI.78.19.10628-10635.2004","ISSN":"0022-538X","abstract":"Infection of receptor-bearing cells by coronaviruses is mediated by their spike (S) proteins. The coronavirus (SARS-CoV) that causes severe acute respiratory syndrome (SARS) infects cells expressing the receptor angiotensin-converting enzyme 2 (ACE2). Here we show that codon optimization of the SARS-CoV S-protein gene substantially enhanced S-protein expression. We also found that two retroviruses, simian immunodeficiency virus (SIV) and murine leukemia virus, both expressing green fluorescent protein and pseudotyped with SARS-CoV S protein or S-protein variants, efficiently infected HEK293T cells stably expressing ACE2. Infection mediated by an S-protein variant whose cytoplasmic domain had been truncated and altered to include a fragment of the cytoplasmic tail of the human immunodeficiency virus type 1 envelope glycoprotein was, in both cases, substantially more efficient than that mediated by wild-type S protein. Using S-protein-pseudotyped SIV, we found that the enzymatic activity of ACE2 made no contribution to S-protein-mediated infection. Finally, we show that a soluble and catalytically inactive form of ACE2 potently blocked infection by S-protein-pseudotyped retrovirus and by SARS-CoV. These results permit studies of SARS-CoV entry inhibitors without the use of live virus and suggest a candidate therapy for SARS.","author":[{"dropping-particle":"","family":"Moore","given":"Michael J.","non-dropping-particle":"","parse-names":false,"suffix":""},{"dropping-particle":"","family":"Dorfman","given":"Tatyana","non-dropping-particle":"","parse-names":false,"suffix":""},{"dropping-particle":"","family":"Li","given":"Wenhui","non-dropping-particle":"","parse-names":false,"suffix":""},{"dropping-particle":"","family":"Wong","given":"Swee Kee","non-dropping-particle":"","parse-names":false,"suffix":""},{"dropping-particle":"","family":"Li","given":"Yanhan","non-dropping-particle":"","parse-names":false,"suffix":""},{"dropping-particle":"","family":"Kuhn","given":"Jens H.","non-dropping-particle":"","parse-names":false,"suffix":""},{"dropping-particle":"","family":"Coderre","given":"James","non-dropping-particle":"","parse-names":false,"suffix":""},{"dropping-particle":"","family":"Vasilieva","given":"Natalya","non-dropping-particle":"","parse-names":false,"suffix":""},{"dropping-particle":"","family":"Han","given":"Zhongchao","non-dropping-particle":"","parse-names":false,"suffix":""},{"dropping-particle":"","family":"Greenough","given":"Thomas C.","non-dropping-particle":"","parse-names":false,"suffix":""},{"dropping-particle":"","family":"Farzan","given":"Michael","non-dropping-particle":"","parse-names":false,"suffix":""},{"dropping-particle":"","family":"Choe","given":"Hyeryun","non-dropping-particle":"","parse-names":false,"suffix":""}],"container-title":"Journal of Virology","id":"ITEM-4","issue":"19","issued":{"date-parts":[["2004","10","1"]]},"page":"10628-10635","title":"Retroviruses Pseudotyped with the Severe Acute Respiratory Syndrome Coronavirus Spike Protein Efficiently Infect Cells Expressing Angiotensin-Converting Enzyme 2","type":"article-journal","volume":"78"},"uris":["http://www.mendeley.com/documents/?uuid=ab0f67e5-f5f9-4c12-81f2-f5beb2e5830f"]}],"mendeley":{"formattedCitation":"[27,46–48]","plainTextFormattedCitation":"[27,46–48]","previouslyFormattedCitation":"[27,46–48]"},"properties":{"noteIndex":0},"schema":"https://github.com/citation-style-language/schema/raw/master/csl-citation.json"}</w:instrText>
      </w:r>
      <w:r w:rsidR="00AE1D71" w:rsidRPr="00C949FF">
        <w:rPr>
          <w:b w:val="0"/>
          <w:bCs/>
          <w:i/>
          <w:iCs/>
        </w:rPr>
        <w:fldChar w:fldCharType="separate"/>
      </w:r>
      <w:r w:rsidR="00084241" w:rsidRPr="00084241">
        <w:rPr>
          <w:b w:val="0"/>
          <w:bCs/>
          <w:iCs/>
          <w:noProof/>
        </w:rPr>
        <w:t>[27,46–48]</w:t>
      </w:r>
      <w:r w:rsidR="00AE1D71" w:rsidRPr="00C949FF">
        <w:rPr>
          <w:b w:val="0"/>
          <w:bCs/>
          <w:i/>
          <w:iCs/>
        </w:rPr>
        <w:fldChar w:fldCharType="end"/>
      </w:r>
      <w:r w:rsidR="002E40F9" w:rsidRPr="00C949FF">
        <w:rPr>
          <w:b w:val="0"/>
          <w:bCs/>
          <w:lang w:eastAsia="zh-CN"/>
        </w:rPr>
        <w:t>,</w:t>
      </w:r>
      <w:r w:rsidR="002E40F9">
        <w:rPr>
          <w:b w:val="0"/>
          <w:bCs/>
          <w:lang w:eastAsia="zh-CN"/>
        </w:rPr>
        <w:t xml:space="preserve"> our results suggest that modifications to the cytoplasmic tail</w:t>
      </w:r>
      <w:ins w:id="176" w:author="Kate D Crawford" w:date="2020-04-19T21:09:00Z">
        <w:r w:rsidR="007B2438">
          <w:rPr>
            <w:b w:val="0"/>
            <w:bCs/>
            <w:lang w:eastAsia="zh-CN"/>
          </w:rPr>
          <w:t xml:space="preserve"> of</w:t>
        </w:r>
      </w:ins>
      <w:r w:rsidR="002E40F9">
        <w:rPr>
          <w:b w:val="0"/>
          <w:bCs/>
          <w:lang w:eastAsia="zh-CN"/>
        </w:rPr>
        <w:t xml:space="preserve"> </w:t>
      </w:r>
      <w:r w:rsidR="003900A8">
        <w:rPr>
          <w:b w:val="0"/>
          <w:bCs/>
          <w:lang w:eastAsia="zh-CN"/>
        </w:rPr>
        <w:t>the</w:t>
      </w:r>
      <w:r w:rsidR="00AA006F">
        <w:rPr>
          <w:b w:val="0"/>
          <w:bCs/>
          <w:lang w:eastAsia="zh-CN"/>
        </w:rPr>
        <w:t xml:space="preserve"> SARS-CoV-2 </w:t>
      </w:r>
      <w:r w:rsidR="003900A8">
        <w:rPr>
          <w:b w:val="0"/>
          <w:bCs/>
          <w:lang w:eastAsia="zh-CN"/>
        </w:rPr>
        <w:t xml:space="preserve">Spike </w:t>
      </w:r>
      <w:commentRangeStart w:id="177"/>
      <w:r w:rsidR="002E40F9">
        <w:rPr>
          <w:b w:val="0"/>
          <w:bCs/>
          <w:lang w:eastAsia="zh-CN"/>
        </w:rPr>
        <w:t>should be made and tested with caution</w:t>
      </w:r>
      <w:r w:rsidR="00041425">
        <w:rPr>
          <w:b w:val="0"/>
          <w:bCs/>
          <w:lang w:eastAsia="zh-CN"/>
        </w:rPr>
        <w:t xml:space="preserve">. </w:t>
      </w:r>
      <w:commentRangeEnd w:id="177"/>
      <w:r w:rsidR="008F3DBD">
        <w:rPr>
          <w:rStyle w:val="CommentReference"/>
          <w:rFonts w:ascii="Times New Roman" w:hAnsi="Times New Roman"/>
          <w:b w:val="0"/>
          <w:snapToGrid/>
          <w:lang w:bidi="ar-SA"/>
        </w:rPr>
        <w:commentReference w:id="177"/>
      </w:r>
    </w:p>
    <w:p w14:paraId="2B47CF83" w14:textId="038B8803" w:rsidR="00007C7B" w:rsidRDefault="00007C7B" w:rsidP="008F3DBD">
      <w:pPr>
        <w:pStyle w:val="MDPI21heading1"/>
        <w:ind w:firstLine="420"/>
        <w:jc w:val="both"/>
        <w:rPr>
          <w:b w:val="0"/>
          <w:bCs/>
          <w:lang w:eastAsia="zh-CN"/>
        </w:rPr>
        <w:pPrChange w:id="178" w:author="Kate D Crawford" w:date="2020-04-19T20:41:00Z">
          <w:pPr>
            <w:pStyle w:val="MDPI21heading1"/>
            <w:ind w:firstLine="420"/>
          </w:pPr>
        </w:pPrChange>
      </w:pPr>
      <w:commentRangeStart w:id="179"/>
      <w:r>
        <w:rPr>
          <w:b w:val="0"/>
          <w:bCs/>
          <w:lang w:eastAsia="zh-CN"/>
        </w:rPr>
        <w:t>Overall, we have developed</w:t>
      </w:r>
      <w:r w:rsidR="008429DC">
        <w:rPr>
          <w:b w:val="0"/>
          <w:bCs/>
          <w:lang w:eastAsia="zh-CN"/>
        </w:rPr>
        <w:t xml:space="preserve"> an assay</w:t>
      </w:r>
      <w:r>
        <w:rPr>
          <w:b w:val="0"/>
          <w:bCs/>
          <w:lang w:eastAsia="zh-CN"/>
        </w:rPr>
        <w:t>–</w:t>
      </w:r>
      <w:r w:rsidR="008429DC">
        <w:rPr>
          <w:b w:val="0"/>
          <w:bCs/>
          <w:lang w:eastAsia="zh-CN"/>
        </w:rPr>
        <w:t>for which we have now made the protocol and reagents</w:t>
      </w:r>
      <w:r>
        <w:rPr>
          <w:b w:val="0"/>
          <w:bCs/>
          <w:lang w:eastAsia="zh-CN"/>
        </w:rPr>
        <w:t xml:space="preserve"> widely available–</w:t>
      </w:r>
      <w:r w:rsidR="008429DC">
        <w:rPr>
          <w:b w:val="0"/>
          <w:bCs/>
          <w:lang w:eastAsia="zh-CN"/>
        </w:rPr>
        <w:t>to study</w:t>
      </w:r>
      <w:r>
        <w:rPr>
          <w:b w:val="0"/>
          <w:bCs/>
          <w:lang w:eastAsia="zh-CN"/>
        </w:rPr>
        <w:t xml:space="preserve"> the neutralizing immune response to SARS-CoV-2</w:t>
      </w:r>
      <w:r w:rsidR="008429DC">
        <w:rPr>
          <w:b w:val="0"/>
          <w:bCs/>
          <w:lang w:eastAsia="zh-CN"/>
        </w:rPr>
        <w:t xml:space="preserve"> in a BSL-2 laboratory</w:t>
      </w:r>
      <w:r>
        <w:rPr>
          <w:b w:val="0"/>
          <w:bCs/>
          <w:lang w:eastAsia="zh-CN"/>
        </w:rPr>
        <w:t xml:space="preserve">. </w:t>
      </w:r>
      <w:r w:rsidR="008429DC">
        <w:rPr>
          <w:b w:val="0"/>
          <w:bCs/>
          <w:lang w:eastAsia="zh-CN"/>
        </w:rPr>
        <w:t>Furthermore</w:t>
      </w:r>
      <w:r>
        <w:rPr>
          <w:b w:val="0"/>
          <w:bCs/>
          <w:lang w:eastAsia="zh-CN"/>
        </w:rPr>
        <w:t xml:space="preserve">, </w:t>
      </w:r>
      <w:r w:rsidR="008429DC">
        <w:rPr>
          <w:b w:val="0"/>
          <w:bCs/>
          <w:lang w:eastAsia="zh-CN"/>
        </w:rPr>
        <w:t xml:space="preserve">this assay allows </w:t>
      </w:r>
      <w:r>
        <w:rPr>
          <w:b w:val="0"/>
          <w:bCs/>
          <w:lang w:eastAsia="zh-CN"/>
        </w:rPr>
        <w:t xml:space="preserve">human serum and/or plasma samples </w:t>
      </w:r>
      <w:r w:rsidR="008429DC">
        <w:rPr>
          <w:b w:val="0"/>
          <w:bCs/>
          <w:lang w:eastAsia="zh-CN"/>
        </w:rPr>
        <w:t xml:space="preserve">to be screened </w:t>
      </w:r>
      <w:r>
        <w:rPr>
          <w:b w:val="0"/>
          <w:bCs/>
          <w:lang w:eastAsia="zh-CN"/>
        </w:rPr>
        <w:t xml:space="preserve">for neutralization of SARS-CoV-2 in a convenient 96-well </w:t>
      </w:r>
      <w:r w:rsidR="008429DC">
        <w:rPr>
          <w:b w:val="0"/>
          <w:bCs/>
          <w:lang w:eastAsia="zh-CN"/>
        </w:rPr>
        <w:t xml:space="preserve">format, which </w:t>
      </w:r>
      <w:r>
        <w:rPr>
          <w:b w:val="0"/>
          <w:bCs/>
          <w:lang w:eastAsia="zh-CN"/>
        </w:rPr>
        <w:t xml:space="preserve">will help </w:t>
      </w:r>
      <w:r w:rsidR="008429DC">
        <w:rPr>
          <w:b w:val="0"/>
          <w:bCs/>
          <w:lang w:eastAsia="zh-CN"/>
        </w:rPr>
        <w:t>facilitate the testing of large numbers of patient samples to better understand the development of neutralizing immunity and to potentially screen donors for passive transfer of convalescent plasma, a treatment option currently being pursued</w:t>
      </w:r>
      <w:r w:rsidR="006F374D">
        <w:rPr>
          <w:b w:val="0"/>
          <w:bCs/>
          <w:lang w:eastAsia="zh-CN"/>
        </w:rPr>
        <w:t xml:space="preserve"> </w:t>
      </w:r>
      <w:r w:rsidR="006F374D">
        <w:rPr>
          <w:b w:val="0"/>
          <w:bCs/>
          <w:color w:val="FF0000"/>
          <w:lang w:eastAsia="zh-CN"/>
        </w:rPr>
        <w:t xml:space="preserve">(perhaps cite: </w:t>
      </w:r>
      <w:r w:rsidR="006C5F5E">
        <w:fldChar w:fldCharType="begin"/>
      </w:r>
      <w:r w:rsidR="006C5F5E">
        <w:instrText xml:space="preserve"> HYPERLINK "https://www.ncbi.nlm.nih.gov/pubmed/32254064" </w:instrText>
      </w:r>
      <w:r w:rsidR="006C5F5E">
        <w:fldChar w:fldCharType="separate"/>
      </w:r>
      <w:r w:rsidR="006F374D" w:rsidRPr="000764A8">
        <w:rPr>
          <w:rStyle w:val="Hyperlink"/>
          <w:b w:val="0"/>
          <w:bCs/>
          <w:lang w:eastAsia="zh-CN"/>
        </w:rPr>
        <w:t>https://www.ncbi.nlm.nih.gov/pubmed/32254064</w:t>
      </w:r>
      <w:r w:rsidR="006C5F5E">
        <w:rPr>
          <w:rStyle w:val="Hyperlink"/>
          <w:b w:val="0"/>
          <w:bCs/>
          <w:lang w:eastAsia="zh-CN"/>
        </w:rPr>
        <w:fldChar w:fldCharType="end"/>
      </w:r>
      <w:r w:rsidR="006F374D">
        <w:rPr>
          <w:b w:val="0"/>
          <w:bCs/>
          <w:color w:val="FF0000"/>
          <w:lang w:eastAsia="zh-CN"/>
        </w:rPr>
        <w:t xml:space="preserve"> and </w:t>
      </w:r>
      <w:r w:rsidR="006C5F5E">
        <w:fldChar w:fldCharType="begin"/>
      </w:r>
      <w:r w:rsidR="006C5F5E">
        <w:instrText xml:space="preserve"> HYPERLINK "https://www.ncbi.nlm.nih.gov/pubmed/32253318" </w:instrText>
      </w:r>
      <w:r w:rsidR="006C5F5E">
        <w:fldChar w:fldCharType="separate"/>
      </w:r>
      <w:r w:rsidR="006F374D" w:rsidRPr="000764A8">
        <w:rPr>
          <w:rStyle w:val="Hyperlink"/>
          <w:b w:val="0"/>
          <w:bCs/>
          <w:lang w:eastAsia="zh-CN"/>
        </w:rPr>
        <w:t>https://www.ncbi.nlm.nih.gov/pubmed/32253318</w:t>
      </w:r>
      <w:r w:rsidR="006C5F5E">
        <w:rPr>
          <w:rStyle w:val="Hyperlink"/>
          <w:b w:val="0"/>
          <w:bCs/>
          <w:lang w:eastAsia="zh-CN"/>
        </w:rPr>
        <w:fldChar w:fldCharType="end"/>
      </w:r>
      <w:r w:rsidR="006F374D">
        <w:rPr>
          <w:b w:val="0"/>
          <w:bCs/>
          <w:color w:val="FF0000"/>
          <w:lang w:eastAsia="zh-CN"/>
        </w:rPr>
        <w:t xml:space="preserve"> just about the use of convalescent plasma (although I've only read the abstracts). </w:t>
      </w:r>
      <w:r w:rsidR="008429DC">
        <w:rPr>
          <w:b w:val="0"/>
          <w:bCs/>
          <w:lang w:eastAsia="zh-CN"/>
        </w:rPr>
        <w:t xml:space="preserve"> </w:t>
      </w:r>
      <w:commentRangeEnd w:id="179"/>
      <w:r w:rsidR="00803318">
        <w:rPr>
          <w:rStyle w:val="CommentReference"/>
          <w:rFonts w:ascii="Times New Roman" w:hAnsi="Times New Roman"/>
          <w:b w:val="0"/>
          <w:snapToGrid/>
          <w:lang w:bidi="ar-SA"/>
        </w:rPr>
        <w:commentReference w:id="179"/>
      </w:r>
    </w:p>
    <w:p w14:paraId="6CB880F7" w14:textId="15C4190A" w:rsidR="007B5FA4" w:rsidRPr="00325902" w:rsidRDefault="007B5FA4" w:rsidP="007B5FA4">
      <w:pPr>
        <w:pStyle w:val="MDPI21heading1"/>
      </w:pPr>
      <w:r>
        <w:rPr>
          <w:lang w:eastAsia="zh-CN"/>
        </w:rPr>
        <w:t>4</w:t>
      </w:r>
      <w:r w:rsidRPr="00325902">
        <w:rPr>
          <w:lang w:eastAsia="zh-CN"/>
        </w:rPr>
        <w:t xml:space="preserve">. </w:t>
      </w:r>
      <w:r w:rsidRPr="00325902">
        <w:t xml:space="preserve">Materials and Methods </w:t>
      </w:r>
    </w:p>
    <w:p w14:paraId="67D5050F" w14:textId="6D5AF7ED" w:rsidR="00E65C58" w:rsidRDefault="00E65C58" w:rsidP="000B4C54">
      <w:pPr>
        <w:pStyle w:val="MDPI61Supplementary"/>
        <w:rPr>
          <w:bCs/>
          <w:i/>
          <w:iCs/>
        </w:rPr>
      </w:pPr>
      <w:r>
        <w:rPr>
          <w:bCs/>
          <w:i/>
          <w:iCs/>
        </w:rPr>
        <w:t>4.1. Plasmid</w:t>
      </w:r>
      <w:r w:rsidR="004616E3">
        <w:rPr>
          <w:bCs/>
          <w:i/>
          <w:iCs/>
        </w:rPr>
        <w:t>s</w:t>
      </w:r>
      <w:r w:rsidR="006C5456">
        <w:rPr>
          <w:bCs/>
          <w:i/>
          <w:iCs/>
        </w:rPr>
        <w:t>.</w:t>
      </w:r>
    </w:p>
    <w:p w14:paraId="015B1956" w14:textId="2CA02EDD" w:rsidR="001B36E1" w:rsidRPr="00D03136" w:rsidRDefault="001A20DA" w:rsidP="00463165">
      <w:pPr>
        <w:snapToGrid w:val="0"/>
        <w:spacing w:line="240" w:lineRule="auto"/>
        <w:rPr>
          <w:color w:val="auto"/>
          <w:sz w:val="18"/>
          <w:szCs w:val="18"/>
          <w:lang w:eastAsia="en-US"/>
        </w:rPr>
        <w:pPrChange w:id="180" w:author="Kate D Crawford" w:date="2020-04-19T20:05:00Z">
          <w:pPr>
            <w:snapToGrid w:val="0"/>
            <w:spacing w:line="240" w:lineRule="auto"/>
            <w:jc w:val="left"/>
          </w:pPr>
        </w:pPrChange>
      </w:pPr>
      <w:r w:rsidRPr="008B7FF1">
        <w:rPr>
          <w:rFonts w:ascii="Palatino Linotype" w:hAnsi="Palatino Linotype"/>
          <w:bCs/>
          <w:sz w:val="18"/>
          <w:szCs w:val="18"/>
        </w:rPr>
        <w:t xml:space="preserve">The sequences of all plasmids used in this study are available in </w:t>
      </w:r>
      <w:proofErr w:type="spellStart"/>
      <w:r w:rsidRPr="008B7FF1">
        <w:rPr>
          <w:rFonts w:ascii="Palatino Linotype" w:hAnsi="Palatino Linotype"/>
          <w:bCs/>
          <w:sz w:val="18"/>
          <w:szCs w:val="18"/>
        </w:rPr>
        <w:t>Genbank</w:t>
      </w:r>
      <w:proofErr w:type="spellEnd"/>
      <w:r w:rsidRPr="008B7FF1">
        <w:rPr>
          <w:rFonts w:ascii="Palatino Linotype" w:hAnsi="Palatino Linotype"/>
          <w:bCs/>
          <w:sz w:val="18"/>
          <w:szCs w:val="18"/>
        </w:rPr>
        <w:t xml:space="preserve"> format in </w:t>
      </w:r>
      <w:r w:rsidRPr="008B7FF1">
        <w:rPr>
          <w:rFonts w:ascii="Palatino Linotype" w:hAnsi="Palatino Linotype"/>
          <w:b/>
          <w:sz w:val="18"/>
          <w:szCs w:val="18"/>
        </w:rPr>
        <w:t>File S1</w:t>
      </w:r>
      <w:r w:rsidRPr="008B7FF1">
        <w:rPr>
          <w:rFonts w:ascii="Palatino Linotype" w:hAnsi="Palatino Linotype"/>
          <w:bCs/>
          <w:sz w:val="18"/>
          <w:szCs w:val="18"/>
        </w:rPr>
        <w:t xml:space="preserve"> and are also at </w:t>
      </w:r>
      <w:r w:rsidR="006C5F5E">
        <w:fldChar w:fldCharType="begin"/>
      </w:r>
      <w:r w:rsidR="006C5F5E">
        <w:instrText xml:space="preserve"> HYPERLINK "https://github.com/jbloomlab/SARS-CoV-2_lentiviral_pseudotype/tree/master/plasmid_maps" </w:instrText>
      </w:r>
      <w:r w:rsidR="006C5F5E">
        <w:fldChar w:fldCharType="separate"/>
      </w:r>
      <w:r w:rsidR="008B7FF1" w:rsidRPr="008B7FF1">
        <w:rPr>
          <w:rStyle w:val="Hyperlink"/>
          <w:rFonts w:ascii="Palatino Linotype" w:hAnsi="Palatino Linotype"/>
          <w:sz w:val="18"/>
          <w:szCs w:val="18"/>
        </w:rPr>
        <w:t>https://github.com/jbloomlab/SARS-CoV-2_lentiviral_pseudotype/tree/master/plasmid_maps</w:t>
      </w:r>
      <w:r w:rsidR="006C5F5E">
        <w:rPr>
          <w:rStyle w:val="Hyperlink"/>
          <w:rFonts w:ascii="Palatino Linotype" w:hAnsi="Palatino Linotype"/>
          <w:sz w:val="18"/>
          <w:szCs w:val="18"/>
        </w:rPr>
        <w:fldChar w:fldCharType="end"/>
      </w:r>
      <w:r w:rsidR="008B7FF1" w:rsidRPr="008B7FF1">
        <w:rPr>
          <w:rFonts w:ascii="Palatino Linotype" w:hAnsi="Palatino Linotype"/>
          <w:sz w:val="18"/>
          <w:szCs w:val="18"/>
        </w:rPr>
        <w:t>.</w:t>
      </w:r>
      <w:r w:rsidR="001B36E1">
        <w:rPr>
          <w:rFonts w:ascii="Palatino Linotype" w:hAnsi="Palatino Linotype"/>
          <w:sz w:val="18"/>
          <w:szCs w:val="18"/>
        </w:rPr>
        <w:t xml:space="preserve"> The plasmids </w:t>
      </w:r>
      <w:r w:rsidR="00A2625F">
        <w:rPr>
          <w:rFonts w:ascii="Palatino Linotype" w:hAnsi="Palatino Linotype"/>
          <w:sz w:val="18"/>
          <w:szCs w:val="18"/>
        </w:rPr>
        <w:t>themselves are</w:t>
      </w:r>
      <w:r w:rsidR="001B36E1">
        <w:rPr>
          <w:rFonts w:ascii="Palatino Linotype" w:hAnsi="Palatino Linotype"/>
          <w:sz w:val="18"/>
          <w:szCs w:val="18"/>
        </w:rPr>
        <w:t xml:space="preserve"> </w:t>
      </w:r>
      <w:r w:rsidR="001B36E1" w:rsidRPr="00D03136">
        <w:rPr>
          <w:rFonts w:ascii="Palatino Linotype" w:hAnsi="Palatino Linotype"/>
          <w:sz w:val="18"/>
          <w:szCs w:val="18"/>
        </w:rPr>
        <w:t xml:space="preserve">available in BEI Resources </w:t>
      </w:r>
      <w:r w:rsidR="00D03136" w:rsidRPr="00D03136">
        <w:rPr>
          <w:rFonts w:ascii="Palatino Linotype" w:hAnsi="Palatino Linotype"/>
          <w:sz w:val="18"/>
          <w:szCs w:val="18"/>
        </w:rPr>
        <w:t>(</w:t>
      </w:r>
      <w:r w:rsidR="006C5F5E">
        <w:fldChar w:fldCharType="begin"/>
      </w:r>
      <w:r w:rsidR="006C5F5E">
        <w:instrText xml:space="preserve"> HYPERLINK "https://www.beiresources.org/" </w:instrText>
      </w:r>
      <w:r w:rsidR="006C5F5E">
        <w:fldChar w:fldCharType="separate"/>
      </w:r>
      <w:r w:rsidR="00D03136" w:rsidRPr="00D03136">
        <w:rPr>
          <w:rStyle w:val="Hyperlink"/>
          <w:rFonts w:ascii="Palatino Linotype" w:hAnsi="Palatino Linotype"/>
          <w:sz w:val="18"/>
          <w:szCs w:val="18"/>
        </w:rPr>
        <w:t>https://www.beiresources.org/</w:t>
      </w:r>
      <w:r w:rsidR="006C5F5E">
        <w:rPr>
          <w:rStyle w:val="Hyperlink"/>
          <w:rFonts w:ascii="Palatino Linotype" w:hAnsi="Palatino Linotype"/>
          <w:sz w:val="18"/>
          <w:szCs w:val="18"/>
        </w:rPr>
        <w:fldChar w:fldCharType="end"/>
      </w:r>
      <w:r w:rsidR="00D03136" w:rsidRPr="00D03136">
        <w:rPr>
          <w:rFonts w:ascii="Palatino Linotype" w:hAnsi="Palatino Linotype"/>
          <w:sz w:val="18"/>
          <w:szCs w:val="18"/>
        </w:rPr>
        <w:t xml:space="preserve">) </w:t>
      </w:r>
      <w:r w:rsidR="001B36E1" w:rsidRPr="00D03136">
        <w:rPr>
          <w:rFonts w:ascii="Palatino Linotype" w:hAnsi="Palatino Linotype"/>
          <w:sz w:val="18"/>
          <w:szCs w:val="18"/>
        </w:rPr>
        <w:t>with the following catalog numbers:</w:t>
      </w:r>
    </w:p>
    <w:p w14:paraId="55E62813" w14:textId="055560FF" w:rsidR="001A20DA" w:rsidRPr="00883B09" w:rsidRDefault="00B54589" w:rsidP="00463165">
      <w:pPr>
        <w:pStyle w:val="ListParagraph"/>
        <w:numPr>
          <w:ilvl w:val="0"/>
          <w:numId w:val="6"/>
        </w:numPr>
        <w:snapToGrid w:val="0"/>
        <w:spacing w:line="240" w:lineRule="auto"/>
        <w:contextualSpacing w:val="0"/>
        <w:rPr>
          <w:rFonts w:ascii="Palatino Linotype" w:hAnsi="Palatino Linotype"/>
          <w:color w:val="auto"/>
          <w:sz w:val="18"/>
          <w:szCs w:val="18"/>
          <w:lang w:eastAsia="en-US"/>
        </w:rPr>
        <w:pPrChange w:id="181" w:author="Kate D Crawford" w:date="2020-04-19T20:05:00Z">
          <w:pPr>
            <w:pStyle w:val="ListParagraph"/>
            <w:numPr>
              <w:numId w:val="6"/>
            </w:numPr>
            <w:snapToGrid w:val="0"/>
            <w:spacing w:line="240" w:lineRule="auto"/>
            <w:ind w:left="780" w:hanging="360"/>
            <w:contextualSpacing w:val="0"/>
            <w:jc w:val="left"/>
          </w:pPr>
        </w:pPrChange>
      </w:pPr>
      <w:r>
        <w:rPr>
          <w:rFonts w:ascii="Palatino Linotype" w:hAnsi="Palatino Linotype"/>
          <w:color w:val="auto"/>
          <w:sz w:val="18"/>
          <w:szCs w:val="18"/>
          <w:lang w:eastAsia="en-US"/>
        </w:rPr>
        <w:t xml:space="preserve">pHAGE2-EF1aInt-ACE2-WT (BEI catalog number NR52512): lentiviral backbone plasmid expressing </w:t>
      </w:r>
      <w:r w:rsidR="00A82D5A">
        <w:rPr>
          <w:rFonts w:ascii="Palatino Linotype" w:hAnsi="Palatino Linotype"/>
          <w:color w:val="auto"/>
          <w:sz w:val="18"/>
          <w:szCs w:val="18"/>
          <w:lang w:eastAsia="en-US"/>
        </w:rPr>
        <w:t xml:space="preserve">the human ACE2 </w:t>
      </w:r>
      <w:r w:rsidR="00A82D5A" w:rsidRPr="00A82D5A">
        <w:rPr>
          <w:rFonts w:ascii="Palatino Linotype" w:hAnsi="Palatino Linotype"/>
          <w:color w:val="auto"/>
          <w:sz w:val="18"/>
          <w:szCs w:val="18"/>
          <w:lang w:eastAsia="en-US"/>
        </w:rPr>
        <w:t>gene (</w:t>
      </w:r>
      <w:r w:rsidR="00A82D5A" w:rsidRPr="00A82D5A">
        <w:rPr>
          <w:rFonts w:ascii="Palatino Linotype" w:hAnsi="Palatino Linotype"/>
          <w:bCs/>
          <w:sz w:val="18"/>
          <w:szCs w:val="18"/>
        </w:rPr>
        <w:t>GenBank ID</w:t>
      </w:r>
      <w:r w:rsidR="00A82D5A">
        <w:rPr>
          <w:rFonts w:ascii="Palatino Linotype" w:hAnsi="Palatino Linotype"/>
          <w:bCs/>
          <w:sz w:val="18"/>
          <w:szCs w:val="18"/>
        </w:rPr>
        <w:t xml:space="preserve"> for human ACE2 is</w:t>
      </w:r>
      <w:r w:rsidR="00A82D5A" w:rsidRPr="00A82D5A">
        <w:rPr>
          <w:rFonts w:ascii="Palatino Linotype" w:hAnsi="Palatino Linotype"/>
          <w:bCs/>
          <w:sz w:val="18"/>
          <w:szCs w:val="18"/>
        </w:rPr>
        <w:t xml:space="preserve"> NM_021804</w:t>
      </w:r>
      <w:r w:rsidR="00A82D5A">
        <w:rPr>
          <w:rFonts w:ascii="Palatino Linotype" w:hAnsi="Palatino Linotype"/>
          <w:bCs/>
          <w:sz w:val="18"/>
          <w:szCs w:val="18"/>
        </w:rPr>
        <w:t>) under an EF1a promoter with an intron to increase expression.</w:t>
      </w:r>
    </w:p>
    <w:p w14:paraId="3776D7C0" w14:textId="62D9FEC9" w:rsidR="00883B09" w:rsidRDefault="00883B09" w:rsidP="00463165">
      <w:pPr>
        <w:pStyle w:val="ListParagraph"/>
        <w:numPr>
          <w:ilvl w:val="0"/>
          <w:numId w:val="6"/>
        </w:numPr>
        <w:snapToGrid w:val="0"/>
        <w:spacing w:line="240" w:lineRule="auto"/>
        <w:contextualSpacing w:val="0"/>
        <w:rPr>
          <w:rFonts w:ascii="Palatino Linotype" w:hAnsi="Palatino Linotype"/>
          <w:color w:val="auto"/>
          <w:sz w:val="18"/>
          <w:szCs w:val="18"/>
          <w:lang w:eastAsia="en-US"/>
        </w:rPr>
        <w:pPrChange w:id="182" w:author="Kate D Crawford" w:date="2020-04-19T20:05:00Z">
          <w:pPr>
            <w:pStyle w:val="ListParagraph"/>
            <w:numPr>
              <w:numId w:val="6"/>
            </w:numPr>
            <w:snapToGrid w:val="0"/>
            <w:spacing w:line="240" w:lineRule="auto"/>
            <w:ind w:left="780" w:hanging="360"/>
            <w:contextualSpacing w:val="0"/>
            <w:jc w:val="left"/>
          </w:pPr>
        </w:pPrChange>
      </w:pPr>
      <w:r>
        <w:rPr>
          <w:rFonts w:ascii="Palatino Linotype" w:hAnsi="Palatino Linotype"/>
          <w:color w:val="auto"/>
          <w:sz w:val="18"/>
          <w:szCs w:val="18"/>
          <w:lang w:eastAsia="en-US"/>
        </w:rPr>
        <w:t>HDM-</w:t>
      </w:r>
      <w:proofErr w:type="spellStart"/>
      <w:r>
        <w:rPr>
          <w:rFonts w:ascii="Palatino Linotype" w:hAnsi="Palatino Linotype"/>
          <w:color w:val="auto"/>
          <w:sz w:val="18"/>
          <w:szCs w:val="18"/>
          <w:lang w:eastAsia="en-US"/>
        </w:rPr>
        <w:t>IDTSpike</w:t>
      </w:r>
      <w:proofErr w:type="spellEnd"/>
      <w:r>
        <w:rPr>
          <w:rFonts w:ascii="Palatino Linotype" w:hAnsi="Palatino Linotype"/>
          <w:color w:val="auto"/>
          <w:sz w:val="18"/>
          <w:szCs w:val="18"/>
          <w:lang w:eastAsia="en-US"/>
        </w:rPr>
        <w:t>-</w:t>
      </w:r>
      <w:proofErr w:type="spellStart"/>
      <w:r>
        <w:rPr>
          <w:rFonts w:ascii="Palatino Linotype" w:hAnsi="Palatino Linotype"/>
          <w:color w:val="auto"/>
          <w:sz w:val="18"/>
          <w:szCs w:val="18"/>
          <w:lang w:eastAsia="en-US"/>
        </w:rPr>
        <w:t>fixK</w:t>
      </w:r>
      <w:proofErr w:type="spellEnd"/>
      <w:r>
        <w:rPr>
          <w:rFonts w:ascii="Palatino Linotype" w:hAnsi="Palatino Linotype"/>
          <w:color w:val="auto"/>
          <w:sz w:val="18"/>
          <w:szCs w:val="18"/>
          <w:lang w:eastAsia="en-US"/>
        </w:rPr>
        <w:t>-HA-tail (BEI catalog number NR52513):</w:t>
      </w:r>
      <w:r w:rsidR="00505ED3">
        <w:rPr>
          <w:rFonts w:ascii="Palatino Linotype" w:hAnsi="Palatino Linotype"/>
          <w:color w:val="auto"/>
          <w:sz w:val="18"/>
          <w:szCs w:val="18"/>
          <w:lang w:eastAsia="en-US"/>
        </w:rPr>
        <w:t xml:space="preserve"> plasmid expressing </w:t>
      </w:r>
      <w:r w:rsidR="00560B95">
        <w:rPr>
          <w:rFonts w:ascii="Palatino Linotype" w:hAnsi="Palatino Linotype"/>
          <w:color w:val="auto"/>
          <w:sz w:val="18"/>
          <w:szCs w:val="18"/>
          <w:lang w:eastAsia="en-US"/>
        </w:rPr>
        <w:t xml:space="preserve">under a CMV promoter </w:t>
      </w:r>
      <w:r w:rsidR="00505ED3">
        <w:rPr>
          <w:rFonts w:ascii="Palatino Linotype" w:hAnsi="Palatino Linotype"/>
          <w:color w:val="auto"/>
          <w:sz w:val="18"/>
          <w:szCs w:val="18"/>
          <w:lang w:eastAsia="en-US"/>
        </w:rPr>
        <w:t>the Spike from SARS-CoV-2 strain Wuhan-Hu-1 (</w:t>
      </w:r>
      <w:proofErr w:type="spellStart"/>
      <w:r w:rsidR="00505ED3">
        <w:rPr>
          <w:rFonts w:ascii="Palatino Linotype" w:hAnsi="Palatino Linotype"/>
          <w:color w:val="auto"/>
          <w:sz w:val="18"/>
          <w:szCs w:val="18"/>
          <w:lang w:eastAsia="en-US"/>
        </w:rPr>
        <w:t>Genbank</w:t>
      </w:r>
      <w:proofErr w:type="spellEnd"/>
      <w:r w:rsidR="00505ED3">
        <w:rPr>
          <w:rFonts w:ascii="Palatino Linotype" w:hAnsi="Palatino Linotype"/>
          <w:color w:val="auto"/>
          <w:sz w:val="18"/>
          <w:szCs w:val="18"/>
          <w:lang w:eastAsia="en-US"/>
        </w:rPr>
        <w:t xml:space="preserve"> </w:t>
      </w:r>
      <w:r w:rsidR="001E7856">
        <w:rPr>
          <w:rFonts w:ascii="Palatino Linotype" w:hAnsi="Palatino Linotype"/>
          <w:color w:val="auto"/>
          <w:sz w:val="18"/>
          <w:szCs w:val="18"/>
          <w:lang w:eastAsia="en-US"/>
        </w:rPr>
        <w:t>NC_045512) codon-optimized using IDT</w:t>
      </w:r>
      <w:r w:rsidR="00560B95">
        <w:rPr>
          <w:rFonts w:ascii="Palatino Linotype" w:hAnsi="Palatino Linotype"/>
          <w:color w:val="auto"/>
          <w:sz w:val="18"/>
          <w:szCs w:val="18"/>
          <w:lang w:eastAsia="en-US"/>
        </w:rPr>
        <w:t>, with the Spike cytoplasmic tail replaced by that from the HA protein of A/WSN/1933 (H1N1) influenza, and the Kozak sequence in the plasmid fixed</w:t>
      </w:r>
      <w:r w:rsidR="00E113C2">
        <w:rPr>
          <w:rFonts w:ascii="Palatino Linotype" w:hAnsi="Palatino Linotype"/>
          <w:color w:val="auto"/>
          <w:sz w:val="18"/>
          <w:szCs w:val="18"/>
          <w:lang w:eastAsia="en-US"/>
        </w:rPr>
        <w:t xml:space="preserve"> compared to an earlier version of this plasmid</w:t>
      </w:r>
      <w:r w:rsidR="00560B95">
        <w:rPr>
          <w:rFonts w:ascii="Palatino Linotype" w:hAnsi="Palatino Linotype"/>
          <w:color w:val="auto"/>
          <w:sz w:val="18"/>
          <w:szCs w:val="18"/>
          <w:lang w:eastAsia="en-US"/>
        </w:rPr>
        <w:t>.</w:t>
      </w:r>
    </w:p>
    <w:p w14:paraId="4D2CCBC6" w14:textId="7F8CCFFB" w:rsidR="00883B09" w:rsidRPr="00560B95" w:rsidRDefault="00883B09" w:rsidP="00463165">
      <w:pPr>
        <w:pStyle w:val="ListParagraph"/>
        <w:numPr>
          <w:ilvl w:val="0"/>
          <w:numId w:val="6"/>
        </w:numPr>
        <w:snapToGrid w:val="0"/>
        <w:spacing w:line="240" w:lineRule="auto"/>
        <w:contextualSpacing w:val="0"/>
        <w:rPr>
          <w:rFonts w:ascii="Palatino Linotype" w:hAnsi="Palatino Linotype"/>
          <w:color w:val="auto"/>
          <w:sz w:val="18"/>
          <w:szCs w:val="18"/>
          <w:lang w:eastAsia="en-US"/>
        </w:rPr>
        <w:pPrChange w:id="183" w:author="Kate D Crawford" w:date="2020-04-19T20:05:00Z">
          <w:pPr>
            <w:pStyle w:val="ListParagraph"/>
            <w:numPr>
              <w:numId w:val="6"/>
            </w:numPr>
            <w:snapToGrid w:val="0"/>
            <w:spacing w:line="240" w:lineRule="auto"/>
            <w:ind w:left="780" w:hanging="360"/>
            <w:contextualSpacing w:val="0"/>
            <w:jc w:val="left"/>
          </w:pPr>
        </w:pPrChange>
      </w:pPr>
      <w:r>
        <w:rPr>
          <w:rFonts w:ascii="Palatino Linotype" w:hAnsi="Palatino Linotype"/>
          <w:color w:val="auto"/>
          <w:sz w:val="18"/>
          <w:szCs w:val="18"/>
          <w:lang w:eastAsia="en-US"/>
        </w:rPr>
        <w:t>HDM-</w:t>
      </w:r>
      <w:proofErr w:type="spellStart"/>
      <w:r>
        <w:rPr>
          <w:rFonts w:ascii="Palatino Linotype" w:hAnsi="Palatino Linotype"/>
          <w:color w:val="auto"/>
          <w:sz w:val="18"/>
          <w:szCs w:val="18"/>
          <w:lang w:eastAsia="en-US"/>
        </w:rPr>
        <w:t>IDTSpike</w:t>
      </w:r>
      <w:proofErr w:type="spellEnd"/>
      <w:r>
        <w:rPr>
          <w:rFonts w:ascii="Palatino Linotype" w:hAnsi="Palatino Linotype"/>
          <w:color w:val="auto"/>
          <w:sz w:val="18"/>
          <w:szCs w:val="18"/>
          <w:lang w:eastAsia="en-US"/>
        </w:rPr>
        <w:t>-</w:t>
      </w:r>
      <w:proofErr w:type="spellStart"/>
      <w:r w:rsidR="0025646C">
        <w:rPr>
          <w:rFonts w:ascii="Palatino Linotype" w:hAnsi="Palatino Linotype"/>
          <w:color w:val="auto"/>
          <w:sz w:val="18"/>
          <w:szCs w:val="18"/>
          <w:lang w:eastAsia="en-US"/>
        </w:rPr>
        <w:t>fixK</w:t>
      </w:r>
      <w:proofErr w:type="spellEnd"/>
      <w:r w:rsidR="0025646C">
        <w:rPr>
          <w:rFonts w:ascii="Palatino Linotype" w:hAnsi="Palatino Linotype"/>
          <w:color w:val="auto"/>
          <w:sz w:val="18"/>
          <w:szCs w:val="18"/>
          <w:lang w:eastAsia="en-US"/>
        </w:rPr>
        <w:t xml:space="preserve"> (BEI catalog number NR-52514):</w:t>
      </w:r>
      <w:r w:rsidR="00560B95">
        <w:rPr>
          <w:rFonts w:ascii="Palatino Linotype" w:hAnsi="Palatino Linotype"/>
          <w:color w:val="auto"/>
          <w:sz w:val="18"/>
          <w:szCs w:val="18"/>
          <w:lang w:eastAsia="en-US"/>
        </w:rPr>
        <w:t xml:space="preserve"> plasmid expressing under a CMV promoter the Spike from SARS-CoV-2 strain Wuhan-Hu-1 (</w:t>
      </w:r>
      <w:proofErr w:type="spellStart"/>
      <w:r w:rsidR="00560B95">
        <w:rPr>
          <w:rFonts w:ascii="Palatino Linotype" w:hAnsi="Palatino Linotype"/>
          <w:color w:val="auto"/>
          <w:sz w:val="18"/>
          <w:szCs w:val="18"/>
          <w:lang w:eastAsia="en-US"/>
        </w:rPr>
        <w:t>Genbank</w:t>
      </w:r>
      <w:proofErr w:type="spellEnd"/>
      <w:r w:rsidR="00560B95">
        <w:rPr>
          <w:rFonts w:ascii="Palatino Linotype" w:hAnsi="Palatino Linotype"/>
          <w:color w:val="auto"/>
          <w:sz w:val="18"/>
          <w:szCs w:val="18"/>
          <w:lang w:eastAsia="en-US"/>
        </w:rPr>
        <w:t xml:space="preserve"> NC_045512) codon-optimized using IDT and the Kozak sequence in the plasmid fixed</w:t>
      </w:r>
      <w:r w:rsidR="00E113C2">
        <w:rPr>
          <w:rFonts w:ascii="Palatino Linotype" w:hAnsi="Palatino Linotype"/>
          <w:color w:val="auto"/>
          <w:sz w:val="18"/>
          <w:szCs w:val="18"/>
          <w:lang w:eastAsia="en-US"/>
        </w:rPr>
        <w:t xml:space="preserve"> compared to an earlier version of this plasmid</w:t>
      </w:r>
      <w:r w:rsidR="00560B95">
        <w:rPr>
          <w:rFonts w:ascii="Palatino Linotype" w:hAnsi="Palatino Linotype"/>
          <w:color w:val="auto"/>
          <w:sz w:val="18"/>
          <w:szCs w:val="18"/>
          <w:lang w:eastAsia="en-US"/>
        </w:rPr>
        <w:t>.</w:t>
      </w:r>
    </w:p>
    <w:p w14:paraId="0E0AE001" w14:textId="108A9078" w:rsidR="0025646C" w:rsidRPr="00C1762B" w:rsidRDefault="0025646C" w:rsidP="00463165">
      <w:pPr>
        <w:pStyle w:val="ListParagraph"/>
        <w:numPr>
          <w:ilvl w:val="0"/>
          <w:numId w:val="6"/>
        </w:numPr>
        <w:snapToGrid w:val="0"/>
        <w:spacing w:line="240" w:lineRule="auto"/>
        <w:contextualSpacing w:val="0"/>
        <w:rPr>
          <w:rFonts w:ascii="Palatino Linotype" w:hAnsi="Palatino Linotype"/>
          <w:color w:val="auto"/>
          <w:sz w:val="18"/>
          <w:szCs w:val="18"/>
          <w:lang w:eastAsia="en-US"/>
        </w:rPr>
        <w:pPrChange w:id="184" w:author="Kate D Crawford" w:date="2020-04-19T20:05:00Z">
          <w:pPr>
            <w:pStyle w:val="ListParagraph"/>
            <w:numPr>
              <w:numId w:val="6"/>
            </w:numPr>
            <w:snapToGrid w:val="0"/>
            <w:spacing w:line="240" w:lineRule="auto"/>
            <w:ind w:left="780" w:hanging="360"/>
            <w:contextualSpacing w:val="0"/>
            <w:jc w:val="left"/>
          </w:pPr>
        </w:pPrChange>
      </w:pPr>
      <w:r>
        <w:rPr>
          <w:rFonts w:ascii="Palatino Linotype" w:hAnsi="Palatino Linotype"/>
          <w:color w:val="auto"/>
          <w:sz w:val="18"/>
          <w:szCs w:val="18"/>
          <w:lang w:eastAsia="en-US"/>
        </w:rPr>
        <w:t>HDM-</w:t>
      </w:r>
      <w:proofErr w:type="spellStart"/>
      <w:r>
        <w:rPr>
          <w:rFonts w:ascii="Palatino Linotype" w:hAnsi="Palatino Linotype"/>
          <w:color w:val="auto"/>
          <w:sz w:val="18"/>
          <w:szCs w:val="18"/>
          <w:lang w:eastAsia="en-US"/>
        </w:rPr>
        <w:t>nCoV</w:t>
      </w:r>
      <w:proofErr w:type="spellEnd"/>
      <w:r>
        <w:rPr>
          <w:rFonts w:ascii="Palatino Linotype" w:hAnsi="Palatino Linotype"/>
          <w:color w:val="auto"/>
          <w:sz w:val="18"/>
          <w:szCs w:val="18"/>
          <w:lang w:eastAsia="en-US"/>
        </w:rPr>
        <w:t>-Spike-</w:t>
      </w:r>
      <w:proofErr w:type="spellStart"/>
      <w:r>
        <w:rPr>
          <w:rFonts w:ascii="Palatino Linotype" w:hAnsi="Palatino Linotype"/>
          <w:color w:val="auto"/>
          <w:sz w:val="18"/>
          <w:szCs w:val="18"/>
          <w:lang w:eastAsia="en-US"/>
        </w:rPr>
        <w:t>IDTopt</w:t>
      </w:r>
      <w:proofErr w:type="spellEnd"/>
      <w:r>
        <w:rPr>
          <w:rFonts w:ascii="Palatino Linotype" w:hAnsi="Palatino Linotype"/>
          <w:color w:val="auto"/>
          <w:sz w:val="18"/>
          <w:szCs w:val="18"/>
          <w:lang w:eastAsia="en-US"/>
        </w:rPr>
        <w:t>-ALAYT (BEI catalog number NR-52515):</w:t>
      </w:r>
      <w:r w:rsidR="00C1762B">
        <w:rPr>
          <w:rFonts w:ascii="Palatino Linotype" w:hAnsi="Palatino Linotype"/>
          <w:color w:val="auto"/>
          <w:sz w:val="18"/>
          <w:szCs w:val="18"/>
          <w:lang w:eastAsia="en-US"/>
        </w:rPr>
        <w:t xml:space="preserve"> plasmid expressing under a CMV promoter the Spike from SARS-CoV-2 strain Wuhan-Hu-1 (</w:t>
      </w:r>
      <w:proofErr w:type="spellStart"/>
      <w:r w:rsidR="00C1762B">
        <w:rPr>
          <w:rFonts w:ascii="Palatino Linotype" w:hAnsi="Palatino Linotype"/>
          <w:color w:val="auto"/>
          <w:sz w:val="18"/>
          <w:szCs w:val="18"/>
          <w:lang w:eastAsia="en-US"/>
        </w:rPr>
        <w:t>Genbank</w:t>
      </w:r>
      <w:proofErr w:type="spellEnd"/>
      <w:r w:rsidR="00C1762B">
        <w:rPr>
          <w:rFonts w:ascii="Palatino Linotype" w:hAnsi="Palatino Linotype"/>
          <w:color w:val="auto"/>
          <w:sz w:val="18"/>
          <w:szCs w:val="18"/>
          <w:lang w:eastAsia="en-US"/>
        </w:rPr>
        <w:t xml:space="preserve"> NC_045512) codon-optimized using IDT, with the Spike containing two mutations in the cytoplasmic tail such that the last five amino acids are ALAYT.</w:t>
      </w:r>
      <w:r w:rsidR="00E113C2">
        <w:rPr>
          <w:rFonts w:ascii="Palatino Linotype" w:hAnsi="Palatino Linotype"/>
          <w:color w:val="auto"/>
          <w:sz w:val="18"/>
          <w:szCs w:val="18"/>
          <w:lang w:eastAsia="en-US"/>
        </w:rPr>
        <w:t xml:space="preserve"> </w:t>
      </w:r>
    </w:p>
    <w:p w14:paraId="0565B088" w14:textId="1E2E7C10" w:rsidR="0025646C" w:rsidRDefault="0025646C" w:rsidP="00463165">
      <w:pPr>
        <w:pStyle w:val="ListParagraph"/>
        <w:numPr>
          <w:ilvl w:val="0"/>
          <w:numId w:val="6"/>
        </w:numPr>
        <w:snapToGrid w:val="0"/>
        <w:spacing w:line="240" w:lineRule="auto"/>
        <w:contextualSpacing w:val="0"/>
        <w:rPr>
          <w:rFonts w:ascii="Palatino Linotype" w:hAnsi="Palatino Linotype"/>
          <w:color w:val="auto"/>
          <w:sz w:val="18"/>
          <w:szCs w:val="18"/>
          <w:lang w:eastAsia="en-US"/>
        </w:rPr>
        <w:pPrChange w:id="185" w:author="Kate D Crawford" w:date="2020-04-19T20:05:00Z">
          <w:pPr>
            <w:pStyle w:val="ListParagraph"/>
            <w:numPr>
              <w:numId w:val="6"/>
            </w:numPr>
            <w:snapToGrid w:val="0"/>
            <w:spacing w:line="240" w:lineRule="auto"/>
            <w:ind w:left="780" w:hanging="360"/>
            <w:contextualSpacing w:val="0"/>
            <w:jc w:val="left"/>
          </w:pPr>
        </w:pPrChange>
      </w:pPr>
      <w:r>
        <w:rPr>
          <w:rFonts w:ascii="Palatino Linotype" w:hAnsi="Palatino Linotype"/>
          <w:color w:val="auto"/>
          <w:sz w:val="18"/>
          <w:szCs w:val="18"/>
          <w:lang w:eastAsia="en-US"/>
        </w:rPr>
        <w:t>pHAGE-CMV-Luc2-IRES-ZsGreen-W (BEI catalog number NR-52516):</w:t>
      </w:r>
      <w:r w:rsidR="00C1762B">
        <w:rPr>
          <w:rFonts w:ascii="Palatino Linotype" w:hAnsi="Palatino Linotype"/>
          <w:color w:val="auto"/>
          <w:sz w:val="18"/>
          <w:szCs w:val="18"/>
          <w:lang w:eastAsia="en-US"/>
        </w:rPr>
        <w:t xml:space="preserve"> lentiviral backbone plasmid that uses a CMV promoter to express luciferase followed by an IRES and </w:t>
      </w:r>
      <w:proofErr w:type="spellStart"/>
      <w:r w:rsidR="00C1762B">
        <w:rPr>
          <w:rFonts w:ascii="Palatino Linotype" w:hAnsi="Palatino Linotype"/>
          <w:color w:val="auto"/>
          <w:sz w:val="18"/>
          <w:szCs w:val="18"/>
          <w:lang w:eastAsia="en-US"/>
        </w:rPr>
        <w:t>ZsGreen</w:t>
      </w:r>
      <w:proofErr w:type="spellEnd"/>
      <w:r w:rsidR="00C1762B">
        <w:rPr>
          <w:rFonts w:ascii="Palatino Linotype" w:hAnsi="Palatino Linotype"/>
          <w:color w:val="auto"/>
          <w:sz w:val="18"/>
          <w:szCs w:val="18"/>
          <w:lang w:eastAsia="en-US"/>
        </w:rPr>
        <w:t>.</w:t>
      </w:r>
    </w:p>
    <w:p w14:paraId="51CA89BE" w14:textId="4E35E149" w:rsidR="0025646C" w:rsidRDefault="0025646C" w:rsidP="00463165">
      <w:pPr>
        <w:pStyle w:val="ListParagraph"/>
        <w:numPr>
          <w:ilvl w:val="0"/>
          <w:numId w:val="6"/>
        </w:numPr>
        <w:snapToGrid w:val="0"/>
        <w:spacing w:line="240" w:lineRule="auto"/>
        <w:contextualSpacing w:val="0"/>
        <w:rPr>
          <w:rFonts w:ascii="Palatino Linotype" w:hAnsi="Palatino Linotype"/>
          <w:color w:val="auto"/>
          <w:sz w:val="18"/>
          <w:szCs w:val="18"/>
          <w:lang w:eastAsia="en-US"/>
        </w:rPr>
        <w:pPrChange w:id="186" w:author="Kate D Crawford" w:date="2020-04-19T20:05:00Z">
          <w:pPr>
            <w:pStyle w:val="ListParagraph"/>
            <w:numPr>
              <w:numId w:val="6"/>
            </w:numPr>
            <w:snapToGrid w:val="0"/>
            <w:spacing w:line="240" w:lineRule="auto"/>
            <w:ind w:left="780" w:hanging="360"/>
            <w:contextualSpacing w:val="0"/>
            <w:jc w:val="left"/>
          </w:pPr>
        </w:pPrChange>
      </w:pPr>
      <w:r>
        <w:rPr>
          <w:rFonts w:ascii="Palatino Linotype" w:hAnsi="Palatino Linotype"/>
          <w:color w:val="auto"/>
          <w:sz w:val="18"/>
          <w:szCs w:val="18"/>
          <w:lang w:eastAsia="en-US"/>
        </w:rPr>
        <w:t>HDM-Hgpm2 (BEI catalog number NR-525</w:t>
      </w:r>
      <w:r w:rsidR="00AB75BD">
        <w:rPr>
          <w:rFonts w:ascii="Palatino Linotype" w:hAnsi="Palatino Linotype"/>
          <w:color w:val="auto"/>
          <w:sz w:val="18"/>
          <w:szCs w:val="18"/>
          <w:lang w:eastAsia="en-US"/>
        </w:rPr>
        <w:t>17):</w:t>
      </w:r>
      <w:r w:rsidR="00C1762B">
        <w:rPr>
          <w:rFonts w:ascii="Palatino Linotype" w:hAnsi="Palatino Linotype"/>
          <w:color w:val="auto"/>
          <w:sz w:val="18"/>
          <w:szCs w:val="18"/>
          <w:lang w:eastAsia="en-US"/>
        </w:rPr>
        <w:t xml:space="preserve"> lentiviral helper plasmid expressing HIV Gag-Pol under a CMV promoter.</w:t>
      </w:r>
    </w:p>
    <w:p w14:paraId="0A5A18EE" w14:textId="5AF9C4A3" w:rsidR="00AB75BD" w:rsidRDefault="00AB75BD" w:rsidP="00463165">
      <w:pPr>
        <w:pStyle w:val="ListParagraph"/>
        <w:numPr>
          <w:ilvl w:val="0"/>
          <w:numId w:val="6"/>
        </w:numPr>
        <w:snapToGrid w:val="0"/>
        <w:spacing w:line="240" w:lineRule="auto"/>
        <w:contextualSpacing w:val="0"/>
        <w:rPr>
          <w:rFonts w:ascii="Palatino Linotype" w:hAnsi="Palatino Linotype"/>
          <w:color w:val="auto"/>
          <w:sz w:val="18"/>
          <w:szCs w:val="18"/>
          <w:lang w:eastAsia="en-US"/>
        </w:rPr>
        <w:pPrChange w:id="187" w:author="Kate D Crawford" w:date="2020-04-19T20:05:00Z">
          <w:pPr>
            <w:pStyle w:val="ListParagraph"/>
            <w:numPr>
              <w:numId w:val="6"/>
            </w:numPr>
            <w:snapToGrid w:val="0"/>
            <w:spacing w:line="240" w:lineRule="auto"/>
            <w:ind w:left="780" w:hanging="360"/>
            <w:contextualSpacing w:val="0"/>
            <w:jc w:val="left"/>
          </w:pPr>
        </w:pPrChange>
      </w:pPr>
      <w:r>
        <w:rPr>
          <w:rFonts w:ascii="Palatino Linotype" w:hAnsi="Palatino Linotype"/>
          <w:color w:val="auto"/>
          <w:sz w:val="18"/>
          <w:szCs w:val="18"/>
          <w:lang w:eastAsia="en-US"/>
        </w:rPr>
        <w:t>HDM-tat1b (NR-52518):</w:t>
      </w:r>
      <w:r w:rsidR="00C1762B">
        <w:rPr>
          <w:rFonts w:ascii="Palatino Linotype" w:hAnsi="Palatino Linotype"/>
          <w:color w:val="auto"/>
          <w:sz w:val="18"/>
          <w:szCs w:val="18"/>
          <w:lang w:eastAsia="en-US"/>
        </w:rPr>
        <w:t xml:space="preserve"> lentiviral helper plasmid expressing HIV Tat under a CMV promoter.</w:t>
      </w:r>
    </w:p>
    <w:p w14:paraId="22625F89" w14:textId="1D1D0E07" w:rsidR="00AB75BD" w:rsidRDefault="00AB75BD" w:rsidP="00463165">
      <w:pPr>
        <w:pStyle w:val="ListParagraph"/>
        <w:numPr>
          <w:ilvl w:val="0"/>
          <w:numId w:val="6"/>
        </w:numPr>
        <w:snapToGrid w:val="0"/>
        <w:spacing w:line="240" w:lineRule="auto"/>
        <w:contextualSpacing w:val="0"/>
        <w:rPr>
          <w:rFonts w:ascii="Palatino Linotype" w:hAnsi="Palatino Linotype"/>
          <w:color w:val="auto"/>
          <w:sz w:val="18"/>
          <w:szCs w:val="18"/>
          <w:lang w:eastAsia="en-US"/>
        </w:rPr>
        <w:pPrChange w:id="188" w:author="Kate D Crawford" w:date="2020-04-19T20:05:00Z">
          <w:pPr>
            <w:pStyle w:val="ListParagraph"/>
            <w:numPr>
              <w:numId w:val="6"/>
            </w:numPr>
            <w:snapToGrid w:val="0"/>
            <w:spacing w:line="240" w:lineRule="auto"/>
            <w:ind w:left="780" w:hanging="360"/>
            <w:contextualSpacing w:val="0"/>
            <w:jc w:val="left"/>
          </w:pPr>
        </w:pPrChange>
      </w:pPr>
      <w:r>
        <w:rPr>
          <w:rFonts w:ascii="Palatino Linotype" w:hAnsi="Palatino Linotype"/>
          <w:color w:val="auto"/>
          <w:sz w:val="18"/>
          <w:szCs w:val="18"/>
          <w:lang w:eastAsia="en-US"/>
        </w:rPr>
        <w:t>pRC-CMV-Rev1b (NR-52519):</w:t>
      </w:r>
      <w:r w:rsidR="00C1762B">
        <w:rPr>
          <w:rFonts w:ascii="Palatino Linotype" w:hAnsi="Palatino Linotype"/>
          <w:color w:val="auto"/>
          <w:sz w:val="18"/>
          <w:szCs w:val="18"/>
          <w:lang w:eastAsia="en-US"/>
        </w:rPr>
        <w:t xml:space="preserve"> lentiviral helper plasmid expressing HIV Rev under a CMV promoter.</w:t>
      </w:r>
    </w:p>
    <w:p w14:paraId="4ADFD707" w14:textId="149007C3" w:rsidR="00AB75BD" w:rsidRDefault="00AB75BD" w:rsidP="00463165">
      <w:pPr>
        <w:pStyle w:val="ListParagraph"/>
        <w:numPr>
          <w:ilvl w:val="0"/>
          <w:numId w:val="6"/>
        </w:numPr>
        <w:snapToGrid w:val="0"/>
        <w:spacing w:line="240" w:lineRule="auto"/>
        <w:contextualSpacing w:val="0"/>
        <w:rPr>
          <w:rFonts w:ascii="Palatino Linotype" w:hAnsi="Palatino Linotype"/>
          <w:color w:val="auto"/>
          <w:sz w:val="18"/>
          <w:szCs w:val="18"/>
          <w:lang w:eastAsia="en-US"/>
        </w:rPr>
        <w:pPrChange w:id="189" w:author="Kate D Crawford" w:date="2020-04-19T20:05:00Z">
          <w:pPr>
            <w:pStyle w:val="ListParagraph"/>
            <w:numPr>
              <w:numId w:val="6"/>
            </w:numPr>
            <w:snapToGrid w:val="0"/>
            <w:spacing w:line="240" w:lineRule="auto"/>
            <w:ind w:left="780" w:hanging="360"/>
            <w:contextualSpacing w:val="0"/>
            <w:jc w:val="left"/>
          </w:pPr>
        </w:pPrChange>
      </w:pPr>
      <w:r>
        <w:rPr>
          <w:rFonts w:ascii="Palatino Linotype" w:hAnsi="Palatino Linotype"/>
          <w:color w:val="auto"/>
          <w:sz w:val="18"/>
          <w:szCs w:val="18"/>
          <w:lang w:eastAsia="en-US"/>
        </w:rPr>
        <w:t>pHAGE2-CMV-ZsGreen-W (NR-52520):</w:t>
      </w:r>
      <w:r w:rsidR="00C1762B">
        <w:rPr>
          <w:rFonts w:ascii="Palatino Linotype" w:hAnsi="Palatino Linotype"/>
          <w:color w:val="auto"/>
          <w:sz w:val="18"/>
          <w:szCs w:val="18"/>
          <w:lang w:eastAsia="en-US"/>
        </w:rPr>
        <w:t xml:space="preserve"> lentiviral backbone plasmid that uses a CMV promoter to express </w:t>
      </w:r>
      <w:proofErr w:type="spellStart"/>
      <w:r w:rsidR="00C1762B">
        <w:rPr>
          <w:rFonts w:ascii="Palatino Linotype" w:hAnsi="Palatino Linotype"/>
          <w:color w:val="auto"/>
          <w:sz w:val="18"/>
          <w:szCs w:val="18"/>
          <w:lang w:eastAsia="en-US"/>
        </w:rPr>
        <w:t>ZsGreen</w:t>
      </w:r>
      <w:proofErr w:type="spellEnd"/>
      <w:r w:rsidR="00C1762B">
        <w:rPr>
          <w:rFonts w:ascii="Palatino Linotype" w:hAnsi="Palatino Linotype"/>
          <w:color w:val="auto"/>
          <w:sz w:val="18"/>
          <w:szCs w:val="18"/>
          <w:lang w:eastAsia="en-US"/>
        </w:rPr>
        <w:t>.</w:t>
      </w:r>
    </w:p>
    <w:p w14:paraId="748679EF" w14:textId="7D464572" w:rsidR="00C1762B" w:rsidRPr="00C1762B" w:rsidRDefault="008A156C" w:rsidP="00463165">
      <w:pPr>
        <w:snapToGrid w:val="0"/>
        <w:spacing w:line="240" w:lineRule="auto"/>
        <w:rPr>
          <w:rFonts w:ascii="Palatino Linotype" w:hAnsi="Palatino Linotype"/>
          <w:color w:val="auto"/>
          <w:sz w:val="18"/>
          <w:szCs w:val="18"/>
          <w:lang w:eastAsia="en-US"/>
        </w:rPr>
        <w:pPrChange w:id="190" w:author="Kate D Crawford" w:date="2020-04-19T20:05:00Z">
          <w:pPr>
            <w:snapToGrid w:val="0"/>
            <w:spacing w:line="240" w:lineRule="auto"/>
            <w:jc w:val="left"/>
          </w:pPr>
        </w:pPrChange>
      </w:pPr>
      <w:r>
        <w:rPr>
          <w:rFonts w:ascii="Palatino Linotype" w:hAnsi="Palatino Linotype"/>
          <w:color w:val="auto"/>
          <w:sz w:val="18"/>
          <w:szCs w:val="18"/>
          <w:lang w:eastAsia="en-US"/>
        </w:rPr>
        <w:lastRenderedPageBreak/>
        <w:t xml:space="preserve">Note that all of these plasmids have ampicillin resistance. </w:t>
      </w:r>
      <w:r w:rsidR="00C1762B">
        <w:rPr>
          <w:rFonts w:ascii="Palatino Linotype" w:hAnsi="Palatino Linotype"/>
          <w:color w:val="auto"/>
          <w:sz w:val="18"/>
          <w:szCs w:val="18"/>
          <w:lang w:eastAsia="en-US"/>
        </w:rPr>
        <w:t xml:space="preserve">The only plasmid used in this study that is not </w:t>
      </w:r>
      <w:r>
        <w:rPr>
          <w:rFonts w:ascii="Palatino Linotype" w:hAnsi="Palatino Linotype"/>
          <w:color w:val="auto"/>
          <w:sz w:val="18"/>
          <w:szCs w:val="18"/>
          <w:lang w:eastAsia="en-US"/>
        </w:rPr>
        <w:t>in the BEI Resources catalog</w:t>
      </w:r>
      <w:r w:rsidR="00C1762B">
        <w:rPr>
          <w:rFonts w:ascii="Palatino Linotype" w:hAnsi="Palatino Linotype"/>
          <w:color w:val="auto"/>
          <w:sz w:val="18"/>
          <w:szCs w:val="18"/>
          <w:lang w:eastAsia="en-US"/>
        </w:rPr>
        <w:t xml:space="preserve"> is the HDM-VSVG plasmid </w:t>
      </w:r>
      <w:r w:rsidR="007A78EB">
        <w:rPr>
          <w:rFonts w:ascii="Palatino Linotype" w:hAnsi="Palatino Linotype"/>
          <w:color w:val="auto"/>
          <w:sz w:val="18"/>
          <w:szCs w:val="18"/>
          <w:lang w:eastAsia="en-US"/>
        </w:rPr>
        <w:t xml:space="preserve">that expresses VSV G under a CMV promoter, and was </w:t>
      </w:r>
      <w:r w:rsidR="00C1762B">
        <w:rPr>
          <w:rFonts w:ascii="Palatino Linotype" w:hAnsi="Palatino Linotype"/>
          <w:color w:val="auto"/>
          <w:sz w:val="18"/>
          <w:szCs w:val="18"/>
          <w:lang w:eastAsia="en-US"/>
        </w:rPr>
        <w:t>used to create the positive control</w:t>
      </w:r>
      <w:r w:rsidR="007A78EB">
        <w:rPr>
          <w:rFonts w:ascii="Palatino Linotype" w:hAnsi="Palatino Linotype"/>
          <w:color w:val="auto"/>
          <w:sz w:val="18"/>
          <w:szCs w:val="18"/>
          <w:lang w:eastAsia="en-US"/>
        </w:rPr>
        <w:t xml:space="preserve"> lentivirus pseudotyped with VSV G. However, numerous VSV G expressing plasmids are available from </w:t>
      </w:r>
      <w:proofErr w:type="spellStart"/>
      <w:r w:rsidR="007A78EB">
        <w:rPr>
          <w:rFonts w:ascii="Palatino Linotype" w:hAnsi="Palatino Linotype"/>
          <w:color w:val="auto"/>
          <w:sz w:val="18"/>
          <w:szCs w:val="18"/>
          <w:lang w:eastAsia="en-US"/>
        </w:rPr>
        <w:t>AddGene</w:t>
      </w:r>
      <w:proofErr w:type="spellEnd"/>
      <w:r w:rsidR="007A78EB">
        <w:rPr>
          <w:rFonts w:ascii="Palatino Linotype" w:hAnsi="Palatino Linotype"/>
          <w:color w:val="auto"/>
          <w:sz w:val="18"/>
          <w:szCs w:val="18"/>
          <w:lang w:eastAsia="en-US"/>
        </w:rPr>
        <w:t xml:space="preserve"> and other repositories. </w:t>
      </w:r>
    </w:p>
    <w:p w14:paraId="175469F0" w14:textId="2E6136A1" w:rsidR="00C91DF0" w:rsidRDefault="00C91DF0" w:rsidP="000B4C54">
      <w:pPr>
        <w:pStyle w:val="MDPI61Supplementary"/>
        <w:rPr>
          <w:bCs/>
          <w:i/>
          <w:iCs/>
        </w:rPr>
      </w:pPr>
      <w:r>
        <w:rPr>
          <w:bCs/>
          <w:i/>
          <w:iCs/>
        </w:rPr>
        <w:t>4.2 Creation of 293T ACE2 cells.</w:t>
      </w:r>
    </w:p>
    <w:p w14:paraId="7B0363B5" w14:textId="5BDF5584" w:rsidR="00463544" w:rsidRDefault="00463544" w:rsidP="00DB6836">
      <w:pPr>
        <w:pStyle w:val="MDPI61Supplementary"/>
        <w:spacing w:before="0"/>
        <w:rPr>
          <w:bCs/>
        </w:rPr>
      </w:pPr>
      <w:r>
        <w:rPr>
          <w:bCs/>
        </w:rPr>
        <w:t xml:space="preserve">VSV G-pseudotyped lentivirus packaging the </w:t>
      </w:r>
      <w:r w:rsidR="00A82D5A">
        <w:rPr>
          <w:bCs/>
        </w:rPr>
        <w:t>human ACE2</w:t>
      </w:r>
      <w:r>
        <w:rPr>
          <w:bCs/>
        </w:rPr>
        <w:t xml:space="preserve"> was generated via co-transfecting</w:t>
      </w:r>
      <w:r w:rsidR="00A961C9">
        <w:rPr>
          <w:bCs/>
        </w:rPr>
        <w:t xml:space="preserve"> 293T cells (ATCC, CRL-3216) with</w:t>
      </w:r>
      <w:r>
        <w:rPr>
          <w:bCs/>
        </w:rPr>
        <w:t xml:space="preserve"> the </w:t>
      </w:r>
      <w:r w:rsidRPr="0066675D">
        <w:rPr>
          <w:bCs/>
        </w:rPr>
        <w:t>pHAGE2</w:t>
      </w:r>
      <w:r w:rsidR="00A82D5A">
        <w:rPr>
          <w:bCs/>
        </w:rPr>
        <w:t>-</w:t>
      </w:r>
      <w:r w:rsidRPr="0066675D">
        <w:rPr>
          <w:bCs/>
        </w:rPr>
        <w:t>EF1aInt</w:t>
      </w:r>
      <w:r w:rsidR="00A82D5A">
        <w:rPr>
          <w:bCs/>
        </w:rPr>
        <w:t>-</w:t>
      </w:r>
      <w:r w:rsidRPr="0066675D">
        <w:rPr>
          <w:bCs/>
        </w:rPr>
        <w:t>ACE2</w:t>
      </w:r>
      <w:r w:rsidR="00A82D5A">
        <w:rPr>
          <w:bCs/>
        </w:rPr>
        <w:t>-</w:t>
      </w:r>
      <w:r w:rsidRPr="0066675D">
        <w:rPr>
          <w:bCs/>
        </w:rPr>
        <w:t>WT</w:t>
      </w:r>
      <w:r>
        <w:rPr>
          <w:bCs/>
        </w:rPr>
        <w:t xml:space="preserve"> plasmid (File S1) </w:t>
      </w:r>
      <w:r w:rsidR="00A961C9">
        <w:rPr>
          <w:bCs/>
        </w:rPr>
        <w:t>and lentiviral</w:t>
      </w:r>
      <w:r>
        <w:rPr>
          <w:bCs/>
        </w:rPr>
        <w:t xml:space="preserve"> helper plasmids</w:t>
      </w:r>
      <w:r w:rsidR="00D31E02">
        <w:rPr>
          <w:bCs/>
        </w:rPr>
        <w:t xml:space="preserve"> (HDM-VSVG, HDM-Hgpm2, HDM-tat1b, and pRC-CMV-Rev1b)</w:t>
      </w:r>
      <w:r>
        <w:rPr>
          <w:bCs/>
        </w:rPr>
        <w:t xml:space="preserve">. </w:t>
      </w:r>
      <w:r w:rsidR="00A961C9">
        <w:rPr>
          <w:bCs/>
        </w:rPr>
        <w:t>The resulting lenti</w:t>
      </w:r>
      <w:r>
        <w:rPr>
          <w:bCs/>
        </w:rPr>
        <w:t xml:space="preserve">virus was used to infect </w:t>
      </w:r>
      <w:r w:rsidR="00A961C9">
        <w:rPr>
          <w:bCs/>
        </w:rPr>
        <w:t xml:space="preserve">more </w:t>
      </w:r>
      <w:r>
        <w:rPr>
          <w:bCs/>
        </w:rPr>
        <w:t>293T cells in the presence of 5 ug/m</w:t>
      </w:r>
      <w:r w:rsidR="00E113C2">
        <w:rPr>
          <w:bCs/>
        </w:rPr>
        <w:t>L</w:t>
      </w:r>
      <w:r>
        <w:rPr>
          <w:bCs/>
        </w:rPr>
        <w:t xml:space="preserve"> polybrene. </w:t>
      </w:r>
      <w:r w:rsidR="000C6C7C">
        <w:rPr>
          <w:bCs/>
        </w:rPr>
        <w:t xml:space="preserve">The transduced cells </w:t>
      </w:r>
      <w:r>
        <w:rPr>
          <w:bCs/>
        </w:rPr>
        <w:t>were stained with anti-h</w:t>
      </w:r>
      <w:r w:rsidRPr="00173739">
        <w:rPr>
          <w:bCs/>
        </w:rPr>
        <w:t>um</w:t>
      </w:r>
      <w:r>
        <w:rPr>
          <w:bCs/>
        </w:rPr>
        <w:t>a</w:t>
      </w:r>
      <w:r w:rsidRPr="00173739">
        <w:rPr>
          <w:bCs/>
        </w:rPr>
        <w:t xml:space="preserve">n ACE-2 </w:t>
      </w:r>
      <w:r>
        <w:rPr>
          <w:bCs/>
        </w:rPr>
        <w:t>polyclonal goat IgG</w:t>
      </w:r>
      <w:r w:rsidRPr="00173739">
        <w:rPr>
          <w:bCs/>
        </w:rPr>
        <w:t xml:space="preserve"> (AF933, </w:t>
      </w:r>
      <w:r>
        <w:rPr>
          <w:bCs/>
        </w:rPr>
        <w:t>R&amp;D Systems</w:t>
      </w:r>
      <w:r w:rsidRPr="00173739">
        <w:rPr>
          <w:bCs/>
        </w:rPr>
        <w:t xml:space="preserve">) </w:t>
      </w:r>
      <w:r>
        <w:rPr>
          <w:bCs/>
        </w:rPr>
        <w:t>primary</w:t>
      </w:r>
      <w:r w:rsidR="000C6C7C">
        <w:rPr>
          <w:bCs/>
        </w:rPr>
        <w:t xml:space="preserve"> antibody</w:t>
      </w:r>
      <w:r>
        <w:rPr>
          <w:bCs/>
        </w:rPr>
        <w:t xml:space="preserve"> at 1 ug/mL and d</w:t>
      </w:r>
      <w:r w:rsidRPr="0056665B">
        <w:rPr>
          <w:bCs/>
        </w:rPr>
        <w:t xml:space="preserve">onkey </w:t>
      </w:r>
      <w:r>
        <w:rPr>
          <w:bCs/>
        </w:rPr>
        <w:t>a</w:t>
      </w:r>
      <w:r w:rsidRPr="0056665B">
        <w:rPr>
          <w:bCs/>
        </w:rPr>
        <w:t>nti-</w:t>
      </w:r>
      <w:r>
        <w:rPr>
          <w:bCs/>
        </w:rPr>
        <w:t>g</w:t>
      </w:r>
      <w:r w:rsidRPr="0056665B">
        <w:rPr>
          <w:bCs/>
        </w:rPr>
        <w:t>oat Ig</w:t>
      </w:r>
      <w:r>
        <w:rPr>
          <w:bCs/>
        </w:rPr>
        <w:t xml:space="preserve">G </w:t>
      </w:r>
      <w:r w:rsidRPr="0056665B">
        <w:rPr>
          <w:bCs/>
        </w:rPr>
        <w:t>(ab150129</w:t>
      </w:r>
      <w:r>
        <w:rPr>
          <w:bCs/>
        </w:rPr>
        <w:t>, Abcam</w:t>
      </w:r>
      <w:r w:rsidRPr="0056665B">
        <w:rPr>
          <w:bCs/>
        </w:rPr>
        <w:t xml:space="preserve">) </w:t>
      </w:r>
      <w:r>
        <w:rPr>
          <w:bCs/>
        </w:rPr>
        <w:t>secondary</w:t>
      </w:r>
      <w:r w:rsidR="000C6C7C">
        <w:rPr>
          <w:bCs/>
        </w:rPr>
        <w:t xml:space="preserve"> antibody</w:t>
      </w:r>
      <w:r>
        <w:rPr>
          <w:bCs/>
        </w:rPr>
        <w:t xml:space="preserve"> at a 1:2500 dilution and sorted based on antibody staining. Once single cell clones had grown sufficiently, they were screened for ACE2 expression via flow cytometry</w:t>
      </w:r>
      <w:r w:rsidR="00D81189">
        <w:rPr>
          <w:bCs/>
        </w:rPr>
        <w:t xml:space="preserve"> </w:t>
      </w:r>
      <w:r>
        <w:rPr>
          <w:bCs/>
        </w:rPr>
        <w:t xml:space="preserve">and </w:t>
      </w:r>
      <w:r w:rsidR="005A062F">
        <w:rPr>
          <w:bCs/>
        </w:rPr>
        <w:t>a</w:t>
      </w:r>
      <w:r>
        <w:rPr>
          <w:bCs/>
        </w:rPr>
        <w:t xml:space="preserve"> clone </w:t>
      </w:r>
      <w:r w:rsidR="005A062F">
        <w:rPr>
          <w:bCs/>
        </w:rPr>
        <w:t>with high expression was expanded and named 293T-ACE2 (</w:t>
      </w:r>
      <w:r w:rsidR="005A062F">
        <w:rPr>
          <w:b/>
        </w:rPr>
        <w:t>Figure 2A</w:t>
      </w:r>
      <w:r w:rsidR="005A062F">
        <w:rPr>
          <w:bCs/>
        </w:rPr>
        <w:t>).</w:t>
      </w:r>
      <w:r w:rsidR="00D81189">
        <w:rPr>
          <w:bCs/>
        </w:rPr>
        <w:t xml:space="preserve"> </w:t>
      </w:r>
      <w:commentRangeStart w:id="191"/>
      <w:r w:rsidR="00D81189">
        <w:rPr>
          <w:bCs/>
        </w:rPr>
        <w:t>For verifying expression via flow cytometry, cells were harvested with enzyme-free dissociation buffer (</w:t>
      </w:r>
      <w:proofErr w:type="spellStart"/>
      <w:r w:rsidR="00D81189">
        <w:rPr>
          <w:bCs/>
        </w:rPr>
        <w:t>ThermoFisher</w:t>
      </w:r>
      <w:proofErr w:type="spellEnd"/>
      <w:r w:rsidR="00D81189">
        <w:rPr>
          <w:bCs/>
        </w:rPr>
        <w:t xml:space="preserve">, </w:t>
      </w:r>
      <w:r w:rsidR="00D81189" w:rsidRPr="00D81189">
        <w:rPr>
          <w:bCs/>
        </w:rPr>
        <w:t>13151014</w:t>
      </w:r>
      <w:r w:rsidR="00D81189">
        <w:rPr>
          <w:bCs/>
        </w:rPr>
        <w:t>) and stained with anti-h</w:t>
      </w:r>
      <w:r w:rsidR="00D81189" w:rsidRPr="00173739">
        <w:rPr>
          <w:bCs/>
        </w:rPr>
        <w:t>um</w:t>
      </w:r>
      <w:r w:rsidR="00D81189">
        <w:rPr>
          <w:bCs/>
        </w:rPr>
        <w:t>a</w:t>
      </w:r>
      <w:r w:rsidR="00D81189" w:rsidRPr="00173739">
        <w:rPr>
          <w:bCs/>
        </w:rPr>
        <w:t xml:space="preserve">n ACE-2 </w:t>
      </w:r>
      <w:r w:rsidR="00D81189">
        <w:rPr>
          <w:bCs/>
        </w:rPr>
        <w:t>polyclonal goat IgG</w:t>
      </w:r>
      <w:r w:rsidR="00D81189" w:rsidRPr="00173739">
        <w:rPr>
          <w:bCs/>
        </w:rPr>
        <w:t xml:space="preserve"> </w:t>
      </w:r>
      <w:r w:rsidR="00D81189">
        <w:rPr>
          <w:bCs/>
        </w:rPr>
        <w:t>primary antibody at 2 ug/mL and d</w:t>
      </w:r>
      <w:r w:rsidR="00D81189" w:rsidRPr="0056665B">
        <w:rPr>
          <w:bCs/>
        </w:rPr>
        <w:t xml:space="preserve">onkey </w:t>
      </w:r>
      <w:r w:rsidR="00D81189">
        <w:rPr>
          <w:bCs/>
        </w:rPr>
        <w:t>a</w:t>
      </w:r>
      <w:r w:rsidR="00D81189" w:rsidRPr="0056665B">
        <w:rPr>
          <w:bCs/>
        </w:rPr>
        <w:t>nti-</w:t>
      </w:r>
      <w:r w:rsidR="00D81189">
        <w:rPr>
          <w:bCs/>
        </w:rPr>
        <w:t>g</w:t>
      </w:r>
      <w:r w:rsidR="00D81189" w:rsidRPr="0056665B">
        <w:rPr>
          <w:bCs/>
        </w:rPr>
        <w:t>oat Ig</w:t>
      </w:r>
      <w:r w:rsidR="00D81189">
        <w:rPr>
          <w:bCs/>
        </w:rPr>
        <w:t>G secondary antibody at a 1:1000 dilution.</w:t>
      </w:r>
      <w:commentRangeEnd w:id="191"/>
      <w:r w:rsidR="00D81189">
        <w:rPr>
          <w:rStyle w:val="CommentReference"/>
          <w:rFonts w:ascii="Times New Roman" w:hAnsi="Times New Roman"/>
          <w:snapToGrid/>
          <w:lang w:eastAsia="de-DE" w:bidi="ar-SA"/>
        </w:rPr>
        <w:commentReference w:id="191"/>
      </w:r>
    </w:p>
    <w:p w14:paraId="62798E83" w14:textId="0B6C7B1E" w:rsidR="00C43CCD" w:rsidRPr="00C43CCD" w:rsidRDefault="002433D1" w:rsidP="00DB6836">
      <w:pPr>
        <w:pStyle w:val="MDPI61Supplementary"/>
        <w:spacing w:before="0"/>
        <w:ind w:firstLine="420"/>
        <w:rPr>
          <w:bCs/>
        </w:rPr>
      </w:pPr>
      <w:r>
        <w:rPr>
          <w:bCs/>
        </w:rPr>
        <w:t>The 293T-ACE2</w:t>
      </w:r>
      <w:r w:rsidR="00C43CCD">
        <w:rPr>
          <w:bCs/>
        </w:rPr>
        <w:t xml:space="preserve"> cells </w:t>
      </w:r>
      <w:r>
        <w:rPr>
          <w:bCs/>
        </w:rPr>
        <w:t>can</w:t>
      </w:r>
      <w:r w:rsidR="00C43CCD">
        <w:rPr>
          <w:bCs/>
        </w:rPr>
        <w:t xml:space="preserve"> be grow</w:t>
      </w:r>
      <w:r w:rsidR="00F60B69">
        <w:rPr>
          <w:bCs/>
        </w:rPr>
        <w:t>n</w:t>
      </w:r>
      <w:r w:rsidR="00C43CCD">
        <w:rPr>
          <w:bCs/>
        </w:rPr>
        <w:t xml:space="preserve"> in D10 growth media</w:t>
      </w:r>
      <w:r>
        <w:rPr>
          <w:bCs/>
        </w:rPr>
        <w:t xml:space="preserve"> (</w:t>
      </w:r>
      <w:r w:rsidR="00C43CCD">
        <w:rPr>
          <w:bCs/>
        </w:rPr>
        <w:t xml:space="preserve">DMEM with 10% </w:t>
      </w:r>
      <w:r w:rsidR="00EB7F1A">
        <w:rPr>
          <w:bCs/>
        </w:rPr>
        <w:t xml:space="preserve">heat-inactivated </w:t>
      </w:r>
      <w:r w:rsidR="00C43CCD">
        <w:rPr>
          <w:bCs/>
        </w:rPr>
        <w:t xml:space="preserve">FBS, </w:t>
      </w:r>
      <w:r w:rsidR="00946245">
        <w:rPr>
          <w:bCs/>
        </w:rPr>
        <w:t>2 mM</w:t>
      </w:r>
      <w:r w:rsidR="00C43CCD">
        <w:rPr>
          <w:bCs/>
        </w:rPr>
        <w:t xml:space="preserve"> L-glutamine,</w:t>
      </w:r>
      <w:r w:rsidR="00E113C2">
        <w:rPr>
          <w:bCs/>
        </w:rPr>
        <w:t xml:space="preserve"> </w:t>
      </w:r>
      <w:r w:rsidR="00946245">
        <w:rPr>
          <w:bCs/>
        </w:rPr>
        <w:t>100 U/ml penicillin</w:t>
      </w:r>
      <w:r w:rsidR="00E113C2">
        <w:rPr>
          <w:bCs/>
        </w:rPr>
        <w:t>,</w:t>
      </w:r>
      <w:r w:rsidR="00946245">
        <w:rPr>
          <w:bCs/>
        </w:rPr>
        <w:t xml:space="preserve"> and 100 ug/ml streptomycin</w:t>
      </w:r>
      <w:r>
        <w:rPr>
          <w:bCs/>
        </w:rPr>
        <w:t>)</w:t>
      </w:r>
      <w:r w:rsidR="00946245">
        <w:rPr>
          <w:bCs/>
        </w:rPr>
        <w:t xml:space="preserve"> at 37 C and 5% carbon dioxide. Note that there is not a selectable marker for the ACE2 expression.</w:t>
      </w:r>
      <w:r w:rsidR="00D31E02">
        <w:rPr>
          <w:bCs/>
        </w:rPr>
        <w:t xml:space="preserve"> The 293T-ACE2 cells are available from BEI Resources as catalog number </w:t>
      </w:r>
      <w:r w:rsidR="0041492A">
        <w:rPr>
          <w:bCs/>
        </w:rPr>
        <w:t>NR-52511.</w:t>
      </w:r>
    </w:p>
    <w:p w14:paraId="3A95EE27" w14:textId="02080086" w:rsidR="00C74702" w:rsidRDefault="00C74702" w:rsidP="000B4C54">
      <w:pPr>
        <w:pStyle w:val="MDPI61Supplementary"/>
        <w:rPr>
          <w:bCs/>
          <w:i/>
          <w:iCs/>
        </w:rPr>
      </w:pPr>
      <w:r>
        <w:rPr>
          <w:bCs/>
          <w:i/>
          <w:iCs/>
        </w:rPr>
        <w:t>4.</w:t>
      </w:r>
      <w:r w:rsidR="00C91DF0">
        <w:rPr>
          <w:bCs/>
          <w:i/>
          <w:iCs/>
        </w:rPr>
        <w:t>3</w:t>
      </w:r>
      <w:r>
        <w:rPr>
          <w:bCs/>
          <w:i/>
          <w:iCs/>
        </w:rPr>
        <w:t xml:space="preserve"> Detailed protocol for generation of pseudotyped lentiviral particles</w:t>
      </w:r>
      <w:r w:rsidR="006C5456">
        <w:rPr>
          <w:bCs/>
          <w:i/>
          <w:iCs/>
        </w:rPr>
        <w:t>.</w:t>
      </w:r>
      <w:r w:rsidR="007B0AF4">
        <w:rPr>
          <w:bCs/>
          <w:i/>
          <w:iCs/>
        </w:rPr>
        <w:t xml:space="preserve"> </w:t>
      </w:r>
    </w:p>
    <w:p w14:paraId="2BAF70A3" w14:textId="77777777" w:rsidR="00E113C2" w:rsidRDefault="00F71D1F" w:rsidP="00E113C2">
      <w:pPr>
        <w:pStyle w:val="MDPI61Supplementary"/>
        <w:rPr>
          <w:bCs/>
        </w:rPr>
      </w:pPr>
      <w:r>
        <w:rPr>
          <w:bCs/>
        </w:rPr>
        <w:t>Pseudotyped</w:t>
      </w:r>
      <w:r w:rsidR="001353B1">
        <w:rPr>
          <w:bCs/>
        </w:rPr>
        <w:t xml:space="preserve"> lentiviruses </w:t>
      </w:r>
      <w:r w:rsidR="00885B81">
        <w:rPr>
          <w:bCs/>
        </w:rPr>
        <w:t>can be</w:t>
      </w:r>
      <w:r w:rsidR="001353B1">
        <w:rPr>
          <w:bCs/>
        </w:rPr>
        <w:t xml:space="preserve"> generated </w:t>
      </w:r>
      <w:r w:rsidR="004A50EC">
        <w:rPr>
          <w:bCs/>
        </w:rPr>
        <w:t>by</w:t>
      </w:r>
      <w:r w:rsidR="001353B1">
        <w:rPr>
          <w:bCs/>
        </w:rPr>
        <w:t xml:space="preserve"> </w:t>
      </w:r>
      <w:r w:rsidR="00F56166">
        <w:rPr>
          <w:bCs/>
        </w:rPr>
        <w:t>transfecting</w:t>
      </w:r>
      <w:r w:rsidR="001353B1">
        <w:rPr>
          <w:bCs/>
        </w:rPr>
        <w:t xml:space="preserve"> 293Ts as depicted in </w:t>
      </w:r>
      <w:r w:rsidR="001353B1">
        <w:rPr>
          <w:b/>
        </w:rPr>
        <w:t>Figure 1</w:t>
      </w:r>
      <w:r w:rsidR="00F92135">
        <w:rPr>
          <w:b/>
        </w:rPr>
        <w:t>A</w:t>
      </w:r>
      <w:r w:rsidR="007E75E8">
        <w:rPr>
          <w:b/>
        </w:rPr>
        <w:t>.</w:t>
      </w:r>
      <w:r w:rsidR="00C43CCD">
        <w:rPr>
          <w:b/>
        </w:rPr>
        <w:t xml:space="preserve"> </w:t>
      </w:r>
      <w:r w:rsidR="00E113C2">
        <w:rPr>
          <w:bCs/>
        </w:rPr>
        <w:t>We used the following protocol:</w:t>
      </w:r>
    </w:p>
    <w:p w14:paraId="38B76C6B" w14:textId="1CBB28F5" w:rsidR="00E113C2" w:rsidRDefault="00E113C2" w:rsidP="00463165">
      <w:pPr>
        <w:pStyle w:val="MDPI61Supplementary"/>
        <w:numPr>
          <w:ilvl w:val="0"/>
          <w:numId w:val="7"/>
        </w:numPr>
        <w:spacing w:before="120"/>
        <w:ind w:left="792"/>
        <w:rPr>
          <w:bCs/>
        </w:rPr>
      </w:pPr>
      <w:r>
        <w:rPr>
          <w:bCs/>
        </w:rPr>
        <w:t xml:space="preserve">Seed </w:t>
      </w:r>
      <w:r w:rsidR="001353B1">
        <w:rPr>
          <w:bCs/>
        </w:rPr>
        <w:t xml:space="preserve">293T cells </w:t>
      </w:r>
      <w:r>
        <w:rPr>
          <w:bCs/>
        </w:rPr>
        <w:t>in D10 growth media</w:t>
      </w:r>
      <w:ins w:id="192" w:author="Kate D Crawford" w:date="2020-04-19T19:46:00Z">
        <w:r w:rsidR="00D443D7">
          <w:rPr>
            <w:bCs/>
          </w:rPr>
          <w:t xml:space="preserve"> (see subsection 4.2 for media composition)</w:t>
        </w:r>
      </w:ins>
      <w:r>
        <w:rPr>
          <w:bCs/>
        </w:rPr>
        <w:t xml:space="preserve"> so that they will be 50-70% confluent the next day. </w:t>
      </w:r>
      <w:r w:rsidR="00B26596">
        <w:rPr>
          <w:bCs/>
        </w:rPr>
        <w:t>For a 6-well plate,</w:t>
      </w:r>
      <w:r>
        <w:rPr>
          <w:bCs/>
        </w:rPr>
        <w:t xml:space="preserve"> this is</w:t>
      </w:r>
      <w:r w:rsidR="001353B1">
        <w:rPr>
          <w:bCs/>
        </w:rPr>
        <w:t xml:space="preserve"> 5x10</w:t>
      </w:r>
      <w:r w:rsidR="001353B1">
        <w:rPr>
          <w:bCs/>
          <w:vertAlign w:val="superscript"/>
        </w:rPr>
        <w:t>5</w:t>
      </w:r>
      <w:r w:rsidR="001353B1">
        <w:rPr>
          <w:bCs/>
        </w:rPr>
        <w:t xml:space="preserve"> cells</w:t>
      </w:r>
      <w:r w:rsidR="00B26596">
        <w:rPr>
          <w:bCs/>
        </w:rPr>
        <w:t xml:space="preserve"> per well</w:t>
      </w:r>
      <w:r w:rsidR="001353B1">
        <w:rPr>
          <w:bCs/>
        </w:rPr>
        <w:t xml:space="preserve"> </w:t>
      </w:r>
      <w:r w:rsidR="00F56166">
        <w:rPr>
          <w:bCs/>
        </w:rPr>
        <w:t>(2.5x10</w:t>
      </w:r>
      <w:r w:rsidR="00F56166">
        <w:rPr>
          <w:bCs/>
          <w:vertAlign w:val="superscript"/>
        </w:rPr>
        <w:t>5</w:t>
      </w:r>
      <w:r w:rsidR="00F56166">
        <w:rPr>
          <w:bCs/>
        </w:rPr>
        <w:t xml:space="preserve"> cells per </w:t>
      </w:r>
      <w:r w:rsidR="00F71D1F">
        <w:rPr>
          <w:bCs/>
        </w:rPr>
        <w:t>mL</w:t>
      </w:r>
      <w:r w:rsidR="00F56166">
        <w:rPr>
          <w:bCs/>
        </w:rPr>
        <w:t>)</w:t>
      </w:r>
      <w:r w:rsidR="00F71D1F">
        <w:rPr>
          <w:bCs/>
        </w:rPr>
        <w:t xml:space="preserve">. </w:t>
      </w:r>
    </w:p>
    <w:p w14:paraId="295B19D3" w14:textId="5B23B4CA" w:rsidR="00B26596" w:rsidRDefault="00E113C2" w:rsidP="006C5F5E">
      <w:pPr>
        <w:pStyle w:val="MDPI61Supplementary"/>
        <w:numPr>
          <w:ilvl w:val="0"/>
          <w:numId w:val="7"/>
        </w:numPr>
        <w:spacing w:before="120"/>
        <w:ind w:left="792"/>
        <w:rPr>
          <w:bCs/>
        </w:rPr>
      </w:pPr>
      <w:r>
        <w:rPr>
          <w:bCs/>
        </w:rPr>
        <w:t>At</w:t>
      </w:r>
      <w:r w:rsidR="007E75E8">
        <w:rPr>
          <w:bCs/>
        </w:rPr>
        <w:t xml:space="preserve"> 16-24 hours after seeding, </w:t>
      </w:r>
      <w:r>
        <w:rPr>
          <w:bCs/>
        </w:rPr>
        <w:t>transfect the cells</w:t>
      </w:r>
      <w:r w:rsidR="007E75E8">
        <w:rPr>
          <w:bCs/>
        </w:rPr>
        <w:t xml:space="preserve"> with the plasmids required for lentiviral </w:t>
      </w:r>
      <w:r>
        <w:rPr>
          <w:bCs/>
        </w:rPr>
        <w:t xml:space="preserve">production. We transfect using </w:t>
      </w:r>
      <w:proofErr w:type="spellStart"/>
      <w:r>
        <w:rPr>
          <w:bCs/>
        </w:rPr>
        <w:t>BioT</w:t>
      </w:r>
      <w:proofErr w:type="spellEnd"/>
      <w:r w:rsidR="00B26596">
        <w:rPr>
          <w:bCs/>
        </w:rPr>
        <w:t xml:space="preserve"> (</w:t>
      </w:r>
      <w:proofErr w:type="spellStart"/>
      <w:r w:rsidR="00B26596">
        <w:rPr>
          <w:bCs/>
        </w:rPr>
        <w:t>Bioland</w:t>
      </w:r>
      <w:proofErr w:type="spellEnd"/>
      <w:r w:rsidR="00B26596">
        <w:rPr>
          <w:bCs/>
        </w:rPr>
        <w:t xml:space="preserve"> Scientific) following the manufacturer’s instructions</w:t>
      </w:r>
      <w:r w:rsidR="005F5782">
        <w:rPr>
          <w:bCs/>
        </w:rPr>
        <w:t xml:space="preserve"> and using</w:t>
      </w:r>
      <w:r w:rsidR="00B26596">
        <w:rPr>
          <w:bCs/>
        </w:rPr>
        <w:t xml:space="preserve"> the following plasmid mix per well</w:t>
      </w:r>
      <w:r w:rsidR="005F5782">
        <w:rPr>
          <w:bCs/>
        </w:rPr>
        <w:t xml:space="preserve"> of a 6-well plate</w:t>
      </w:r>
      <w:r w:rsidR="00EC7C8E">
        <w:rPr>
          <w:bCs/>
        </w:rPr>
        <w:t xml:space="preserve"> (plasmid amounts should be adjusted for larger plates)</w:t>
      </w:r>
      <w:r w:rsidR="00B26596">
        <w:rPr>
          <w:bCs/>
        </w:rPr>
        <w:t>:</w:t>
      </w:r>
    </w:p>
    <w:p w14:paraId="3082FF62" w14:textId="3DD06E48" w:rsidR="00B26596" w:rsidRDefault="00F71D1F" w:rsidP="006C5F5E">
      <w:pPr>
        <w:pStyle w:val="MDPI61Supplementary"/>
        <w:numPr>
          <w:ilvl w:val="0"/>
          <w:numId w:val="8"/>
        </w:numPr>
        <w:spacing w:before="120"/>
        <w:ind w:left="1627"/>
        <w:rPr>
          <w:bCs/>
        </w:rPr>
      </w:pPr>
      <w:r w:rsidRPr="00B26596">
        <w:rPr>
          <w:bCs/>
        </w:rPr>
        <w:t>1 ug of lentiviral backbone</w:t>
      </w:r>
      <w:r w:rsidR="005F5782">
        <w:rPr>
          <w:bCs/>
        </w:rPr>
        <w:t xml:space="preserve">–we used either the </w:t>
      </w:r>
      <w:proofErr w:type="spellStart"/>
      <w:r w:rsidRPr="00B26596">
        <w:rPr>
          <w:bCs/>
        </w:rPr>
        <w:t>ZsGreen</w:t>
      </w:r>
      <w:proofErr w:type="spellEnd"/>
      <w:r w:rsidR="005F5782">
        <w:rPr>
          <w:bCs/>
        </w:rPr>
        <w:t xml:space="preserve"> </w:t>
      </w:r>
      <w:r w:rsidR="00B26596">
        <w:rPr>
          <w:bCs/>
        </w:rPr>
        <w:t>(</w:t>
      </w:r>
      <w:r w:rsidR="00B26596">
        <w:rPr>
          <w:color w:val="auto"/>
          <w:szCs w:val="18"/>
        </w:rPr>
        <w:t>NR-52520)</w:t>
      </w:r>
      <w:r w:rsidRPr="00B26596">
        <w:rPr>
          <w:bCs/>
        </w:rPr>
        <w:t xml:space="preserve"> or </w:t>
      </w:r>
      <w:r w:rsidR="00B26596">
        <w:rPr>
          <w:bCs/>
        </w:rPr>
        <w:t xml:space="preserve">the </w:t>
      </w:r>
      <w:r w:rsidRPr="00B26596">
        <w:rPr>
          <w:bCs/>
        </w:rPr>
        <w:t>Luciferase-IRES-</w:t>
      </w:r>
      <w:proofErr w:type="spellStart"/>
      <w:r w:rsidRPr="00B26596">
        <w:rPr>
          <w:bCs/>
        </w:rPr>
        <w:t>ZsGreen</w:t>
      </w:r>
      <w:proofErr w:type="spellEnd"/>
      <w:r w:rsidR="00B26596">
        <w:rPr>
          <w:bCs/>
        </w:rPr>
        <w:t xml:space="preserve"> (NR-52516)</w:t>
      </w:r>
      <w:r w:rsidR="005F5782">
        <w:rPr>
          <w:bCs/>
        </w:rPr>
        <w:t xml:space="preserve"> backbone</w:t>
      </w:r>
    </w:p>
    <w:p w14:paraId="4F526AC6" w14:textId="113E8E01" w:rsidR="005F5782" w:rsidRPr="005F5782" w:rsidRDefault="00F71D1F" w:rsidP="00CF738F">
      <w:pPr>
        <w:pStyle w:val="MDPI61Supplementary"/>
        <w:numPr>
          <w:ilvl w:val="0"/>
          <w:numId w:val="8"/>
        </w:numPr>
        <w:spacing w:before="0"/>
        <w:ind w:left="1627"/>
        <w:rPr>
          <w:bCs/>
        </w:rPr>
      </w:pPr>
      <w:r w:rsidRPr="00B26596">
        <w:rPr>
          <w:bCs/>
        </w:rPr>
        <w:t xml:space="preserve">0.22 ug </w:t>
      </w:r>
      <w:r w:rsidR="005F5782">
        <w:rPr>
          <w:bCs/>
        </w:rPr>
        <w:t xml:space="preserve">each of plasmids </w:t>
      </w:r>
      <w:r w:rsidR="00B26596">
        <w:rPr>
          <w:color w:val="auto"/>
          <w:szCs w:val="18"/>
        </w:rPr>
        <w:t>HDM-Hgpm2 (NR-52517)</w:t>
      </w:r>
      <w:r w:rsidR="005F5782">
        <w:rPr>
          <w:color w:val="auto"/>
          <w:szCs w:val="18"/>
        </w:rPr>
        <w:t>, pRC-CMV-Rev1b (NR-52519)</w:t>
      </w:r>
      <w:r w:rsidR="005F5782">
        <w:rPr>
          <w:bCs/>
        </w:rPr>
        <w:t xml:space="preserve">, and </w:t>
      </w:r>
      <w:r w:rsidR="005F5782">
        <w:rPr>
          <w:color w:val="auto"/>
          <w:szCs w:val="18"/>
        </w:rPr>
        <w:t>HDM-tat1b (NR-52518)</w:t>
      </w:r>
    </w:p>
    <w:p w14:paraId="4FAF1881" w14:textId="5AE14FDC" w:rsidR="005F5782" w:rsidRDefault="00F71D1F" w:rsidP="00CF738F">
      <w:pPr>
        <w:pStyle w:val="MDPI61Supplementary"/>
        <w:numPr>
          <w:ilvl w:val="0"/>
          <w:numId w:val="8"/>
        </w:numPr>
        <w:spacing w:before="0"/>
        <w:ind w:left="1627"/>
        <w:rPr>
          <w:bCs/>
        </w:rPr>
      </w:pPr>
      <w:r w:rsidRPr="00B26596">
        <w:rPr>
          <w:bCs/>
        </w:rPr>
        <w:t>0.34 ug</w:t>
      </w:r>
      <w:r w:rsidR="005F5782">
        <w:rPr>
          <w:bCs/>
        </w:rPr>
        <w:t xml:space="preserve"> viral entry protein–</w:t>
      </w:r>
      <w:r w:rsidR="008F4BFD" w:rsidRPr="00B26596">
        <w:rPr>
          <w:bCs/>
        </w:rPr>
        <w:t xml:space="preserve">either </w:t>
      </w:r>
      <w:r w:rsidR="005F5782">
        <w:rPr>
          <w:bCs/>
        </w:rPr>
        <w:t xml:space="preserve">SARS-CoV-2 </w:t>
      </w:r>
      <w:r w:rsidRPr="00B26596">
        <w:rPr>
          <w:bCs/>
        </w:rPr>
        <w:t>Spike</w:t>
      </w:r>
      <w:r w:rsidR="005F5782">
        <w:rPr>
          <w:bCs/>
        </w:rPr>
        <w:t xml:space="preserve"> (NR-52513, NR-52514, or NR-52515)</w:t>
      </w:r>
      <w:r w:rsidRPr="00B26596">
        <w:rPr>
          <w:bCs/>
        </w:rPr>
        <w:t xml:space="preserve">, VSV G </w:t>
      </w:r>
      <w:r w:rsidR="00EC7C8E">
        <w:rPr>
          <w:bCs/>
        </w:rPr>
        <w:t>(</w:t>
      </w:r>
      <w:r w:rsidRPr="00B26596">
        <w:rPr>
          <w:bCs/>
        </w:rPr>
        <w:t>positive control</w:t>
      </w:r>
      <w:r w:rsidR="00EC7C8E">
        <w:rPr>
          <w:bCs/>
        </w:rPr>
        <w:t>)</w:t>
      </w:r>
      <w:r w:rsidR="005F5782">
        <w:rPr>
          <w:bCs/>
        </w:rPr>
        <w:t>,</w:t>
      </w:r>
      <w:r w:rsidRPr="00B26596">
        <w:rPr>
          <w:bCs/>
        </w:rPr>
        <w:t xml:space="preserve"> or </w:t>
      </w:r>
      <w:r w:rsidR="005F5782">
        <w:rPr>
          <w:bCs/>
        </w:rPr>
        <w:t xml:space="preserve">transfection </w:t>
      </w:r>
      <w:r w:rsidRPr="00B26596">
        <w:rPr>
          <w:bCs/>
        </w:rPr>
        <w:t xml:space="preserve">carrier DNA </w:t>
      </w:r>
      <w:r w:rsidRPr="005F5782">
        <w:rPr>
          <w:bCs/>
          <w:color w:val="000000" w:themeColor="text1"/>
        </w:rPr>
        <w:t xml:space="preserve">(Promega </w:t>
      </w:r>
      <w:r w:rsidR="005F5782" w:rsidRPr="005F5782">
        <w:rPr>
          <w:bCs/>
          <w:color w:val="000000" w:themeColor="text1"/>
        </w:rPr>
        <w:t>E4881) as a negative control.</w:t>
      </w:r>
      <w:r w:rsidR="007E75E8" w:rsidRPr="005F5782">
        <w:rPr>
          <w:bCs/>
          <w:color w:val="000000" w:themeColor="text1"/>
        </w:rPr>
        <w:t xml:space="preserve"> </w:t>
      </w:r>
    </w:p>
    <w:p w14:paraId="5FEF15F2" w14:textId="77777777" w:rsidR="005F5782" w:rsidRPr="005F5782" w:rsidRDefault="008F4BFD" w:rsidP="00CF738F">
      <w:pPr>
        <w:pStyle w:val="MDPI61Supplementary"/>
        <w:numPr>
          <w:ilvl w:val="0"/>
          <w:numId w:val="7"/>
        </w:numPr>
        <w:spacing w:before="120"/>
        <w:ind w:left="792"/>
        <w:rPr>
          <w:bCs/>
        </w:rPr>
      </w:pPr>
      <w:r w:rsidRPr="00B26596">
        <w:rPr>
          <w:bCs/>
          <w:color w:val="000000" w:themeColor="text1"/>
        </w:rPr>
        <w:t xml:space="preserve">At 18 to 24 hours post-transfection, </w:t>
      </w:r>
      <w:r w:rsidR="005F5782">
        <w:rPr>
          <w:bCs/>
          <w:color w:val="000000" w:themeColor="text1"/>
        </w:rPr>
        <w:t>change the media to fresh, pre-warmed D10.</w:t>
      </w:r>
      <w:r w:rsidRPr="00B26596">
        <w:rPr>
          <w:bCs/>
          <w:color w:val="000000" w:themeColor="text1"/>
        </w:rPr>
        <w:t xml:space="preserve"> </w:t>
      </w:r>
    </w:p>
    <w:p w14:paraId="291B22E4" w14:textId="14064781" w:rsidR="00EC7C8E" w:rsidRDefault="005F5782" w:rsidP="00CF738F">
      <w:pPr>
        <w:pStyle w:val="MDPI61Supplementary"/>
        <w:numPr>
          <w:ilvl w:val="0"/>
          <w:numId w:val="7"/>
        </w:numPr>
        <w:spacing w:before="120"/>
        <w:ind w:left="792"/>
        <w:rPr>
          <w:bCs/>
          <w:color w:val="000000" w:themeColor="text1"/>
        </w:rPr>
      </w:pPr>
      <w:r w:rsidRPr="00EC7C8E">
        <w:rPr>
          <w:bCs/>
          <w:color w:val="000000" w:themeColor="text1"/>
        </w:rPr>
        <w:t xml:space="preserve">At 60 hours post transfection, collect virus </w:t>
      </w:r>
      <w:r w:rsidR="00DD3A2D" w:rsidRPr="00EC7C8E">
        <w:rPr>
          <w:bCs/>
          <w:color w:val="000000" w:themeColor="text1"/>
        </w:rPr>
        <w:t>by harvesting the supernatant</w:t>
      </w:r>
      <w:r w:rsidR="008F4BFD" w:rsidRPr="00EC7C8E">
        <w:rPr>
          <w:bCs/>
          <w:color w:val="000000" w:themeColor="text1"/>
        </w:rPr>
        <w:t xml:space="preserve"> from each well and filter</w:t>
      </w:r>
      <w:r w:rsidR="00DD3A2D" w:rsidRPr="00EC7C8E">
        <w:rPr>
          <w:bCs/>
          <w:color w:val="000000" w:themeColor="text1"/>
        </w:rPr>
        <w:t>ing it</w:t>
      </w:r>
      <w:r w:rsidR="008F4BFD" w:rsidRPr="00EC7C8E">
        <w:rPr>
          <w:bCs/>
          <w:color w:val="000000" w:themeColor="text1"/>
        </w:rPr>
        <w:t xml:space="preserve"> through a 0.45 um filter. </w:t>
      </w:r>
      <w:r w:rsidRPr="00EC7C8E">
        <w:rPr>
          <w:bCs/>
          <w:color w:val="000000" w:themeColor="text1"/>
        </w:rPr>
        <w:t>Virus can be stored at 4 C for immediate use or frozen</w:t>
      </w:r>
      <w:r w:rsidR="008F4BFD" w:rsidRPr="00EC7C8E">
        <w:rPr>
          <w:bCs/>
          <w:color w:val="000000" w:themeColor="text1"/>
        </w:rPr>
        <w:t xml:space="preserve"> at -80 C.</w:t>
      </w:r>
      <w:r w:rsidRPr="00EC7C8E">
        <w:rPr>
          <w:bCs/>
          <w:color w:val="000000" w:themeColor="text1"/>
        </w:rPr>
        <w:t xml:space="preserve"> </w:t>
      </w:r>
      <w:r w:rsidR="00EC7C8E" w:rsidRPr="00EC7C8E">
        <w:rPr>
          <w:bCs/>
          <w:color w:val="000000" w:themeColor="text1"/>
        </w:rPr>
        <w:t xml:space="preserve">The titers of Spike- and VSV G-pseudotyped lentiviruses </w:t>
      </w:r>
      <w:r w:rsidR="00EC7C8E">
        <w:rPr>
          <w:bCs/>
          <w:color w:val="000000" w:themeColor="text1"/>
        </w:rPr>
        <w:t>were found to be un</w:t>
      </w:r>
      <w:r w:rsidRPr="00EC7C8E">
        <w:rPr>
          <w:bCs/>
          <w:color w:val="000000" w:themeColor="text1"/>
        </w:rPr>
        <w:t xml:space="preserve">affected by </w:t>
      </w:r>
      <w:r w:rsidR="00EC7C8E">
        <w:rPr>
          <w:bCs/>
          <w:color w:val="000000" w:themeColor="text1"/>
        </w:rPr>
        <w:t>a</w:t>
      </w:r>
      <w:r w:rsidRPr="00EC7C8E">
        <w:rPr>
          <w:bCs/>
          <w:color w:val="000000" w:themeColor="text1"/>
        </w:rPr>
        <w:t xml:space="preserve"> freeze-thaw c</w:t>
      </w:r>
      <w:r w:rsidR="00EC7C8E" w:rsidRPr="00EC7C8E">
        <w:rPr>
          <w:bCs/>
          <w:color w:val="000000" w:themeColor="text1"/>
        </w:rPr>
        <w:t xml:space="preserve">ycle (data not shown). All titers presented here are from virus that was </w:t>
      </w:r>
      <w:r w:rsidR="00936CDB">
        <w:rPr>
          <w:bCs/>
          <w:color w:val="000000" w:themeColor="text1"/>
        </w:rPr>
        <w:t>frozen</w:t>
      </w:r>
      <w:r w:rsidR="00EC7C8E" w:rsidRPr="00EC7C8E">
        <w:rPr>
          <w:bCs/>
          <w:color w:val="000000" w:themeColor="text1"/>
        </w:rPr>
        <w:t xml:space="preserve"> at -80 C</w:t>
      </w:r>
      <w:r w:rsidR="00EC7C8E">
        <w:rPr>
          <w:bCs/>
          <w:color w:val="000000" w:themeColor="text1"/>
        </w:rPr>
        <w:t xml:space="preserve"> prior to use.</w:t>
      </w:r>
    </w:p>
    <w:p w14:paraId="5F078F24" w14:textId="757A76E6" w:rsidR="007955C3" w:rsidRPr="007955C3" w:rsidRDefault="007955C3" w:rsidP="00CF738F">
      <w:pPr>
        <w:pStyle w:val="MDPI61Supplementary"/>
        <w:spacing w:before="120"/>
        <w:rPr>
          <w:bCs/>
          <w:i/>
          <w:iCs/>
          <w:color w:val="000000" w:themeColor="text1"/>
        </w:rPr>
      </w:pPr>
      <w:r>
        <w:rPr>
          <w:bCs/>
          <w:i/>
          <w:iCs/>
          <w:color w:val="000000" w:themeColor="text1"/>
        </w:rPr>
        <w:t xml:space="preserve">4.4 Detailed protocol for </w:t>
      </w:r>
      <w:proofErr w:type="spellStart"/>
      <w:r>
        <w:rPr>
          <w:bCs/>
          <w:i/>
          <w:iCs/>
          <w:color w:val="000000" w:themeColor="text1"/>
        </w:rPr>
        <w:t>titering</w:t>
      </w:r>
      <w:proofErr w:type="spellEnd"/>
      <w:r>
        <w:rPr>
          <w:bCs/>
          <w:i/>
          <w:iCs/>
          <w:color w:val="000000" w:themeColor="text1"/>
        </w:rPr>
        <w:t xml:space="preserve"> pseudotyped lentiviral particles</w:t>
      </w:r>
    </w:p>
    <w:p w14:paraId="09FCADAC" w14:textId="6A97DD09" w:rsidR="00936CDB" w:rsidRDefault="00EC7C8E" w:rsidP="00CF738F">
      <w:pPr>
        <w:pStyle w:val="MDPI61Supplementary"/>
        <w:spacing w:before="120"/>
        <w:rPr>
          <w:bCs/>
          <w:color w:val="000000" w:themeColor="text1"/>
        </w:rPr>
      </w:pPr>
      <w:r>
        <w:rPr>
          <w:bCs/>
          <w:color w:val="000000" w:themeColor="text1"/>
        </w:rPr>
        <w:t xml:space="preserve">To determine viral titers, we used either flow cytometry (for viruses packaging the </w:t>
      </w:r>
      <w:proofErr w:type="spellStart"/>
      <w:r>
        <w:rPr>
          <w:bCs/>
          <w:color w:val="000000" w:themeColor="text1"/>
        </w:rPr>
        <w:t>ZsGreen</w:t>
      </w:r>
      <w:proofErr w:type="spellEnd"/>
      <w:r>
        <w:rPr>
          <w:bCs/>
          <w:color w:val="000000" w:themeColor="text1"/>
        </w:rPr>
        <w:t xml:space="preserve"> backbone) or a luciferase assay (for viruses packaging the Luciferase-IRES-</w:t>
      </w:r>
      <w:proofErr w:type="spellStart"/>
      <w:r>
        <w:rPr>
          <w:bCs/>
          <w:color w:val="000000" w:themeColor="text1"/>
        </w:rPr>
        <w:t>ZsGreen</w:t>
      </w:r>
      <w:proofErr w:type="spellEnd"/>
      <w:r>
        <w:rPr>
          <w:bCs/>
          <w:color w:val="000000" w:themeColor="text1"/>
        </w:rPr>
        <w:t xml:space="preserve"> backbone). </w:t>
      </w:r>
      <w:r w:rsidR="00F56795">
        <w:rPr>
          <w:bCs/>
          <w:color w:val="000000" w:themeColor="text1"/>
        </w:rPr>
        <w:t>A detailed</w:t>
      </w:r>
      <w:r>
        <w:rPr>
          <w:bCs/>
          <w:color w:val="000000" w:themeColor="text1"/>
        </w:rPr>
        <w:t xml:space="preserve"> </w:t>
      </w:r>
      <w:proofErr w:type="spellStart"/>
      <w:r w:rsidR="00936CDB">
        <w:rPr>
          <w:bCs/>
          <w:color w:val="000000" w:themeColor="text1"/>
        </w:rPr>
        <w:t>titering</w:t>
      </w:r>
      <w:proofErr w:type="spellEnd"/>
      <w:r>
        <w:rPr>
          <w:bCs/>
          <w:color w:val="000000" w:themeColor="text1"/>
        </w:rPr>
        <w:t xml:space="preserve"> prot</w:t>
      </w:r>
      <w:r w:rsidR="00936CDB">
        <w:rPr>
          <w:bCs/>
          <w:color w:val="000000" w:themeColor="text1"/>
        </w:rPr>
        <w:t>o</w:t>
      </w:r>
      <w:r>
        <w:rPr>
          <w:bCs/>
          <w:color w:val="000000" w:themeColor="text1"/>
        </w:rPr>
        <w:t>col</w:t>
      </w:r>
      <w:r w:rsidR="00F56795">
        <w:rPr>
          <w:bCs/>
          <w:color w:val="000000" w:themeColor="text1"/>
        </w:rPr>
        <w:t xml:space="preserve"> is described below and differences between these two readouts are noted</w:t>
      </w:r>
      <w:r>
        <w:rPr>
          <w:bCs/>
          <w:color w:val="000000" w:themeColor="text1"/>
        </w:rPr>
        <w:t>:</w:t>
      </w:r>
    </w:p>
    <w:p w14:paraId="121906B7" w14:textId="1BE016F6" w:rsidR="0065642E" w:rsidRPr="0065642E" w:rsidRDefault="0065642E" w:rsidP="00CF738F">
      <w:pPr>
        <w:pStyle w:val="MDPI61Supplementary"/>
        <w:numPr>
          <w:ilvl w:val="0"/>
          <w:numId w:val="10"/>
        </w:numPr>
        <w:spacing w:before="120"/>
        <w:rPr>
          <w:bCs/>
          <w:color w:val="000000" w:themeColor="text1"/>
        </w:rPr>
      </w:pPr>
      <w:r w:rsidRPr="0065642E">
        <w:rPr>
          <w:bCs/>
          <w:color w:val="000000" w:themeColor="text1"/>
        </w:rPr>
        <w:t xml:space="preserve">Coat a 96-well </w:t>
      </w:r>
      <w:r w:rsidR="006C712B">
        <w:rPr>
          <w:bCs/>
          <w:color w:val="000000" w:themeColor="text1"/>
        </w:rPr>
        <w:t xml:space="preserve">cell-culture </w:t>
      </w:r>
      <w:r w:rsidRPr="0065642E">
        <w:rPr>
          <w:bCs/>
          <w:color w:val="000000" w:themeColor="text1"/>
        </w:rPr>
        <w:t xml:space="preserve">plate with 25 </w:t>
      </w:r>
      <w:proofErr w:type="spellStart"/>
      <w:r w:rsidRPr="0065642E">
        <w:rPr>
          <w:bCs/>
          <w:color w:val="000000" w:themeColor="text1"/>
        </w:rPr>
        <w:t>uL</w:t>
      </w:r>
      <w:proofErr w:type="spellEnd"/>
      <w:r w:rsidRPr="0065642E">
        <w:rPr>
          <w:bCs/>
          <w:color w:val="000000" w:themeColor="text1"/>
        </w:rPr>
        <w:t xml:space="preserve"> poly-L-lysine </w:t>
      </w:r>
      <w:r>
        <w:rPr>
          <w:bCs/>
          <w:color w:val="000000" w:themeColor="text1"/>
        </w:rPr>
        <w:t xml:space="preserve">per well </w:t>
      </w:r>
      <w:r w:rsidRPr="0065642E">
        <w:rPr>
          <w:bCs/>
          <w:color w:val="000000" w:themeColor="text1"/>
        </w:rPr>
        <w:t>(Millipore Sigma, P4707) according to the manufacturer’s protocol. Poly-L-lysine improves cell adherence and prevents cell disruption during infection.</w:t>
      </w:r>
    </w:p>
    <w:p w14:paraId="7A173DC4" w14:textId="35DE3C39" w:rsidR="0065642E" w:rsidRPr="0065642E" w:rsidRDefault="00936CDB" w:rsidP="00CF738F">
      <w:pPr>
        <w:pStyle w:val="MDPI61Supplementary"/>
        <w:numPr>
          <w:ilvl w:val="0"/>
          <w:numId w:val="10"/>
        </w:numPr>
        <w:spacing w:before="0"/>
        <w:ind w:left="778"/>
        <w:rPr>
          <w:bCs/>
          <w:color w:val="000000" w:themeColor="text1"/>
        </w:rPr>
      </w:pPr>
      <w:r>
        <w:rPr>
          <w:bCs/>
          <w:color w:val="000000" w:themeColor="text1"/>
        </w:rPr>
        <w:t xml:space="preserve">Seed a </w:t>
      </w:r>
      <w:r w:rsidR="0065642E">
        <w:rPr>
          <w:bCs/>
          <w:color w:val="000000" w:themeColor="text1"/>
        </w:rPr>
        <w:t>poly-L-lysine</w:t>
      </w:r>
      <w:r w:rsidR="00191BDC">
        <w:rPr>
          <w:bCs/>
          <w:color w:val="000000" w:themeColor="text1"/>
        </w:rPr>
        <w:t>-</w:t>
      </w:r>
      <w:r>
        <w:rPr>
          <w:bCs/>
          <w:color w:val="000000" w:themeColor="text1"/>
        </w:rPr>
        <w:t>coated 96-well plate</w:t>
      </w:r>
      <w:r w:rsidR="00723933">
        <w:rPr>
          <w:bCs/>
          <w:color w:val="000000" w:themeColor="text1"/>
        </w:rPr>
        <w:t xml:space="preserve"> with 1.25x10</w:t>
      </w:r>
      <w:r w:rsidR="00723933">
        <w:rPr>
          <w:bCs/>
          <w:color w:val="000000" w:themeColor="text1"/>
          <w:vertAlign w:val="superscript"/>
        </w:rPr>
        <w:t>4</w:t>
      </w:r>
      <w:r w:rsidR="00723933">
        <w:rPr>
          <w:bCs/>
          <w:color w:val="000000" w:themeColor="text1"/>
        </w:rPr>
        <w:t xml:space="preserve"> 293T-ACE2 cells per well in D10 media.</w:t>
      </w:r>
    </w:p>
    <w:p w14:paraId="0414A1B1" w14:textId="0701FC65" w:rsidR="00AE39F5" w:rsidRDefault="00AE39F5" w:rsidP="00CF738F">
      <w:pPr>
        <w:pStyle w:val="MDPI61Supplementary"/>
        <w:numPr>
          <w:ilvl w:val="0"/>
          <w:numId w:val="10"/>
        </w:numPr>
        <w:spacing w:before="0"/>
        <w:ind w:left="778"/>
        <w:rPr>
          <w:bCs/>
          <w:color w:val="000000" w:themeColor="text1"/>
        </w:rPr>
      </w:pPr>
      <w:r>
        <w:rPr>
          <w:bCs/>
          <w:color w:val="000000" w:themeColor="text1"/>
        </w:rPr>
        <w:t xml:space="preserve">The next day (12-24 hours post-seeding), count at least 2 wells of cells to determine the number of cells present at infection. </w:t>
      </w:r>
    </w:p>
    <w:p w14:paraId="65F9BEBD" w14:textId="4CF43476" w:rsidR="00F56795" w:rsidRDefault="00AE39F5" w:rsidP="00895152">
      <w:pPr>
        <w:pStyle w:val="MDPI61Supplementary"/>
        <w:numPr>
          <w:ilvl w:val="0"/>
          <w:numId w:val="10"/>
        </w:numPr>
        <w:spacing w:before="0"/>
        <w:ind w:left="778"/>
        <w:rPr>
          <w:bCs/>
          <w:color w:val="000000" w:themeColor="text1"/>
        </w:rPr>
      </w:pPr>
      <w:r>
        <w:rPr>
          <w:bCs/>
          <w:color w:val="000000" w:themeColor="text1"/>
        </w:rPr>
        <w:t>Prepare</w:t>
      </w:r>
      <w:r w:rsidR="00F56795">
        <w:rPr>
          <w:bCs/>
          <w:color w:val="000000" w:themeColor="text1"/>
        </w:rPr>
        <w:t xml:space="preserve"> </w:t>
      </w:r>
      <w:r>
        <w:rPr>
          <w:bCs/>
          <w:color w:val="000000" w:themeColor="text1"/>
        </w:rPr>
        <w:t xml:space="preserve">serial dilutions of the viruses to be </w:t>
      </w:r>
      <w:proofErr w:type="spellStart"/>
      <w:r w:rsidR="003A752F">
        <w:rPr>
          <w:bCs/>
          <w:color w:val="000000" w:themeColor="text1"/>
        </w:rPr>
        <w:t>titered</w:t>
      </w:r>
      <w:proofErr w:type="spellEnd"/>
      <w:r>
        <w:rPr>
          <w:bCs/>
          <w:color w:val="000000" w:themeColor="text1"/>
        </w:rPr>
        <w:t xml:space="preserve"> in a final volume of 150 </w:t>
      </w:r>
      <w:proofErr w:type="spellStart"/>
      <w:r>
        <w:rPr>
          <w:bCs/>
          <w:color w:val="000000" w:themeColor="text1"/>
        </w:rPr>
        <w:t>uL</w:t>
      </w:r>
      <w:proofErr w:type="spellEnd"/>
      <w:r>
        <w:rPr>
          <w:bCs/>
          <w:color w:val="000000" w:themeColor="text1"/>
        </w:rPr>
        <w:t xml:space="preserve"> D10 growth media. </w:t>
      </w:r>
    </w:p>
    <w:p w14:paraId="5736A8B1" w14:textId="77538A91" w:rsidR="00723933" w:rsidRDefault="00F56795" w:rsidP="00410E33">
      <w:pPr>
        <w:pStyle w:val="MDPI61Supplementary"/>
        <w:numPr>
          <w:ilvl w:val="1"/>
          <w:numId w:val="10"/>
        </w:numPr>
        <w:spacing w:before="0"/>
        <w:rPr>
          <w:bCs/>
          <w:color w:val="000000" w:themeColor="text1"/>
        </w:rPr>
      </w:pPr>
      <w:r>
        <w:rPr>
          <w:bCs/>
          <w:color w:val="000000" w:themeColor="text1"/>
        </w:rPr>
        <w:t xml:space="preserve">For </w:t>
      </w:r>
      <w:proofErr w:type="spellStart"/>
      <w:r>
        <w:rPr>
          <w:bCs/>
          <w:color w:val="000000" w:themeColor="text1"/>
        </w:rPr>
        <w:t>ZsGreen</w:t>
      </w:r>
      <w:proofErr w:type="spellEnd"/>
      <w:r>
        <w:rPr>
          <w:bCs/>
          <w:color w:val="000000" w:themeColor="text1"/>
        </w:rPr>
        <w:t xml:space="preserve"> virus, we started with</w:t>
      </w:r>
      <w:r w:rsidR="00AE39F5">
        <w:rPr>
          <w:bCs/>
          <w:color w:val="000000" w:themeColor="text1"/>
        </w:rPr>
        <w:t xml:space="preserve"> a 1:5 dilution and made </w:t>
      </w:r>
      <w:r w:rsidR="00954C03">
        <w:rPr>
          <w:bCs/>
          <w:color w:val="000000" w:themeColor="text1"/>
        </w:rPr>
        <w:t>three</w:t>
      </w:r>
      <w:r w:rsidR="00AE39F5">
        <w:rPr>
          <w:bCs/>
          <w:color w:val="000000" w:themeColor="text1"/>
        </w:rPr>
        <w:t xml:space="preserve"> 1:5 serial dilutions</w:t>
      </w:r>
      <w:r>
        <w:rPr>
          <w:bCs/>
          <w:color w:val="000000" w:themeColor="text1"/>
        </w:rPr>
        <w:t>.</w:t>
      </w:r>
    </w:p>
    <w:p w14:paraId="01F0C084" w14:textId="2441C688" w:rsidR="00F56795" w:rsidRDefault="00F56795" w:rsidP="004E4555">
      <w:pPr>
        <w:pStyle w:val="MDPI61Supplementary"/>
        <w:numPr>
          <w:ilvl w:val="1"/>
          <w:numId w:val="10"/>
        </w:numPr>
        <w:spacing w:before="0"/>
        <w:rPr>
          <w:bCs/>
          <w:color w:val="000000" w:themeColor="text1"/>
        </w:rPr>
      </w:pPr>
      <w:r>
        <w:rPr>
          <w:bCs/>
          <w:color w:val="000000" w:themeColor="text1"/>
        </w:rPr>
        <w:lastRenderedPageBreak/>
        <w:t xml:space="preserve">For Spike-pseudotyped </w:t>
      </w:r>
      <w:proofErr w:type="spellStart"/>
      <w:r>
        <w:rPr>
          <w:bCs/>
          <w:color w:val="000000" w:themeColor="text1"/>
        </w:rPr>
        <w:t>Luciferase_IRES_ZsGreen</w:t>
      </w:r>
      <w:proofErr w:type="spellEnd"/>
      <w:r>
        <w:rPr>
          <w:bCs/>
          <w:color w:val="000000" w:themeColor="text1"/>
        </w:rPr>
        <w:t xml:space="preserve"> virus, we started with undiluted virus and made </w:t>
      </w:r>
      <w:r w:rsidR="00954C03">
        <w:rPr>
          <w:bCs/>
          <w:color w:val="000000" w:themeColor="text1"/>
        </w:rPr>
        <w:t>three</w:t>
      </w:r>
      <w:r>
        <w:rPr>
          <w:bCs/>
          <w:color w:val="000000" w:themeColor="text1"/>
        </w:rPr>
        <w:t xml:space="preserve"> 1:3 dilutions. For VSV G-pseudotyped </w:t>
      </w:r>
      <w:proofErr w:type="spellStart"/>
      <w:r>
        <w:rPr>
          <w:bCs/>
          <w:color w:val="000000" w:themeColor="text1"/>
        </w:rPr>
        <w:t>Luciferase_IRES_ZsGreen</w:t>
      </w:r>
      <w:proofErr w:type="spellEnd"/>
      <w:r>
        <w:rPr>
          <w:bCs/>
          <w:color w:val="000000" w:themeColor="text1"/>
        </w:rPr>
        <w:t xml:space="preserve"> virus, we started with a</w:t>
      </w:r>
      <w:r w:rsidR="00D868B1">
        <w:rPr>
          <w:bCs/>
          <w:color w:val="000000" w:themeColor="text1"/>
        </w:rPr>
        <w:t xml:space="preserve"> 1:50 dilution.</w:t>
      </w:r>
    </w:p>
    <w:p w14:paraId="602DA0E5" w14:textId="4C425FA9" w:rsidR="00AE39F5" w:rsidRDefault="00AE39F5" w:rsidP="004E4555">
      <w:pPr>
        <w:pStyle w:val="MDPI61Supplementary"/>
        <w:numPr>
          <w:ilvl w:val="0"/>
          <w:numId w:val="10"/>
        </w:numPr>
        <w:spacing w:before="0"/>
        <w:ind w:left="778"/>
        <w:rPr>
          <w:bCs/>
          <w:color w:val="000000" w:themeColor="text1"/>
        </w:rPr>
      </w:pPr>
      <w:r>
        <w:rPr>
          <w:bCs/>
          <w:color w:val="000000" w:themeColor="text1"/>
        </w:rPr>
        <w:t>Gently remove the media from the cells and</w:t>
      </w:r>
      <w:r w:rsidR="00477144">
        <w:rPr>
          <w:bCs/>
          <w:color w:val="000000" w:themeColor="text1"/>
        </w:rPr>
        <w:t xml:space="preserve"> slowly</w:t>
      </w:r>
      <w:r>
        <w:rPr>
          <w:bCs/>
          <w:color w:val="000000" w:themeColor="text1"/>
        </w:rPr>
        <w:t xml:space="preserve"> add the virus dilutions. </w:t>
      </w:r>
    </w:p>
    <w:p w14:paraId="79B8FF44" w14:textId="22D8794B" w:rsidR="00AE39F5" w:rsidRDefault="00AE39F5" w:rsidP="004E4555">
      <w:pPr>
        <w:pStyle w:val="MDPI61Supplementary"/>
        <w:numPr>
          <w:ilvl w:val="0"/>
          <w:numId w:val="10"/>
        </w:numPr>
        <w:spacing w:before="0"/>
        <w:ind w:left="778"/>
        <w:rPr>
          <w:bCs/>
          <w:color w:val="000000" w:themeColor="text1"/>
        </w:rPr>
      </w:pPr>
      <w:r>
        <w:rPr>
          <w:bCs/>
          <w:color w:val="000000" w:themeColor="text1"/>
        </w:rPr>
        <w:t>Add polybrene</w:t>
      </w:r>
      <w:r w:rsidR="003128E2">
        <w:rPr>
          <w:bCs/>
          <w:color w:val="000000" w:themeColor="text1"/>
        </w:rPr>
        <w:t xml:space="preserve"> (Sigma Aldrich, </w:t>
      </w:r>
      <w:r w:rsidR="001F08EA">
        <w:rPr>
          <w:bCs/>
          <w:color w:val="000000" w:themeColor="text1"/>
        </w:rPr>
        <w:t>TR-1003-G)</w:t>
      </w:r>
      <w:r>
        <w:rPr>
          <w:bCs/>
          <w:color w:val="000000" w:themeColor="text1"/>
        </w:rPr>
        <w:t xml:space="preserve"> to a final concentration of 5 ug/</w:t>
      </w:r>
      <w:proofErr w:type="spellStart"/>
      <w:r>
        <w:rPr>
          <w:bCs/>
          <w:color w:val="000000" w:themeColor="text1"/>
        </w:rPr>
        <w:t>mL.</w:t>
      </w:r>
      <w:proofErr w:type="spellEnd"/>
      <w:r w:rsidR="00477144">
        <w:rPr>
          <w:bCs/>
          <w:color w:val="000000" w:themeColor="text1"/>
        </w:rPr>
        <w:t xml:space="preserve"> We did this by adding 3 </w:t>
      </w:r>
      <w:proofErr w:type="spellStart"/>
      <w:r w:rsidR="00477144">
        <w:rPr>
          <w:bCs/>
          <w:color w:val="000000" w:themeColor="text1"/>
        </w:rPr>
        <w:t>uL</w:t>
      </w:r>
      <w:proofErr w:type="spellEnd"/>
      <w:r w:rsidR="00477144">
        <w:rPr>
          <w:bCs/>
          <w:color w:val="000000" w:themeColor="text1"/>
        </w:rPr>
        <w:t xml:space="preserve"> of polybrene diluted to 250 ug/mL to our final infection volume of 150 </w:t>
      </w:r>
      <w:proofErr w:type="spellStart"/>
      <w:r w:rsidR="00477144">
        <w:rPr>
          <w:bCs/>
          <w:color w:val="000000" w:themeColor="text1"/>
        </w:rPr>
        <w:t>uL</w:t>
      </w:r>
      <w:proofErr w:type="spellEnd"/>
      <w:r w:rsidR="00477144">
        <w:rPr>
          <w:bCs/>
          <w:color w:val="000000" w:themeColor="text1"/>
        </w:rPr>
        <w:t xml:space="preserve">. </w:t>
      </w:r>
      <w:r w:rsidR="00AD6D57">
        <w:rPr>
          <w:bCs/>
        </w:rPr>
        <w:t>Polybrene is a polycation that helps facilitate lentiviral infection through minimizing charge-repulsion between the virus and cells</w:t>
      </w:r>
      <w:r w:rsidR="00AD6D57" w:rsidRPr="007E6A2F">
        <w:rPr>
          <w:bCs/>
          <w:color w:val="FF0000"/>
        </w:rPr>
        <w:t xml:space="preserve"> </w:t>
      </w:r>
      <w:r w:rsidR="001274F8" w:rsidRPr="001274F8">
        <w:rPr>
          <w:bCs/>
          <w:color w:val="000000" w:themeColor="text1"/>
        </w:rPr>
        <w:fldChar w:fldCharType="begin" w:fldLock="1"/>
      </w:r>
      <w:r w:rsidR="004B4C67">
        <w:rPr>
          <w:bCs/>
          <w:color w:val="000000" w:themeColor="text1"/>
        </w:rPr>
        <w:instrText>ADDIN CSL_CITATION {"citationItems":[{"id":"ITEM-1","itemData":{"DOI":"10.1007/s12033-012-9528-5","ISSN":"10736085","abstract":"Lentiviral vectors are widely used as effective gene-delivery vehicles. Optimization of the conditions for efficient lentiviral transduction is of a high importance for a variety of research applications. Presence of positively charged polycations reduces the electrostatic repulsion forces between a negatively charged cell and an approaching enveloped lentiviral particle resulting in an increase in the transduction efficiency. Although a variety of polycations are commonly used to enhance the transduction with retroviruses, the relative effect of various types of polycations on the efficiency of transduction and on the potential bias in the determination of titer of lentiviral vectors is not fully understood. Here, we present data suggesting that DEAE-dextran provides superior results in enhancing lentiviral transduction of most tested cell lines and primary cell cultures. Specific type and source of serum affects the efficiency of transduction of target cell populations. Non-specific binding of enhanced green fluorescent protein (EGFP)-containing membrane aggregates in the presence of DEAE-dextran does not significantly affect the determination of the titer of EGFP-expressing lentiviral vectors. In conclusion, various polycations and types of sera should be tested when optimizing lentiviral transduction of target cell populations. © 2012 Springer Science+Business Media, LLC.","author":[{"dropping-particle":"","family":"Denning","given":"Warren","non-dropping-particle":"","parse-names":false,"suffix":""},{"dropping-particle":"","family":"Das","given":"Suvendu","non-dropping-particle":"","parse-names":false,"suffix":""},{"dropping-particle":"","family":"Guo","given":"Siqi","non-dropping-particle":"","parse-names":false,"suffix":""},{"dropping-particle":"","family":"Xu","given":"Jun","non-dropping-particle":"","parse-names":false,"suffix":""},{"dropping-particle":"","family":"Kappes","given":"John C.","non-dropping-particle":"","parse-names":false,"suffix":""},{"dropping-particle":"","family":"Hel","given":"Zdenek","non-dropping-particle":"","parse-names":false,"suffix":""}],"container-title":"Molecular Biotechnology","id":"ITEM-1","issue":"3","issued":{"date-parts":[["2013"]]},"page":"308-314","title":"Optimization of the transductional efficiency of lentiviral vectors: Effect of sera and polycations","type":"article-journal","volume":"53"},"uris":["http://www.mendeley.com/documents/?uuid=f3cffc02-1507-4be8-8450-46e25be8321f"]}],"mendeley":{"formattedCitation":"[52]","plainTextFormattedCitation":"[52]","previouslyFormattedCitation":"[52]"},"properties":{"noteIndex":0},"schema":"https://github.com/citation-style-language/schema/raw/master/csl-citation.json"}</w:instrText>
      </w:r>
      <w:r w:rsidR="001274F8" w:rsidRPr="001274F8">
        <w:rPr>
          <w:bCs/>
          <w:color w:val="000000" w:themeColor="text1"/>
        </w:rPr>
        <w:fldChar w:fldCharType="separate"/>
      </w:r>
      <w:r w:rsidR="00084241" w:rsidRPr="00084241">
        <w:rPr>
          <w:bCs/>
          <w:noProof/>
          <w:color w:val="000000" w:themeColor="text1"/>
        </w:rPr>
        <w:t>[52]</w:t>
      </w:r>
      <w:r w:rsidR="001274F8" w:rsidRPr="001274F8">
        <w:rPr>
          <w:bCs/>
          <w:color w:val="000000" w:themeColor="text1"/>
        </w:rPr>
        <w:fldChar w:fldCharType="end"/>
      </w:r>
      <w:r w:rsidR="001274F8" w:rsidRPr="001274F8">
        <w:rPr>
          <w:bCs/>
          <w:color w:val="000000" w:themeColor="text1"/>
        </w:rPr>
        <w:t>.</w:t>
      </w:r>
    </w:p>
    <w:p w14:paraId="0437881A" w14:textId="51694109" w:rsidR="00F56795" w:rsidRDefault="00AE39F5" w:rsidP="004E4555">
      <w:pPr>
        <w:pStyle w:val="MDPI61Supplementary"/>
        <w:numPr>
          <w:ilvl w:val="0"/>
          <w:numId w:val="10"/>
        </w:numPr>
        <w:spacing w:before="0"/>
        <w:ind w:left="778"/>
        <w:rPr>
          <w:bCs/>
          <w:color w:val="000000" w:themeColor="text1"/>
        </w:rPr>
      </w:pPr>
      <w:r>
        <w:rPr>
          <w:bCs/>
          <w:color w:val="000000" w:themeColor="text1"/>
        </w:rPr>
        <w:t>At 48-60 hours post-infectio</w:t>
      </w:r>
      <w:r w:rsidR="00F56795">
        <w:rPr>
          <w:bCs/>
          <w:color w:val="000000" w:themeColor="text1"/>
        </w:rPr>
        <w:t>n, collect cells for analysis:</w:t>
      </w:r>
    </w:p>
    <w:p w14:paraId="5007A945" w14:textId="77777777" w:rsidR="00F56795" w:rsidRDefault="00F56795" w:rsidP="00FD61EE">
      <w:pPr>
        <w:pStyle w:val="MDPI61Supplementary"/>
        <w:numPr>
          <w:ilvl w:val="1"/>
          <w:numId w:val="10"/>
        </w:numPr>
        <w:spacing w:before="0"/>
        <w:rPr>
          <w:bCs/>
          <w:color w:val="000000" w:themeColor="text1"/>
        </w:rPr>
      </w:pPr>
      <w:r>
        <w:rPr>
          <w:bCs/>
          <w:color w:val="000000" w:themeColor="text1"/>
        </w:rPr>
        <w:t xml:space="preserve">For flow cytometry: </w:t>
      </w:r>
    </w:p>
    <w:p w14:paraId="562E9FCC" w14:textId="2581F757" w:rsidR="00F56795" w:rsidRDefault="00F56795" w:rsidP="00FD61EE">
      <w:pPr>
        <w:pStyle w:val="MDPI61Supplementary"/>
        <w:numPr>
          <w:ilvl w:val="2"/>
          <w:numId w:val="10"/>
        </w:numPr>
        <w:spacing w:before="0"/>
        <w:rPr>
          <w:bCs/>
          <w:color w:val="000000" w:themeColor="text1"/>
        </w:rPr>
      </w:pPr>
      <w:r w:rsidRPr="00F56795">
        <w:rPr>
          <w:bCs/>
          <w:color w:val="000000" w:themeColor="text1"/>
        </w:rPr>
        <w:t>L</w:t>
      </w:r>
      <w:r w:rsidR="00AE39F5" w:rsidRPr="00F56795">
        <w:rPr>
          <w:bCs/>
          <w:color w:val="000000" w:themeColor="text1"/>
        </w:rPr>
        <w:t xml:space="preserve">ook at the </w:t>
      </w:r>
      <w:r>
        <w:rPr>
          <w:bCs/>
          <w:color w:val="000000" w:themeColor="text1"/>
        </w:rPr>
        <w:t>c</w:t>
      </w:r>
      <w:r w:rsidR="00AE39F5" w:rsidRPr="00F56795">
        <w:rPr>
          <w:bCs/>
          <w:color w:val="000000" w:themeColor="text1"/>
        </w:rPr>
        <w:t xml:space="preserve">ells under a fluorescent microscope </w:t>
      </w:r>
      <w:r w:rsidR="003A752F" w:rsidRPr="00F56795">
        <w:rPr>
          <w:bCs/>
          <w:color w:val="000000" w:themeColor="text1"/>
        </w:rPr>
        <w:t xml:space="preserve">and select wells that appear ~1-10% positive. Harvest cells </w:t>
      </w:r>
      <w:r>
        <w:rPr>
          <w:bCs/>
          <w:color w:val="000000" w:themeColor="text1"/>
        </w:rPr>
        <w:t>from these wells</w:t>
      </w:r>
      <w:r w:rsidR="003A752F" w:rsidRPr="00F56795">
        <w:rPr>
          <w:bCs/>
          <w:color w:val="000000" w:themeColor="text1"/>
        </w:rPr>
        <w:t xml:space="preserve"> using trypsin and transfer them to a V-bottom plate or microcentrifuge tubes. Pellet cells at 300xg for 4 min and wash </w:t>
      </w:r>
      <w:r w:rsidR="006F0821">
        <w:rPr>
          <w:bCs/>
          <w:color w:val="000000" w:themeColor="text1"/>
        </w:rPr>
        <w:t>twice</w:t>
      </w:r>
      <w:r w:rsidR="003A752F" w:rsidRPr="00F56795">
        <w:rPr>
          <w:bCs/>
          <w:color w:val="000000" w:themeColor="text1"/>
        </w:rPr>
        <w:t xml:space="preserve"> with 3% BSA in PBS. </w:t>
      </w:r>
      <w:r w:rsidR="001146A0" w:rsidRPr="00F56795">
        <w:rPr>
          <w:bCs/>
          <w:color w:val="000000" w:themeColor="text1"/>
        </w:rPr>
        <w:t xml:space="preserve">After the final wash, resuspend in 1% BSA in PBS and analyze via flow cytometry. We </w:t>
      </w:r>
      <w:r w:rsidR="003E013A">
        <w:rPr>
          <w:bCs/>
          <w:color w:val="000000" w:themeColor="text1"/>
        </w:rPr>
        <w:t>used</w:t>
      </w:r>
      <w:r w:rsidR="001146A0" w:rsidRPr="00F56795">
        <w:rPr>
          <w:bCs/>
          <w:color w:val="000000" w:themeColor="text1"/>
        </w:rPr>
        <w:t xml:space="preserve"> a Becton Dickinson Celesta cell analysis machine with a 530/30 filter to detect </w:t>
      </w:r>
      <w:proofErr w:type="spellStart"/>
      <w:r w:rsidR="001146A0" w:rsidRPr="00F56795">
        <w:rPr>
          <w:bCs/>
          <w:color w:val="000000" w:themeColor="text1"/>
        </w:rPr>
        <w:t>ZsGreen</w:t>
      </w:r>
      <w:proofErr w:type="spellEnd"/>
      <w:r w:rsidR="001146A0" w:rsidRPr="00F56795">
        <w:rPr>
          <w:bCs/>
          <w:color w:val="000000" w:themeColor="text1"/>
        </w:rPr>
        <w:t xml:space="preserve"> in the FITC channel. Resulting FCS files were analyzed using </w:t>
      </w:r>
      <w:proofErr w:type="spellStart"/>
      <w:r w:rsidR="001146A0" w:rsidRPr="00F56795">
        <w:rPr>
          <w:bCs/>
          <w:color w:val="000000" w:themeColor="text1"/>
        </w:rPr>
        <w:t>FlowJo</w:t>
      </w:r>
      <w:proofErr w:type="spellEnd"/>
      <w:r w:rsidR="001146A0" w:rsidRPr="00F56795">
        <w:rPr>
          <w:bCs/>
          <w:color w:val="000000" w:themeColor="text1"/>
        </w:rPr>
        <w:t xml:space="preserve"> </w:t>
      </w:r>
      <w:r>
        <w:rPr>
          <w:bCs/>
          <w:color w:val="000000" w:themeColor="text1"/>
        </w:rPr>
        <w:t>(v</w:t>
      </w:r>
      <w:r w:rsidR="001146A0" w:rsidRPr="00F56795">
        <w:rPr>
          <w:bCs/>
          <w:color w:val="000000" w:themeColor="text1"/>
        </w:rPr>
        <w:t>10</w:t>
      </w:r>
      <w:r>
        <w:rPr>
          <w:bCs/>
          <w:color w:val="000000" w:themeColor="text1"/>
        </w:rPr>
        <w:t>)</w:t>
      </w:r>
      <w:r w:rsidR="001146A0" w:rsidRPr="00F56795">
        <w:rPr>
          <w:bCs/>
          <w:color w:val="000000" w:themeColor="text1"/>
        </w:rPr>
        <w:t>.</w:t>
      </w:r>
    </w:p>
    <w:p w14:paraId="255D3194" w14:textId="5DB0B481" w:rsidR="00F56795" w:rsidRPr="00F56795" w:rsidRDefault="003E013A" w:rsidP="008F3DBD">
      <w:pPr>
        <w:pStyle w:val="MDPI61Supplementary"/>
        <w:numPr>
          <w:ilvl w:val="2"/>
          <w:numId w:val="10"/>
        </w:numPr>
        <w:spacing w:before="0"/>
        <w:rPr>
          <w:bCs/>
          <w:color w:val="000000" w:themeColor="text1"/>
        </w:rPr>
      </w:pPr>
      <w:r>
        <w:rPr>
          <w:bCs/>
          <w:color w:val="000000" w:themeColor="text1"/>
        </w:rPr>
        <w:t>Calculate titers</w:t>
      </w:r>
      <w:r w:rsidR="00534D5F">
        <w:rPr>
          <w:bCs/>
          <w:color w:val="000000" w:themeColor="text1"/>
        </w:rPr>
        <w:t xml:space="preserve"> using the Poisson formula. If P is the percentage of cells that are </w:t>
      </w:r>
      <w:proofErr w:type="spellStart"/>
      <w:r w:rsidR="00534D5F">
        <w:rPr>
          <w:bCs/>
          <w:color w:val="000000" w:themeColor="text1"/>
        </w:rPr>
        <w:t>ZsGreen</w:t>
      </w:r>
      <w:proofErr w:type="spellEnd"/>
      <w:r w:rsidR="00534D5F">
        <w:rPr>
          <w:bCs/>
          <w:color w:val="000000" w:themeColor="text1"/>
        </w:rPr>
        <w:t xml:space="preserve"> positive, then the titer</w:t>
      </w:r>
      <w:r w:rsidR="0017185F">
        <w:rPr>
          <w:bCs/>
          <w:color w:val="000000" w:themeColor="text1"/>
        </w:rPr>
        <w:t xml:space="preserve"> per mL</w:t>
      </w:r>
      <w:r w:rsidR="00534D5F">
        <w:rPr>
          <w:bCs/>
          <w:color w:val="000000" w:themeColor="text1"/>
        </w:rPr>
        <w:t xml:space="preserve"> is: </w:t>
      </w:r>
      <w:r w:rsidR="004855B8" w:rsidRPr="0017185F">
        <w:rPr>
          <w:bCs/>
          <w:i/>
          <w:iCs/>
          <w:color w:val="000000" w:themeColor="text1"/>
        </w:rPr>
        <w:t>-</w:t>
      </w:r>
      <w:proofErr w:type="gramStart"/>
      <w:r w:rsidR="004855B8" w:rsidRPr="0017185F">
        <w:rPr>
          <w:bCs/>
          <w:i/>
          <w:iCs/>
          <w:color w:val="000000" w:themeColor="text1"/>
        </w:rPr>
        <w:t>ln(</w:t>
      </w:r>
      <w:proofErr w:type="gramEnd"/>
      <w:r w:rsidR="004855B8" w:rsidRPr="0017185F">
        <w:rPr>
          <w:bCs/>
          <w:i/>
          <w:iCs/>
          <w:color w:val="000000" w:themeColor="text1"/>
        </w:rPr>
        <w:t xml:space="preserve">1 – P / 100) x (number of cells / well) / </w:t>
      </w:r>
      <w:r w:rsidR="0017185F" w:rsidRPr="0017185F">
        <w:rPr>
          <w:bCs/>
          <w:i/>
          <w:iCs/>
          <w:color w:val="000000" w:themeColor="text1"/>
        </w:rPr>
        <w:t>(volume of virus per well in mL)</w:t>
      </w:r>
      <w:r w:rsidR="0017185F">
        <w:rPr>
          <w:bCs/>
          <w:color w:val="000000" w:themeColor="text1"/>
        </w:rPr>
        <w:t>.</w:t>
      </w:r>
      <w:r w:rsidR="004855B8">
        <w:rPr>
          <w:bCs/>
          <w:color w:val="000000" w:themeColor="text1"/>
        </w:rPr>
        <w:t xml:space="preserve"> </w:t>
      </w:r>
      <w:r w:rsidR="0017185F">
        <w:rPr>
          <w:bCs/>
          <w:color w:val="000000" w:themeColor="text1"/>
        </w:rPr>
        <w:t xml:space="preserve">Note that when the percentage of cells that are </w:t>
      </w:r>
      <w:proofErr w:type="spellStart"/>
      <w:r w:rsidR="0017185F">
        <w:rPr>
          <w:bCs/>
          <w:color w:val="000000" w:themeColor="text1"/>
        </w:rPr>
        <w:t>ZsGreen</w:t>
      </w:r>
      <w:proofErr w:type="spellEnd"/>
      <w:r w:rsidR="0017185F">
        <w:rPr>
          <w:bCs/>
          <w:color w:val="000000" w:themeColor="text1"/>
        </w:rPr>
        <w:t xml:space="preserve"> positive is low, this formula is approximately equal to: </w:t>
      </w:r>
      <w:r w:rsidR="0017185F" w:rsidRPr="0017185F">
        <w:rPr>
          <w:bCs/>
          <w:i/>
          <w:iCs/>
          <w:color w:val="000000" w:themeColor="text1"/>
        </w:rPr>
        <w:t>(</w:t>
      </w:r>
      <w:r w:rsidR="00F56795" w:rsidRPr="0017185F">
        <w:rPr>
          <w:bCs/>
          <w:i/>
          <w:iCs/>
          <w:color w:val="000000" w:themeColor="text1"/>
        </w:rPr>
        <w:t xml:space="preserve">% </w:t>
      </w:r>
      <w:proofErr w:type="spellStart"/>
      <w:r w:rsidR="00F56795" w:rsidRPr="0017185F">
        <w:rPr>
          <w:bCs/>
          <w:i/>
          <w:iCs/>
          <w:color w:val="000000" w:themeColor="text1"/>
        </w:rPr>
        <w:t>ZsGreen</w:t>
      </w:r>
      <w:proofErr w:type="spellEnd"/>
      <w:r w:rsidR="00F56795" w:rsidRPr="0017185F">
        <w:rPr>
          <w:bCs/>
          <w:i/>
          <w:iCs/>
          <w:color w:val="000000" w:themeColor="text1"/>
        </w:rPr>
        <w:t xml:space="preserve"> positive</w:t>
      </w:r>
      <w:r w:rsidR="003306DC">
        <w:rPr>
          <w:bCs/>
          <w:i/>
          <w:iCs/>
          <w:color w:val="000000" w:themeColor="text1"/>
        </w:rPr>
        <w:t xml:space="preserve"> / 100</w:t>
      </w:r>
      <w:r w:rsidR="0017185F" w:rsidRPr="0017185F">
        <w:rPr>
          <w:bCs/>
          <w:i/>
          <w:iCs/>
          <w:color w:val="000000" w:themeColor="text1"/>
        </w:rPr>
        <w:t>)</w:t>
      </w:r>
      <w:r w:rsidR="00F56795" w:rsidRPr="0017185F">
        <w:rPr>
          <w:bCs/>
          <w:i/>
          <w:iCs/>
          <w:color w:val="000000" w:themeColor="text1"/>
        </w:rPr>
        <w:t xml:space="preserve"> </w:t>
      </w:r>
      <w:r w:rsidRPr="0017185F">
        <w:rPr>
          <w:bCs/>
          <w:i/>
          <w:iCs/>
          <w:color w:val="000000" w:themeColor="text1"/>
        </w:rPr>
        <w:t>x</w:t>
      </w:r>
      <w:r w:rsidR="00F56795" w:rsidRPr="0017185F">
        <w:rPr>
          <w:bCs/>
          <w:i/>
          <w:iCs/>
          <w:color w:val="000000" w:themeColor="text1"/>
        </w:rPr>
        <w:t xml:space="preserve"> </w:t>
      </w:r>
      <w:r w:rsidR="0017185F" w:rsidRPr="0017185F">
        <w:rPr>
          <w:bCs/>
          <w:i/>
          <w:iCs/>
          <w:color w:val="000000" w:themeColor="text1"/>
        </w:rPr>
        <w:t>(</w:t>
      </w:r>
      <w:r w:rsidR="00F56795" w:rsidRPr="0017185F">
        <w:rPr>
          <w:bCs/>
          <w:i/>
          <w:iCs/>
          <w:color w:val="000000" w:themeColor="text1"/>
        </w:rPr>
        <w:t>number of cells</w:t>
      </w:r>
      <w:r w:rsidR="00CF6620">
        <w:rPr>
          <w:bCs/>
          <w:i/>
          <w:iCs/>
          <w:color w:val="000000" w:themeColor="text1"/>
        </w:rPr>
        <w:t xml:space="preserve"> / well</w:t>
      </w:r>
      <w:r w:rsidR="0017185F" w:rsidRPr="0017185F">
        <w:rPr>
          <w:bCs/>
          <w:i/>
          <w:iCs/>
          <w:color w:val="000000" w:themeColor="text1"/>
        </w:rPr>
        <w:t>)</w:t>
      </w:r>
      <w:r w:rsidR="00F56795" w:rsidRPr="0017185F">
        <w:rPr>
          <w:bCs/>
          <w:i/>
          <w:iCs/>
          <w:color w:val="000000" w:themeColor="text1"/>
        </w:rPr>
        <w:t xml:space="preserve"> / volume of virus </w:t>
      </w:r>
      <w:r w:rsidR="0017185F" w:rsidRPr="0017185F">
        <w:rPr>
          <w:bCs/>
          <w:i/>
          <w:iCs/>
          <w:color w:val="000000" w:themeColor="text1"/>
        </w:rPr>
        <w:t xml:space="preserve">per well in </w:t>
      </w:r>
      <w:r w:rsidR="00F56795" w:rsidRPr="0017185F">
        <w:rPr>
          <w:bCs/>
          <w:i/>
          <w:iCs/>
          <w:color w:val="000000" w:themeColor="text1"/>
        </w:rPr>
        <w:t>mL)</w:t>
      </w:r>
      <w:r w:rsidR="006F0821">
        <w:rPr>
          <w:bCs/>
          <w:color w:val="000000" w:themeColor="text1"/>
        </w:rPr>
        <w:t>.</w:t>
      </w:r>
      <w:r w:rsidR="0017185F">
        <w:rPr>
          <w:bCs/>
          <w:color w:val="000000" w:themeColor="text1"/>
        </w:rPr>
        <w:t xml:space="preserve"> Furthermore, the titers using even the Poisson equation will only be accurate if the percentage of cells that are </w:t>
      </w:r>
      <w:proofErr w:type="spellStart"/>
      <w:r w:rsidR="0017185F">
        <w:rPr>
          <w:bCs/>
          <w:color w:val="000000" w:themeColor="text1"/>
        </w:rPr>
        <w:t>ZsGreen</w:t>
      </w:r>
      <w:proofErr w:type="spellEnd"/>
      <w:r w:rsidR="0017185F">
        <w:rPr>
          <w:bCs/>
          <w:color w:val="000000" w:themeColor="text1"/>
        </w:rPr>
        <w:t xml:space="preserve"> positive is relatively low (ideally 1-10%).</w:t>
      </w:r>
      <w:r w:rsidR="006F0821">
        <w:rPr>
          <w:bCs/>
          <w:color w:val="000000" w:themeColor="text1"/>
        </w:rPr>
        <w:t xml:space="preserve"> </w:t>
      </w:r>
    </w:p>
    <w:p w14:paraId="0E085750" w14:textId="7322F0F2" w:rsidR="00F56795" w:rsidRDefault="00F56795" w:rsidP="00985083">
      <w:pPr>
        <w:pStyle w:val="MDPI61Supplementary"/>
        <w:numPr>
          <w:ilvl w:val="1"/>
          <w:numId w:val="10"/>
        </w:numPr>
        <w:spacing w:before="120"/>
        <w:ind w:left="1498"/>
        <w:rPr>
          <w:bCs/>
          <w:color w:val="000000" w:themeColor="text1"/>
        </w:rPr>
      </w:pPr>
      <w:r>
        <w:rPr>
          <w:bCs/>
          <w:color w:val="000000" w:themeColor="text1"/>
        </w:rPr>
        <w:t>For luciferase:</w:t>
      </w:r>
    </w:p>
    <w:p w14:paraId="2C3F5551" w14:textId="04D7161F" w:rsidR="00F56795" w:rsidRDefault="00D868B1" w:rsidP="00985083">
      <w:pPr>
        <w:pStyle w:val="MDPI61Supplementary"/>
        <w:numPr>
          <w:ilvl w:val="2"/>
          <w:numId w:val="10"/>
        </w:numPr>
        <w:spacing w:before="0"/>
        <w:rPr>
          <w:bCs/>
          <w:color w:val="000000" w:themeColor="text1"/>
        </w:rPr>
      </w:pPr>
      <w:r>
        <w:rPr>
          <w:bCs/>
          <w:color w:val="000000" w:themeColor="text1"/>
        </w:rPr>
        <w:t>Thaw luciferase reagent at room temperature. We used the Bright-Glo Luciferase Assay System (Promega, E2610).</w:t>
      </w:r>
    </w:p>
    <w:p w14:paraId="4A786499" w14:textId="4F2F8B16" w:rsidR="00D868B1" w:rsidRDefault="00D868B1" w:rsidP="00336E66">
      <w:pPr>
        <w:pStyle w:val="MDPI61Supplementary"/>
        <w:numPr>
          <w:ilvl w:val="2"/>
          <w:numId w:val="10"/>
        </w:numPr>
        <w:spacing w:before="0"/>
        <w:rPr>
          <w:bCs/>
          <w:color w:val="000000" w:themeColor="text1"/>
        </w:rPr>
      </w:pPr>
      <w:r>
        <w:rPr>
          <w:bCs/>
          <w:color w:val="000000" w:themeColor="text1"/>
        </w:rPr>
        <w:t xml:space="preserve">Prepare cells by removing 100 </w:t>
      </w:r>
      <w:proofErr w:type="spellStart"/>
      <w:r>
        <w:rPr>
          <w:bCs/>
          <w:color w:val="000000" w:themeColor="text1"/>
        </w:rPr>
        <w:t>uL</w:t>
      </w:r>
      <w:proofErr w:type="spellEnd"/>
      <w:r>
        <w:rPr>
          <w:bCs/>
          <w:color w:val="000000" w:themeColor="text1"/>
        </w:rPr>
        <w:t xml:space="preserve"> media from each well. Accounting for evaporation, </w:t>
      </w:r>
      <w:proofErr w:type="gramStart"/>
      <w:r w:rsidR="0065642E">
        <w:rPr>
          <w:bCs/>
          <w:color w:val="000000" w:themeColor="text1"/>
        </w:rPr>
        <w:t>this leaves</w:t>
      </w:r>
      <w:proofErr w:type="gramEnd"/>
      <w:r w:rsidR="0065642E">
        <w:rPr>
          <w:bCs/>
          <w:color w:val="000000" w:themeColor="text1"/>
        </w:rPr>
        <w:t xml:space="preserve"> </w:t>
      </w:r>
      <w:r>
        <w:rPr>
          <w:bCs/>
          <w:color w:val="000000" w:themeColor="text1"/>
        </w:rPr>
        <w:t xml:space="preserve">~30 </w:t>
      </w:r>
      <w:proofErr w:type="spellStart"/>
      <w:r>
        <w:rPr>
          <w:bCs/>
          <w:color w:val="000000" w:themeColor="text1"/>
        </w:rPr>
        <w:t>uL</w:t>
      </w:r>
      <w:proofErr w:type="spellEnd"/>
      <w:r>
        <w:rPr>
          <w:bCs/>
          <w:color w:val="000000" w:themeColor="text1"/>
        </w:rPr>
        <w:t xml:space="preserve"> of media in each well.</w:t>
      </w:r>
    </w:p>
    <w:p w14:paraId="1FEBFEC3" w14:textId="436A2FC5" w:rsidR="00D868B1" w:rsidRDefault="00D868B1" w:rsidP="00336E66">
      <w:pPr>
        <w:pStyle w:val="MDPI61Supplementary"/>
        <w:numPr>
          <w:ilvl w:val="2"/>
          <w:numId w:val="10"/>
        </w:numPr>
        <w:spacing w:before="0"/>
        <w:rPr>
          <w:bCs/>
          <w:color w:val="000000" w:themeColor="text1"/>
        </w:rPr>
      </w:pPr>
      <w:r>
        <w:rPr>
          <w:bCs/>
          <w:color w:val="000000" w:themeColor="text1"/>
        </w:rPr>
        <w:t xml:space="preserve">Add 30 </w:t>
      </w:r>
      <w:proofErr w:type="spellStart"/>
      <w:r>
        <w:rPr>
          <w:bCs/>
          <w:color w:val="000000" w:themeColor="text1"/>
        </w:rPr>
        <w:t>uL</w:t>
      </w:r>
      <w:proofErr w:type="spellEnd"/>
      <w:r>
        <w:rPr>
          <w:bCs/>
          <w:color w:val="000000" w:themeColor="text1"/>
        </w:rPr>
        <w:t xml:space="preserve"> of luciferase reagent</w:t>
      </w:r>
      <w:r w:rsidR="003E013A">
        <w:rPr>
          <w:bCs/>
          <w:color w:val="000000" w:themeColor="text1"/>
        </w:rPr>
        <w:t xml:space="preserve">, </w:t>
      </w:r>
      <w:r>
        <w:rPr>
          <w:bCs/>
          <w:color w:val="000000" w:themeColor="text1"/>
        </w:rPr>
        <w:t>mix well</w:t>
      </w:r>
      <w:r w:rsidR="003E013A">
        <w:rPr>
          <w:bCs/>
          <w:color w:val="000000" w:themeColor="text1"/>
        </w:rPr>
        <w:t xml:space="preserve">, and transfer all 60 </w:t>
      </w:r>
      <w:proofErr w:type="spellStart"/>
      <w:r w:rsidR="003E013A">
        <w:rPr>
          <w:bCs/>
          <w:color w:val="000000" w:themeColor="text1"/>
        </w:rPr>
        <w:t>uL</w:t>
      </w:r>
      <w:proofErr w:type="spellEnd"/>
      <w:r w:rsidR="003E013A">
        <w:rPr>
          <w:bCs/>
          <w:color w:val="000000" w:themeColor="text1"/>
        </w:rPr>
        <w:t xml:space="preserve"> to a black-bottom </w:t>
      </w:r>
      <w:r w:rsidR="003E013A" w:rsidRPr="001F08EA">
        <w:rPr>
          <w:bCs/>
          <w:color w:val="000000" w:themeColor="text1"/>
        </w:rPr>
        <w:t>plate (Co</w:t>
      </w:r>
      <w:r w:rsidR="001F08EA" w:rsidRPr="001F08EA">
        <w:rPr>
          <w:bCs/>
          <w:color w:val="000000" w:themeColor="text1"/>
        </w:rPr>
        <w:t>star 96-well solid black, Fisher, 07-200-590</w:t>
      </w:r>
      <w:r w:rsidR="003E013A" w:rsidRPr="001F08EA">
        <w:rPr>
          <w:bCs/>
          <w:color w:val="000000" w:themeColor="text1"/>
        </w:rPr>
        <w:t xml:space="preserve">). </w:t>
      </w:r>
    </w:p>
    <w:p w14:paraId="4B20056B" w14:textId="4C045332" w:rsidR="003E013A" w:rsidRDefault="003E013A" w:rsidP="00336E66">
      <w:pPr>
        <w:pStyle w:val="MDPI61Supplementary"/>
        <w:numPr>
          <w:ilvl w:val="2"/>
          <w:numId w:val="10"/>
        </w:numPr>
        <w:spacing w:before="0"/>
        <w:rPr>
          <w:bCs/>
          <w:color w:val="000000" w:themeColor="text1"/>
        </w:rPr>
      </w:pPr>
      <w:r>
        <w:rPr>
          <w:bCs/>
          <w:color w:val="000000" w:themeColor="text1"/>
        </w:rPr>
        <w:t xml:space="preserve">Incubate plate for 2 min at room temperature </w:t>
      </w:r>
      <w:r w:rsidR="00146366">
        <w:rPr>
          <w:bCs/>
          <w:color w:val="000000" w:themeColor="text1"/>
        </w:rPr>
        <w:t xml:space="preserve">in the dark </w:t>
      </w:r>
      <w:r>
        <w:rPr>
          <w:bCs/>
          <w:color w:val="000000" w:themeColor="text1"/>
        </w:rPr>
        <w:t>then measure luminescence using a plate reader</w:t>
      </w:r>
      <w:r w:rsidR="00477144">
        <w:rPr>
          <w:bCs/>
          <w:color w:val="000000" w:themeColor="text1"/>
        </w:rPr>
        <w:t xml:space="preserve">. We used a Tecan </w:t>
      </w:r>
      <w:r w:rsidR="000332E7">
        <w:rPr>
          <w:bCs/>
          <w:color w:val="000000" w:themeColor="text1"/>
        </w:rPr>
        <w:t xml:space="preserve">Infinite M1000 Pro plate reader </w:t>
      </w:r>
      <w:r w:rsidR="00477144">
        <w:rPr>
          <w:bCs/>
          <w:color w:val="000000" w:themeColor="text1"/>
        </w:rPr>
        <w:t xml:space="preserve">with </w:t>
      </w:r>
      <w:r w:rsidR="00693979">
        <w:rPr>
          <w:bCs/>
          <w:color w:val="000000" w:themeColor="text1"/>
        </w:rPr>
        <w:t>no attenuation and a</w:t>
      </w:r>
      <w:r w:rsidR="00477144">
        <w:rPr>
          <w:bCs/>
          <w:color w:val="000000" w:themeColor="text1"/>
        </w:rPr>
        <w:t xml:space="preserve"> luminescence integration time of 1 second.</w:t>
      </w:r>
    </w:p>
    <w:p w14:paraId="31DEC1F5" w14:textId="6011FB4F" w:rsidR="001F08EA" w:rsidRDefault="001F08EA" w:rsidP="00336E66">
      <w:pPr>
        <w:pStyle w:val="MDPI61Supplementary"/>
        <w:numPr>
          <w:ilvl w:val="2"/>
          <w:numId w:val="10"/>
        </w:numPr>
        <w:spacing w:before="0"/>
        <w:rPr>
          <w:bCs/>
          <w:color w:val="000000" w:themeColor="text1"/>
        </w:rPr>
      </w:pPr>
      <w:r>
        <w:rPr>
          <w:bCs/>
          <w:color w:val="000000" w:themeColor="text1"/>
        </w:rPr>
        <w:t>Plot RLUs vs. virus dilution. Select an amount of virus for further assays where there is a linear relationship between virus added and RLU.</w:t>
      </w:r>
    </w:p>
    <w:p w14:paraId="282545E3" w14:textId="77777777" w:rsidR="00DA15EA" w:rsidRDefault="00DA15EA" w:rsidP="000B4C54">
      <w:pPr>
        <w:pStyle w:val="MDPI61Supplementary"/>
        <w:rPr>
          <w:bCs/>
          <w:i/>
          <w:iCs/>
        </w:rPr>
      </w:pPr>
    </w:p>
    <w:tbl>
      <w:tblPr>
        <w:tblW w:w="9296" w:type="dxa"/>
        <w:tblLook w:val="04A0" w:firstRow="1" w:lastRow="0" w:firstColumn="1" w:lastColumn="0" w:noHBand="0" w:noVBand="1"/>
      </w:tblPr>
      <w:tblGrid>
        <w:gridCol w:w="9060"/>
        <w:gridCol w:w="236"/>
      </w:tblGrid>
      <w:tr w:rsidR="00DA15EA" w:rsidRPr="00325902" w14:paraId="520DBB3F" w14:textId="77777777" w:rsidTr="00AD6D57">
        <w:trPr>
          <w:trHeight w:val="2894"/>
        </w:trPr>
        <w:tc>
          <w:tcPr>
            <w:tcW w:w="9060" w:type="dxa"/>
            <w:shd w:val="clear" w:color="auto" w:fill="auto"/>
          </w:tcPr>
          <w:p w14:paraId="0F8ACBFF" w14:textId="12DC1E35" w:rsidR="00DA15EA" w:rsidRPr="00325902" w:rsidRDefault="00030573" w:rsidP="00AD6D57">
            <w:pPr>
              <w:pStyle w:val="MDPI52figure"/>
              <w:adjustRightInd w:val="0"/>
              <w:snapToGrid w:val="0"/>
              <w:rPr>
                <w:sz w:val="20"/>
              </w:rPr>
            </w:pPr>
            <w:r>
              <w:rPr>
                <w:noProof/>
                <w:snapToGrid/>
                <w:sz w:val="20"/>
              </w:rPr>
              <w:drawing>
                <wp:inline distT="0" distB="0" distL="0" distR="0" wp14:anchorId="217F87A9" wp14:editId="7F1DD60B">
                  <wp:extent cx="4127276" cy="2120572"/>
                  <wp:effectExtent l="0" t="0" r="635" b="635"/>
                  <wp:docPr id="8" name="Picture 8" descr="A picture containing cabinet, cross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layout.png"/>
                          <pic:cNvPicPr/>
                        </pic:nvPicPr>
                        <pic:blipFill>
                          <a:blip r:embed="rId27">
                            <a:extLst>
                              <a:ext uri="{28A0092B-C50C-407E-A947-70E740481C1C}">
                                <a14:useLocalDpi xmlns:a14="http://schemas.microsoft.com/office/drawing/2010/main" val="0"/>
                              </a:ext>
                            </a:extLst>
                          </a:blip>
                          <a:stretch>
                            <a:fillRect/>
                          </a:stretch>
                        </pic:blipFill>
                        <pic:spPr>
                          <a:xfrm>
                            <a:off x="0" y="0"/>
                            <a:ext cx="4155256" cy="2134948"/>
                          </a:xfrm>
                          <a:prstGeom prst="rect">
                            <a:avLst/>
                          </a:prstGeom>
                        </pic:spPr>
                      </pic:pic>
                    </a:graphicData>
                  </a:graphic>
                </wp:inline>
              </w:drawing>
            </w:r>
          </w:p>
        </w:tc>
        <w:tc>
          <w:tcPr>
            <w:tcW w:w="236" w:type="dxa"/>
            <w:shd w:val="clear" w:color="auto" w:fill="auto"/>
          </w:tcPr>
          <w:p w14:paraId="5AC0BDF1" w14:textId="77777777" w:rsidR="00DA15EA" w:rsidRPr="00325902" w:rsidRDefault="00DA15EA" w:rsidP="00AD6D57">
            <w:pPr>
              <w:pStyle w:val="MDPI52figure"/>
              <w:adjustRightInd w:val="0"/>
              <w:snapToGrid w:val="0"/>
            </w:pPr>
          </w:p>
          <w:p w14:paraId="2F43AB41" w14:textId="77777777" w:rsidR="00DA15EA" w:rsidRPr="00325902" w:rsidRDefault="00DA15EA" w:rsidP="00AD6D57">
            <w:pPr>
              <w:pStyle w:val="MDPI52figure"/>
              <w:adjustRightInd w:val="0"/>
              <w:snapToGrid w:val="0"/>
              <w:rPr>
                <w:sz w:val="20"/>
              </w:rPr>
            </w:pPr>
          </w:p>
        </w:tc>
      </w:tr>
    </w:tbl>
    <w:p w14:paraId="6420C339" w14:textId="2489C881" w:rsidR="00DA15EA" w:rsidRPr="00BC73D3" w:rsidRDefault="00BC73D3" w:rsidP="000B4C54">
      <w:pPr>
        <w:pStyle w:val="MDPI61Supplementary"/>
        <w:rPr>
          <w:bCs/>
        </w:rPr>
      </w:pPr>
      <w:r>
        <w:rPr>
          <w:b/>
        </w:rPr>
        <w:t xml:space="preserve">Figure 5: </w:t>
      </w:r>
      <w:r>
        <w:rPr>
          <w:bCs/>
        </w:rPr>
        <w:t>Example plate layout for neutralization assays.</w:t>
      </w:r>
      <w:r w:rsidR="00820D4F">
        <w:rPr>
          <w:bCs/>
        </w:rPr>
        <w:t xml:space="preserve"> It is possible to run full-dilution series of two ser</w:t>
      </w:r>
      <w:r w:rsidR="00DB6836">
        <w:rPr>
          <w:bCs/>
        </w:rPr>
        <w:t>a</w:t>
      </w:r>
      <w:r w:rsidR="00820D4F">
        <w:rPr>
          <w:bCs/>
        </w:rPr>
        <w:t xml:space="preserve"> or plasma samples</w:t>
      </w:r>
      <w:r w:rsidR="00312AA5">
        <w:rPr>
          <w:bCs/>
        </w:rPr>
        <w:t xml:space="preserve"> in dupl</w:t>
      </w:r>
      <w:r w:rsidR="0001045B">
        <w:rPr>
          <w:bCs/>
        </w:rPr>
        <w:t>ic</w:t>
      </w:r>
      <w:r w:rsidR="00312AA5">
        <w:rPr>
          <w:bCs/>
        </w:rPr>
        <w:t>ate</w:t>
      </w:r>
      <w:r w:rsidR="00820D4F">
        <w:rPr>
          <w:bCs/>
        </w:rPr>
        <w:t xml:space="preserve"> on each plate with the necessary controls. These controls include media only, cells only, and virus only wells, as well as 4 wells of virus infecting 293T cells to confirm </w:t>
      </w:r>
      <w:r w:rsidR="006C4D52">
        <w:rPr>
          <w:bCs/>
        </w:rPr>
        <w:t>the lack of infection with Spike-pseudotyped lentivirus in the absence of ACE2. The</w:t>
      </w:r>
      <w:r w:rsidR="00146366">
        <w:rPr>
          <w:bCs/>
        </w:rPr>
        <w:t xml:space="preserve"> average signal from the “Virus Only” and “Virus + </w:t>
      </w:r>
      <w:r w:rsidR="00146366">
        <w:rPr>
          <w:bCs/>
        </w:rPr>
        <w:lastRenderedPageBreak/>
        <w:t>293Ts”</w:t>
      </w:r>
      <w:r w:rsidR="006C4D52">
        <w:rPr>
          <w:bCs/>
        </w:rPr>
        <w:t xml:space="preserve"> wells </w:t>
      </w:r>
      <w:r w:rsidR="00146366">
        <w:rPr>
          <w:bCs/>
        </w:rPr>
        <w:t xml:space="preserve">provides </w:t>
      </w:r>
      <w:r w:rsidR="006C4D52">
        <w:rPr>
          <w:bCs/>
        </w:rPr>
        <w:t xml:space="preserve">the background signal. The </w:t>
      </w:r>
      <w:r w:rsidR="00146366">
        <w:rPr>
          <w:bCs/>
        </w:rPr>
        <w:t>“Virus + Cells”</w:t>
      </w:r>
      <w:r w:rsidR="006C4D52">
        <w:rPr>
          <w:bCs/>
        </w:rPr>
        <w:t xml:space="preserve"> wells represent maximum infection without any serum and provide a metric for 100% vir</w:t>
      </w:r>
      <w:r w:rsidR="00F17A3D">
        <w:rPr>
          <w:bCs/>
        </w:rPr>
        <w:t>us</w:t>
      </w:r>
      <w:r w:rsidR="006C4D52">
        <w:rPr>
          <w:bCs/>
        </w:rPr>
        <w:t xml:space="preserve"> infectivity.</w:t>
      </w:r>
      <w:r w:rsidR="00146366">
        <w:rPr>
          <w:bCs/>
        </w:rPr>
        <w:t xml:space="preserve"> Note that “cells” here refers to the 293T-ACE2 cells.</w:t>
      </w:r>
    </w:p>
    <w:p w14:paraId="26305337" w14:textId="054C8897" w:rsidR="006C5456" w:rsidRPr="00DD3A2D" w:rsidRDefault="006C5456" w:rsidP="000B4C54">
      <w:pPr>
        <w:pStyle w:val="MDPI61Supplementary"/>
        <w:rPr>
          <w:bCs/>
        </w:rPr>
      </w:pPr>
      <w:r>
        <w:rPr>
          <w:bCs/>
          <w:i/>
          <w:iCs/>
        </w:rPr>
        <w:t>4.</w:t>
      </w:r>
      <w:r w:rsidR="007955C3">
        <w:rPr>
          <w:bCs/>
          <w:i/>
          <w:iCs/>
        </w:rPr>
        <w:t>5</w:t>
      </w:r>
      <w:r>
        <w:rPr>
          <w:bCs/>
          <w:i/>
          <w:iCs/>
        </w:rPr>
        <w:t xml:space="preserve"> Detailed protocol for neutralization assays.</w:t>
      </w:r>
      <w:r w:rsidR="001353B1">
        <w:rPr>
          <w:bCs/>
          <w:i/>
          <w:iCs/>
        </w:rPr>
        <w:t xml:space="preserve"> </w:t>
      </w:r>
    </w:p>
    <w:p w14:paraId="73E500F8" w14:textId="253AED15" w:rsidR="00250DDC" w:rsidRDefault="00250DDC" w:rsidP="00250DDC">
      <w:pPr>
        <w:pStyle w:val="MDPI61Supplementary"/>
        <w:rPr>
          <w:bCs/>
        </w:rPr>
      </w:pPr>
      <w:r>
        <w:rPr>
          <w:bCs/>
        </w:rPr>
        <w:t>The following protocol was developed to streamline neutralization assays with Spike-pseudotyped lentiviruses</w:t>
      </w:r>
      <w:r w:rsidR="00693D56">
        <w:rPr>
          <w:bCs/>
        </w:rPr>
        <w:t>. This protocol can be performed with either human sera or plasma</w:t>
      </w:r>
      <w:r w:rsidR="004D62A4">
        <w:rPr>
          <w:bCs/>
        </w:rPr>
        <w:t>, or monoclonal antibodies. Note that for safety, sera or plasma should be heat-inactivated in a biosafety cabinet prior to use as described in subsection 4.</w:t>
      </w:r>
      <w:r w:rsidR="00845295">
        <w:rPr>
          <w:bCs/>
        </w:rPr>
        <w:t>6</w:t>
      </w:r>
      <w:r w:rsidR="004D62A4">
        <w:rPr>
          <w:bCs/>
        </w:rPr>
        <w:t>.</w:t>
      </w:r>
    </w:p>
    <w:p w14:paraId="7E4E4EA6" w14:textId="2F37861F" w:rsidR="001353B1" w:rsidRDefault="00250DDC" w:rsidP="00820D4F">
      <w:pPr>
        <w:pStyle w:val="MDPI61Supplementary"/>
        <w:numPr>
          <w:ilvl w:val="0"/>
          <w:numId w:val="5"/>
        </w:numPr>
        <w:spacing w:before="80" w:line="240" w:lineRule="auto"/>
        <w:rPr>
          <w:bCs/>
        </w:rPr>
      </w:pPr>
      <w:r>
        <w:rPr>
          <w:bCs/>
        </w:rPr>
        <w:t>S</w:t>
      </w:r>
      <w:r w:rsidR="001353B1">
        <w:rPr>
          <w:bCs/>
        </w:rPr>
        <w:t>eed a poly-L-lysine</w:t>
      </w:r>
      <w:r>
        <w:rPr>
          <w:bCs/>
        </w:rPr>
        <w:t>-</w:t>
      </w:r>
      <w:r w:rsidR="001353B1">
        <w:rPr>
          <w:bCs/>
        </w:rPr>
        <w:t>coated 96-well plate with 1.25x</w:t>
      </w:r>
      <w:r w:rsidR="001353B1" w:rsidRPr="001353B1">
        <w:rPr>
          <w:bCs/>
        </w:rPr>
        <w:t>10</w:t>
      </w:r>
      <w:r w:rsidR="001353B1">
        <w:rPr>
          <w:bCs/>
          <w:vertAlign w:val="superscript"/>
        </w:rPr>
        <w:t>4</w:t>
      </w:r>
      <w:r w:rsidR="001353B1">
        <w:rPr>
          <w:bCs/>
        </w:rPr>
        <w:t xml:space="preserve"> </w:t>
      </w:r>
      <w:r w:rsidR="001353B1" w:rsidRPr="001353B1">
        <w:rPr>
          <w:bCs/>
        </w:rPr>
        <w:t>293T</w:t>
      </w:r>
      <w:r w:rsidR="001353B1">
        <w:rPr>
          <w:bCs/>
        </w:rPr>
        <w:t>-ACE2 cells</w:t>
      </w:r>
      <w:r w:rsidR="007E75E8">
        <w:rPr>
          <w:bCs/>
        </w:rPr>
        <w:t xml:space="preserve"> (BEI </w:t>
      </w:r>
      <w:r w:rsidR="00845295">
        <w:rPr>
          <w:bCs/>
        </w:rPr>
        <w:t>NR-52511</w:t>
      </w:r>
      <w:r w:rsidR="007E75E8">
        <w:rPr>
          <w:bCs/>
          <w:color w:val="000000" w:themeColor="text1"/>
        </w:rPr>
        <w:t>)</w:t>
      </w:r>
      <w:r w:rsidR="00191BDC">
        <w:rPr>
          <w:bCs/>
          <w:color w:val="000000" w:themeColor="text1"/>
        </w:rPr>
        <w:t xml:space="preserve"> per well</w:t>
      </w:r>
      <w:r w:rsidR="00F56166">
        <w:rPr>
          <w:bCs/>
        </w:rPr>
        <w:t xml:space="preserve"> in 50 </w:t>
      </w:r>
      <w:proofErr w:type="spellStart"/>
      <w:r w:rsidR="00F56166">
        <w:rPr>
          <w:bCs/>
        </w:rPr>
        <w:t>uL</w:t>
      </w:r>
      <w:proofErr w:type="spellEnd"/>
      <w:r w:rsidR="007E75E8">
        <w:rPr>
          <w:bCs/>
        </w:rPr>
        <w:t xml:space="preserve"> DMEM</w:t>
      </w:r>
      <w:r>
        <w:rPr>
          <w:bCs/>
        </w:rPr>
        <w:t xml:space="preserve"> </w:t>
      </w:r>
      <w:r w:rsidR="007E75E8">
        <w:rPr>
          <w:bCs/>
        </w:rPr>
        <w:t>(2.5x</w:t>
      </w:r>
      <w:r w:rsidR="007E75E8" w:rsidRPr="001353B1">
        <w:rPr>
          <w:bCs/>
        </w:rPr>
        <w:t>10</w:t>
      </w:r>
      <w:r w:rsidR="007E75E8">
        <w:rPr>
          <w:bCs/>
          <w:vertAlign w:val="superscript"/>
        </w:rPr>
        <w:t>5</w:t>
      </w:r>
      <w:r w:rsidR="007E75E8">
        <w:rPr>
          <w:bCs/>
        </w:rPr>
        <w:t xml:space="preserve"> cells per mL). </w:t>
      </w:r>
      <w:r>
        <w:rPr>
          <w:bCs/>
        </w:rPr>
        <w:t>Plan to infect this plate 8–12 hours post-seeding.</w:t>
      </w:r>
    </w:p>
    <w:p w14:paraId="71B70A51" w14:textId="77777777" w:rsidR="00146366" w:rsidRDefault="00250DDC" w:rsidP="00146366">
      <w:pPr>
        <w:pStyle w:val="MDPI61Supplementary"/>
        <w:numPr>
          <w:ilvl w:val="0"/>
          <w:numId w:val="5"/>
        </w:numPr>
        <w:spacing w:before="80" w:line="240" w:lineRule="auto"/>
        <w:rPr>
          <w:bCs/>
        </w:rPr>
      </w:pPr>
      <w:r w:rsidRPr="00250DDC">
        <w:rPr>
          <w:bCs/>
        </w:rPr>
        <w:t>A</w:t>
      </w:r>
      <w:r w:rsidR="007955C3">
        <w:rPr>
          <w:bCs/>
        </w:rPr>
        <w:t>bout</w:t>
      </w:r>
      <w:r w:rsidRPr="00250DDC">
        <w:rPr>
          <w:bCs/>
        </w:rPr>
        <w:t xml:space="preserve"> </w:t>
      </w:r>
      <w:r w:rsidR="00997A19">
        <w:rPr>
          <w:bCs/>
        </w:rPr>
        <w:t>1.</w:t>
      </w:r>
      <w:r w:rsidR="00997A19" w:rsidRPr="00146366">
        <w:rPr>
          <w:bCs/>
        </w:rPr>
        <w:t>5</w:t>
      </w:r>
      <w:r w:rsidRPr="00146366">
        <w:rPr>
          <w:bCs/>
        </w:rPr>
        <w:t xml:space="preserve"> hours prior to infecting cells, </w:t>
      </w:r>
      <w:r w:rsidR="00712845" w:rsidRPr="00146366">
        <w:rPr>
          <w:bCs/>
        </w:rPr>
        <w:t xml:space="preserve">begin </w:t>
      </w:r>
      <w:r w:rsidRPr="00146366">
        <w:rPr>
          <w:bCs/>
        </w:rPr>
        <w:t>prepar</w:t>
      </w:r>
      <w:r w:rsidR="00712845" w:rsidRPr="00146366">
        <w:rPr>
          <w:bCs/>
        </w:rPr>
        <w:t>ing</w:t>
      </w:r>
      <w:r w:rsidRPr="00146366">
        <w:rPr>
          <w:bCs/>
        </w:rPr>
        <w:t xml:space="preserve"> </w:t>
      </w:r>
      <w:commentRangeStart w:id="193"/>
      <w:r w:rsidRPr="00146366">
        <w:rPr>
          <w:bCs/>
        </w:rPr>
        <w:t>ser</w:t>
      </w:r>
      <w:r w:rsidR="0065642E" w:rsidRPr="00146366">
        <w:rPr>
          <w:bCs/>
        </w:rPr>
        <w:t>um</w:t>
      </w:r>
      <w:r w:rsidR="00146366" w:rsidRPr="00146366">
        <w:rPr>
          <w:bCs/>
        </w:rPr>
        <w:t xml:space="preserve"> </w:t>
      </w:r>
      <w:r w:rsidR="00894DAD" w:rsidRPr="00146366">
        <w:rPr>
          <w:bCs/>
        </w:rPr>
        <w:t>and/or ACE2</w:t>
      </w:r>
      <w:r w:rsidRPr="00146366">
        <w:rPr>
          <w:bCs/>
        </w:rPr>
        <w:t xml:space="preserve"> dilutions</w:t>
      </w:r>
      <w:r w:rsidR="00191BDC" w:rsidRPr="00146366">
        <w:rPr>
          <w:bCs/>
        </w:rPr>
        <w:t xml:space="preserve"> </w:t>
      </w:r>
      <w:commentRangeEnd w:id="193"/>
      <w:r w:rsidR="00146366" w:rsidRPr="00146366">
        <w:rPr>
          <w:rStyle w:val="CommentReference"/>
          <w:rFonts w:ascii="Times New Roman" w:hAnsi="Times New Roman"/>
          <w:snapToGrid/>
          <w:lang w:eastAsia="de-DE" w:bidi="ar-SA"/>
        </w:rPr>
        <w:commentReference w:id="193"/>
      </w:r>
      <w:r w:rsidR="00191BDC" w:rsidRPr="00146366">
        <w:rPr>
          <w:bCs/>
        </w:rPr>
        <w:t>in D10</w:t>
      </w:r>
      <w:r w:rsidR="00146366" w:rsidRPr="00146366">
        <w:rPr>
          <w:bCs/>
        </w:rPr>
        <w:t>:</w:t>
      </w:r>
      <w:r w:rsidR="00712845" w:rsidRPr="00146366">
        <w:rPr>
          <w:bCs/>
        </w:rPr>
        <w:t xml:space="preserve"> </w:t>
      </w:r>
    </w:p>
    <w:p w14:paraId="0D849BC5" w14:textId="5673CF2F" w:rsidR="00191BDC" w:rsidRPr="00146366" w:rsidRDefault="00146366" w:rsidP="00146366">
      <w:pPr>
        <w:pStyle w:val="MDPI61Supplementary"/>
        <w:numPr>
          <w:ilvl w:val="1"/>
          <w:numId w:val="5"/>
        </w:numPr>
        <w:spacing w:before="80" w:line="240" w:lineRule="auto"/>
        <w:rPr>
          <w:bCs/>
        </w:rPr>
      </w:pPr>
      <w:r w:rsidRPr="00146366">
        <w:rPr>
          <w:bCs/>
        </w:rPr>
        <w:t>I</w:t>
      </w:r>
      <w:r w:rsidR="00250DDC" w:rsidRPr="00146366">
        <w:rPr>
          <w:bCs/>
        </w:rPr>
        <w:t>n a separate 96-well</w:t>
      </w:r>
      <w:r w:rsidR="00BC73D3" w:rsidRPr="00146366">
        <w:rPr>
          <w:bCs/>
        </w:rPr>
        <w:t xml:space="preserve"> “setup”</w:t>
      </w:r>
      <w:r w:rsidR="00250DDC" w:rsidRPr="00146366">
        <w:rPr>
          <w:bCs/>
        </w:rPr>
        <w:t xml:space="preserve"> plate</w:t>
      </w:r>
      <w:r w:rsidR="00712845" w:rsidRPr="00146366">
        <w:rPr>
          <w:bCs/>
        </w:rPr>
        <w:t xml:space="preserve">, serially dilute serum samples leaving 60 </w:t>
      </w:r>
      <w:proofErr w:type="spellStart"/>
      <w:r w:rsidR="00712845" w:rsidRPr="00146366">
        <w:rPr>
          <w:bCs/>
        </w:rPr>
        <w:t>uL</w:t>
      </w:r>
      <w:proofErr w:type="spellEnd"/>
      <w:r w:rsidR="00712845" w:rsidRPr="00146366">
        <w:rPr>
          <w:bCs/>
        </w:rPr>
        <w:t xml:space="preserve"> diluted serum in each well.</w:t>
      </w:r>
      <w:r w:rsidR="00191BDC" w:rsidRPr="00146366">
        <w:rPr>
          <w:bCs/>
        </w:rPr>
        <w:t xml:space="preserve"> </w:t>
      </w:r>
      <w:r w:rsidR="00191BDC">
        <w:t xml:space="preserve">For the data in </w:t>
      </w:r>
      <w:r w:rsidR="00191BDC" w:rsidRPr="00146366">
        <w:rPr>
          <w:b/>
          <w:bCs/>
        </w:rPr>
        <w:t>Figu</w:t>
      </w:r>
      <w:r w:rsidR="00E64539">
        <w:rPr>
          <w:b/>
          <w:bCs/>
        </w:rPr>
        <w:t>res 4A &amp; 4C</w:t>
      </w:r>
      <w:r w:rsidR="00191BDC">
        <w:t>, we started at an initial serum dilution of 1:</w:t>
      </w:r>
      <w:r w:rsidR="00693979">
        <w:t>8</w:t>
      </w:r>
      <w:r w:rsidR="00191BDC">
        <w:t>0</w:t>
      </w:r>
      <w:r w:rsidR="00BC73D3">
        <w:t xml:space="preserve"> and did </w:t>
      </w:r>
      <w:r w:rsidR="00022890">
        <w:t xml:space="preserve">serial </w:t>
      </w:r>
      <w:r w:rsidR="00693979">
        <w:t>2.5-fold</w:t>
      </w:r>
      <w:r w:rsidR="00BC73D3">
        <w:t xml:space="preserve"> dilutions</w:t>
      </w:r>
      <w:r w:rsidR="00191BDC">
        <w:t xml:space="preserve">, meaning each replicate of the assay requires </w:t>
      </w:r>
      <w:r w:rsidR="00693979">
        <w:t>5</w:t>
      </w:r>
      <w:r w:rsidR="00191BDC">
        <w:t xml:space="preserve"> </w:t>
      </w:r>
      <w:proofErr w:type="spellStart"/>
      <w:r w:rsidR="00191BDC">
        <w:t>uL</w:t>
      </w:r>
      <w:proofErr w:type="spellEnd"/>
      <w:r w:rsidR="00191BDC">
        <w:t xml:space="preserve"> of sera. </w:t>
      </w:r>
      <w:r w:rsidR="00693979">
        <w:t>For ACE2</w:t>
      </w:r>
      <w:r w:rsidR="00E64539">
        <w:t xml:space="preserve"> (</w:t>
      </w:r>
      <w:r w:rsidR="00E64539">
        <w:rPr>
          <w:b/>
          <w:bCs/>
        </w:rPr>
        <w:t>Fig. 4</w:t>
      </w:r>
      <w:r w:rsidR="00E64539">
        <w:t>)</w:t>
      </w:r>
      <w:r w:rsidR="00693979">
        <w:t xml:space="preserve"> we started with a concentration of 200 ug/mL and did serial 3-fold dilutions.</w:t>
      </w:r>
    </w:p>
    <w:p w14:paraId="0C88D294" w14:textId="695FEE9A" w:rsidR="00712845" w:rsidRPr="00191BDC" w:rsidRDefault="00191BDC" w:rsidP="00820D4F">
      <w:pPr>
        <w:pStyle w:val="MDPI61Supplementary"/>
        <w:numPr>
          <w:ilvl w:val="1"/>
          <w:numId w:val="5"/>
        </w:numPr>
        <w:spacing w:before="80" w:line="240" w:lineRule="auto"/>
        <w:rPr>
          <w:bCs/>
        </w:rPr>
      </w:pPr>
      <w:r w:rsidRPr="00191BDC">
        <w:t xml:space="preserve">Add 60 </w:t>
      </w:r>
      <w:proofErr w:type="spellStart"/>
      <w:r w:rsidRPr="00191BDC">
        <w:t>uL</w:t>
      </w:r>
      <w:proofErr w:type="spellEnd"/>
      <w:r w:rsidRPr="00191BDC">
        <w:t xml:space="preserve"> of D10 to </w:t>
      </w:r>
      <w:r>
        <w:t xml:space="preserve">wells corresponding to </w:t>
      </w:r>
      <w:r w:rsidRPr="00191BDC">
        <w:t xml:space="preserve">virus only and virus </w:t>
      </w:r>
      <w:r>
        <w:t xml:space="preserve">plus cells control wells. Add 120 </w:t>
      </w:r>
      <w:proofErr w:type="spellStart"/>
      <w:r>
        <w:t>uL</w:t>
      </w:r>
      <w:proofErr w:type="spellEnd"/>
      <w:r>
        <w:t xml:space="preserve"> of D10 to media only and cells only control wells. See </w:t>
      </w:r>
      <w:r w:rsidR="00DA15EA">
        <w:rPr>
          <w:b/>
          <w:bCs/>
        </w:rPr>
        <w:t>Figure 5</w:t>
      </w:r>
      <w:r>
        <w:t xml:space="preserve"> for an example plate layout.</w:t>
      </w:r>
    </w:p>
    <w:p w14:paraId="1D58D11B" w14:textId="643153D2" w:rsidR="00712845" w:rsidRPr="00712845" w:rsidRDefault="004F2C2A" w:rsidP="00820D4F">
      <w:pPr>
        <w:pStyle w:val="MDPI61Supplementary"/>
        <w:numPr>
          <w:ilvl w:val="0"/>
          <w:numId w:val="5"/>
        </w:numPr>
        <w:spacing w:before="80" w:line="240" w:lineRule="auto"/>
        <w:rPr>
          <w:bCs/>
          <w:i/>
          <w:iCs/>
        </w:rPr>
      </w:pPr>
      <w:r>
        <w:rPr>
          <w:bCs/>
        </w:rPr>
        <w:t>Dilute virus to ~</w:t>
      </w:r>
      <w:r w:rsidR="00997A19">
        <w:rPr>
          <w:bCs/>
        </w:rPr>
        <w:t>2-4x10</w:t>
      </w:r>
      <w:r w:rsidR="00997A19">
        <w:rPr>
          <w:bCs/>
          <w:vertAlign w:val="superscript"/>
        </w:rPr>
        <w:t>6</w:t>
      </w:r>
      <w:r>
        <w:rPr>
          <w:bCs/>
        </w:rPr>
        <w:t xml:space="preserve"> RLU</w:t>
      </w:r>
      <w:r w:rsidR="00712845">
        <w:rPr>
          <w:bCs/>
        </w:rPr>
        <w:t xml:space="preserve"> per </w:t>
      </w:r>
      <w:proofErr w:type="spellStart"/>
      <w:r w:rsidR="00997A19">
        <w:rPr>
          <w:bCs/>
        </w:rPr>
        <w:t>mL</w:t>
      </w:r>
      <w:r w:rsidR="00712845">
        <w:rPr>
          <w:bCs/>
        </w:rPr>
        <w:t>.</w:t>
      </w:r>
      <w:proofErr w:type="spellEnd"/>
      <w:r w:rsidR="00712845">
        <w:rPr>
          <w:bCs/>
        </w:rPr>
        <w:t xml:space="preserve"> Add </w:t>
      </w:r>
      <w:r w:rsidR="00997A19">
        <w:rPr>
          <w:bCs/>
        </w:rPr>
        <w:t xml:space="preserve">60 </w:t>
      </w:r>
      <w:proofErr w:type="spellStart"/>
      <w:r w:rsidR="00997A19">
        <w:rPr>
          <w:bCs/>
        </w:rPr>
        <w:t>uL</w:t>
      </w:r>
      <w:proofErr w:type="spellEnd"/>
      <w:r w:rsidR="00997A19">
        <w:rPr>
          <w:bCs/>
        </w:rPr>
        <w:t xml:space="preserve"> of </w:t>
      </w:r>
      <w:r w:rsidR="00712845">
        <w:rPr>
          <w:bCs/>
        </w:rPr>
        <w:t xml:space="preserve">diluted </w:t>
      </w:r>
      <w:r w:rsidR="00997A19">
        <w:rPr>
          <w:bCs/>
        </w:rPr>
        <w:t xml:space="preserve">virus to </w:t>
      </w:r>
      <w:r w:rsidR="007955C3">
        <w:rPr>
          <w:bCs/>
        </w:rPr>
        <w:t xml:space="preserve">all </w:t>
      </w:r>
      <w:del w:id="194" w:author="Kate D Crawford" w:date="2020-04-19T19:47:00Z">
        <w:r w:rsidR="007955C3" w:rsidDel="00D443D7">
          <w:rPr>
            <w:bCs/>
          </w:rPr>
          <w:delText xml:space="preserve">of the </w:delText>
        </w:r>
      </w:del>
      <w:r w:rsidR="007955C3">
        <w:rPr>
          <w:bCs/>
        </w:rPr>
        <w:t>wells containing</w:t>
      </w:r>
      <w:r w:rsidR="00997A19">
        <w:rPr>
          <w:bCs/>
        </w:rPr>
        <w:t xml:space="preserve"> serum dilutions</w:t>
      </w:r>
      <w:r w:rsidR="00191BDC">
        <w:rPr>
          <w:bCs/>
        </w:rPr>
        <w:t xml:space="preserve"> and the </w:t>
      </w:r>
      <w:r w:rsidR="007955C3">
        <w:rPr>
          <w:bCs/>
        </w:rPr>
        <w:t xml:space="preserve">virus only and virus plus cells </w:t>
      </w:r>
      <w:ins w:id="195" w:author="Kate D Crawford" w:date="2020-04-19T19:47:00Z">
        <w:r w:rsidR="00D443D7">
          <w:rPr>
            <w:bCs/>
          </w:rPr>
          <w:t xml:space="preserve">control </w:t>
        </w:r>
      </w:ins>
      <w:r w:rsidR="007955C3">
        <w:rPr>
          <w:bCs/>
        </w:rPr>
        <w:t>wells.</w:t>
      </w:r>
    </w:p>
    <w:p w14:paraId="5DF60C37" w14:textId="4D56FDF0" w:rsidR="00997A19" w:rsidRPr="00997A19" w:rsidRDefault="00997A19" w:rsidP="00820D4F">
      <w:pPr>
        <w:pStyle w:val="MDPI61Supplementary"/>
        <w:numPr>
          <w:ilvl w:val="0"/>
          <w:numId w:val="5"/>
        </w:numPr>
        <w:spacing w:before="80" w:line="240" w:lineRule="auto"/>
        <w:rPr>
          <w:bCs/>
          <w:i/>
          <w:iCs/>
        </w:rPr>
      </w:pPr>
      <w:r>
        <w:rPr>
          <w:bCs/>
        </w:rPr>
        <w:t xml:space="preserve">Incubate virus and serum at 37 C for 1 hr. </w:t>
      </w:r>
    </w:p>
    <w:p w14:paraId="68D3D2FA" w14:textId="02EFFA72" w:rsidR="00997A19" w:rsidRPr="00AF4A54" w:rsidRDefault="00AF4A54" w:rsidP="00820D4F">
      <w:pPr>
        <w:pStyle w:val="MDPI61Supplementary"/>
        <w:numPr>
          <w:ilvl w:val="0"/>
          <w:numId w:val="5"/>
        </w:numPr>
        <w:spacing w:before="80" w:line="240" w:lineRule="auto"/>
        <w:rPr>
          <w:bCs/>
          <w:i/>
          <w:iCs/>
        </w:rPr>
      </w:pPr>
      <w:r>
        <w:rPr>
          <w:bCs/>
        </w:rPr>
        <w:t xml:space="preserve">Carefully add 100 </w:t>
      </w:r>
      <w:proofErr w:type="spellStart"/>
      <w:r>
        <w:rPr>
          <w:bCs/>
        </w:rPr>
        <w:t>uL</w:t>
      </w:r>
      <w:proofErr w:type="spellEnd"/>
      <w:r>
        <w:rPr>
          <w:bCs/>
        </w:rPr>
        <w:t xml:space="preserve"> </w:t>
      </w:r>
      <w:r w:rsidR="007955C3">
        <w:rPr>
          <w:bCs/>
        </w:rPr>
        <w:t xml:space="preserve">from each well of the setup plate </w:t>
      </w:r>
      <w:r w:rsidR="00AD6D57">
        <w:rPr>
          <w:bCs/>
        </w:rPr>
        <w:t xml:space="preserve">containing the sera and virus dilutions </w:t>
      </w:r>
      <w:r w:rsidR="007955C3">
        <w:rPr>
          <w:bCs/>
        </w:rPr>
        <w:t xml:space="preserve">to </w:t>
      </w:r>
      <w:r w:rsidR="00894DAD">
        <w:rPr>
          <w:bCs/>
        </w:rPr>
        <w:t xml:space="preserve">the corresponding wells of </w:t>
      </w:r>
      <w:r>
        <w:rPr>
          <w:bCs/>
        </w:rPr>
        <w:t>the plate of 293T-ACE2 cells.</w:t>
      </w:r>
      <w:r w:rsidR="00894DAD">
        <w:rPr>
          <w:bCs/>
        </w:rPr>
        <w:t xml:space="preserve"> </w:t>
      </w:r>
    </w:p>
    <w:p w14:paraId="3E15CC47" w14:textId="1B8C6531" w:rsidR="00AF4A54" w:rsidRPr="00AF4A54" w:rsidRDefault="00AF4A54" w:rsidP="00820D4F">
      <w:pPr>
        <w:pStyle w:val="MDPI61Supplementary"/>
        <w:numPr>
          <w:ilvl w:val="0"/>
          <w:numId w:val="5"/>
        </w:numPr>
        <w:spacing w:before="80" w:line="240" w:lineRule="auto"/>
        <w:rPr>
          <w:bCs/>
          <w:i/>
          <w:iCs/>
        </w:rPr>
      </w:pPr>
      <w:r>
        <w:rPr>
          <w:bCs/>
        </w:rPr>
        <w:t xml:space="preserve">Add </w:t>
      </w:r>
      <w:r w:rsidR="00894DAD">
        <w:rPr>
          <w:bCs/>
        </w:rPr>
        <w:t xml:space="preserve">polybrene </w:t>
      </w:r>
      <w:r w:rsidR="00AD6D57">
        <w:rPr>
          <w:bCs/>
          <w:color w:val="000000" w:themeColor="text1"/>
        </w:rPr>
        <w:t>(Sigma Aldrich, TR-1003-G</w:t>
      </w:r>
      <w:r w:rsidR="00AD6D57">
        <w:rPr>
          <w:bCs/>
        </w:rPr>
        <w:t xml:space="preserve">) as described in subsection 4.4 </w:t>
      </w:r>
      <w:r w:rsidR="00894DAD">
        <w:rPr>
          <w:bCs/>
        </w:rPr>
        <w:t xml:space="preserve">for </w:t>
      </w:r>
      <w:r>
        <w:rPr>
          <w:bCs/>
        </w:rPr>
        <w:t>a final concentration of 5 ug/mL</w:t>
      </w:r>
      <w:r w:rsidR="00894DAD">
        <w:rPr>
          <w:bCs/>
        </w:rPr>
        <w:t xml:space="preserve"> in each well</w:t>
      </w:r>
      <w:r>
        <w:rPr>
          <w:bCs/>
        </w:rPr>
        <w:t>.</w:t>
      </w:r>
      <w:r w:rsidR="007955C3">
        <w:rPr>
          <w:bCs/>
        </w:rPr>
        <w:t xml:space="preserve"> </w:t>
      </w:r>
    </w:p>
    <w:p w14:paraId="0450A6C9" w14:textId="77777777" w:rsidR="00313D72" w:rsidRPr="00313D72" w:rsidRDefault="00AF4A54" w:rsidP="00820D4F">
      <w:pPr>
        <w:pStyle w:val="MDPI61Supplementary"/>
        <w:numPr>
          <w:ilvl w:val="0"/>
          <w:numId w:val="5"/>
        </w:numPr>
        <w:spacing w:before="80" w:line="240" w:lineRule="auto"/>
        <w:rPr>
          <w:bCs/>
          <w:i/>
          <w:iCs/>
        </w:rPr>
      </w:pPr>
      <w:r>
        <w:rPr>
          <w:bCs/>
        </w:rPr>
        <w:t>Incubate at 37</w:t>
      </w:r>
      <w:r w:rsidR="007955C3">
        <w:rPr>
          <w:bCs/>
        </w:rPr>
        <w:t xml:space="preserve"> </w:t>
      </w:r>
      <w:r>
        <w:rPr>
          <w:bCs/>
        </w:rPr>
        <w:t>C for 48-60 hours before reading out luminescence or fluorescence</w:t>
      </w:r>
      <w:r w:rsidR="007955C3">
        <w:rPr>
          <w:bCs/>
        </w:rPr>
        <w:t xml:space="preserve"> as described in subsection 4.4</w:t>
      </w:r>
      <w:r>
        <w:rPr>
          <w:bCs/>
        </w:rPr>
        <w:t>.</w:t>
      </w:r>
    </w:p>
    <w:p w14:paraId="1EE874BA" w14:textId="7E5B9E8B" w:rsidR="00820D4F" w:rsidRDefault="00AD6D57" w:rsidP="00820D4F">
      <w:pPr>
        <w:pStyle w:val="MDPI61Supplementary"/>
        <w:numPr>
          <w:ilvl w:val="0"/>
          <w:numId w:val="5"/>
        </w:numPr>
        <w:spacing w:before="80" w:line="240" w:lineRule="auto"/>
        <w:rPr>
          <w:bCs/>
          <w:i/>
          <w:iCs/>
        </w:rPr>
      </w:pPr>
      <w:r>
        <w:rPr>
          <w:bCs/>
        </w:rPr>
        <w:t xml:space="preserve">Plot the data. For the curves shown in </w:t>
      </w:r>
      <w:r>
        <w:rPr>
          <w:b/>
        </w:rPr>
        <w:t>Figure 4</w:t>
      </w:r>
      <w:r>
        <w:rPr>
          <w:bCs/>
        </w:rPr>
        <w:t>, we fit and plotted the data using</w:t>
      </w:r>
      <w:r w:rsidR="00820D4F">
        <w:rPr>
          <w:bCs/>
        </w:rPr>
        <w:t xml:space="preserve"> the </w:t>
      </w:r>
      <w:proofErr w:type="spellStart"/>
      <w:r w:rsidR="00820D4F" w:rsidRPr="00820D4F">
        <w:rPr>
          <w:rFonts w:ascii="Courier New" w:hAnsi="Courier New" w:cs="Courier New"/>
          <w:bCs/>
        </w:rPr>
        <w:t>n</w:t>
      </w:r>
      <w:r w:rsidR="00820D4F">
        <w:rPr>
          <w:rFonts w:ascii="Courier New" w:hAnsi="Courier New" w:cs="Courier New"/>
          <w:bCs/>
        </w:rPr>
        <w:t>eutcurve</w:t>
      </w:r>
      <w:proofErr w:type="spellEnd"/>
      <w:r w:rsidR="00820D4F">
        <w:rPr>
          <w:bCs/>
          <w:i/>
          <w:iCs/>
        </w:rPr>
        <w:t xml:space="preserve"> </w:t>
      </w:r>
      <w:r w:rsidR="00820D4F">
        <w:rPr>
          <w:bCs/>
        </w:rPr>
        <w:t>Python package (</w:t>
      </w:r>
      <w:hyperlink r:id="rId28" w:history="1">
        <w:r w:rsidR="00820D4F" w:rsidRPr="000764A8">
          <w:rPr>
            <w:rStyle w:val="Hyperlink"/>
            <w:bCs/>
          </w:rPr>
          <w:t>https://jbloomlab.github.io/neutcurve/</w:t>
        </w:r>
      </w:hyperlink>
      <w:r w:rsidR="00820D4F">
        <w:rPr>
          <w:bCs/>
        </w:rPr>
        <w:t>).</w:t>
      </w:r>
    </w:p>
    <w:p w14:paraId="0185E614" w14:textId="7F2DFAC9" w:rsidR="00521B95" w:rsidRPr="00820D4F" w:rsidRDefault="00820D4F" w:rsidP="00820D4F">
      <w:pPr>
        <w:pStyle w:val="MDPI61Supplementary"/>
        <w:spacing w:line="240" w:lineRule="auto"/>
        <w:rPr>
          <w:bCs/>
          <w:i/>
          <w:iCs/>
        </w:rPr>
      </w:pPr>
      <w:r>
        <w:rPr>
          <w:bCs/>
          <w:i/>
          <w:iCs/>
        </w:rPr>
        <w:t>4</w:t>
      </w:r>
      <w:r w:rsidR="00521B95" w:rsidRPr="00820D4F">
        <w:rPr>
          <w:bCs/>
          <w:i/>
          <w:iCs/>
        </w:rPr>
        <w:t>.</w:t>
      </w:r>
      <w:r w:rsidR="001921B3">
        <w:rPr>
          <w:bCs/>
          <w:i/>
          <w:iCs/>
        </w:rPr>
        <w:t>6</w:t>
      </w:r>
      <w:r w:rsidR="00521B95" w:rsidRPr="00820D4F">
        <w:rPr>
          <w:bCs/>
          <w:i/>
          <w:iCs/>
        </w:rPr>
        <w:t xml:space="preserve"> Human </w:t>
      </w:r>
      <w:r w:rsidR="00084F3F" w:rsidRPr="00820D4F">
        <w:rPr>
          <w:bCs/>
          <w:i/>
          <w:iCs/>
        </w:rPr>
        <w:t>plasma</w:t>
      </w:r>
      <w:r w:rsidR="00521B95" w:rsidRPr="00820D4F">
        <w:rPr>
          <w:bCs/>
          <w:i/>
          <w:iCs/>
        </w:rPr>
        <w:t xml:space="preserve"> sample and soluble ACE2.</w:t>
      </w:r>
    </w:p>
    <w:p w14:paraId="6B5A8EAB" w14:textId="64DA5519" w:rsidR="0092573B" w:rsidRDefault="0092573B" w:rsidP="00F00532">
      <w:pPr>
        <w:pStyle w:val="MDPI61Supplementary"/>
        <w:spacing w:before="0"/>
        <w:rPr>
          <w:bCs/>
        </w:rPr>
      </w:pPr>
      <w:r>
        <w:rPr>
          <w:bCs/>
        </w:rPr>
        <w:t xml:space="preserve">The human plasma sample used in </w:t>
      </w:r>
      <w:r w:rsidR="00FF32C4">
        <w:rPr>
          <w:b/>
        </w:rPr>
        <w:t>Figure 4A</w:t>
      </w:r>
      <w:r w:rsidR="00FF32C4">
        <w:rPr>
          <w:bCs/>
        </w:rPr>
        <w:t xml:space="preserve"> was </w:t>
      </w:r>
      <w:r w:rsidR="006615A3">
        <w:rPr>
          <w:bCs/>
        </w:rPr>
        <w:t>collected at 19 days post-symptom onset</w:t>
      </w:r>
      <w:r w:rsidR="00FF32C4">
        <w:rPr>
          <w:bCs/>
        </w:rPr>
        <w:t xml:space="preserve"> from a patient with a confirmed SARS-CoV-2 infection</w:t>
      </w:r>
      <w:r w:rsidR="006615A3">
        <w:rPr>
          <w:bCs/>
        </w:rPr>
        <w:t>. Prior to use, the plasma was heat-inactivated in a biosafety cabinet</w:t>
      </w:r>
      <w:r w:rsidR="007920B0">
        <w:rPr>
          <w:bCs/>
        </w:rPr>
        <w:t xml:space="preserve"> at 56 C for one hour. This duration of heat treatment has been shown to be sufficient</w:t>
      </w:r>
      <w:r w:rsidR="00820D4F">
        <w:rPr>
          <w:bCs/>
        </w:rPr>
        <w:t xml:space="preserve"> to</w:t>
      </w:r>
      <w:r w:rsidR="007920B0">
        <w:rPr>
          <w:bCs/>
        </w:rPr>
        <w:t xml:space="preserve"> inactivate SARS-CoV-2</w:t>
      </w:r>
      <w:r w:rsidR="001F1F62">
        <w:rPr>
          <w:bCs/>
        </w:rPr>
        <w:t xml:space="preserve"> </w:t>
      </w:r>
      <w:r w:rsidR="007425C5">
        <w:rPr>
          <w:bCs/>
        </w:rPr>
        <w:fldChar w:fldCharType="begin" w:fldLock="1"/>
      </w:r>
      <w:r w:rsidR="004B4C67">
        <w:rPr>
          <w:bCs/>
        </w:rPr>
        <w:instrText>ADDIN CSL_CITATION {"citationItems":[{"id":"ITEM-1","itemData":{"DOI":"10.1101/2020.03.17.20037713","abstract":"Introduction: SARS-Cov-2 (severe acute respiratory disease coronavirus 2), which causes Coronavirus Disease 2019 (COVID19) was first detected in China in late 2019 and has since then caused a global pandemic. While molecular assays to directly detect the viral genetic material are available for the diagnosis of acute infection, we currently lack serological assays suitable to specifically detect SARS-CoV-2 antibodies. Methods: Here we describe serological enzyme-linked immunosorbent assays (ELISA) that we developed using recombinant antigens derived from the spike protein of SARS-CoV-2. These assays were developed with negative control samples representing pre-COVID 19 background immunity in the general population and samples from COVID19 patients. Results: The assays are sensitive and specific, allowing for screening and identification of COVID19 seroconverters using human plasma/serum as early as 3 days post symptom onset. Importantly, these assays do not require handling of infectious virus, can be adjusted to detect different antibody types and are amendable to scaling. Conclusion: Serological assays are of critical importance to determine seroprevalence in a given population, define previous exposure and identify highly reactive human donors for the generation of convalescent serum as therapeutic. Sensitive and specific identification of coronavirus SARS-Cov-2 antibody titers will also support screening of health care workers to identify those who are already immune and can be deployed to care for infected patients minimizing the risk of viral spread to colleagues and other patients.\n\n### Competing Interest Statement\n\nThe authors have declared no competing interest.\n\n### Clinical Trial\n\nThis is not a clinical trial, just development of a serological assay.\n\n### Funding Statement\n\nMount Sinai Health System Translational Science Hub (NIH grant U54TR001433) for supporting sample collection. The work of the Personalized Virology Initiative is supported by institutional funds and philanthropic donations. This work was partially supported by the NIAID Centers of Excellence for Influenza Research and Surveillance (CEIRS) contract HHSN272201400008C, the Australian National Health and Medical Research Council (NHMRC) NHMRC Program Grant (1071916) and NHMRC Research Fellowship Level B (#1102792), the Academy of Finland and Helsinki University Hospital Funds (TYH2018322). Finally, we want to thank the three COVID19 patients for their contribution to research …","author":[{"dropping-particle":"","family":"Amanat","given":"Fatima","non-dropping-particle":"","parse-names":false,"suffix":""},{"dropping-particle":"","family":"Nguyen","given":"Thi","non-dropping-particle":"","parse-names":false,"suffix":""},{"dropping-particle":"","family":"Chromikova","given":"Veronika","non-dropping-particle":"","parse-names":false,"suffix":""},{"dropping-particle":"","family":"Strohmeier","given":"Shirin","non-dropping-particle":"","parse-names":false,"suffix":""},{"dropping-particle":"","family":"Stadlbauer","given":"Daniel","non-dropping-particle":"","parse-names":false,"suffix":""},{"dropping-particle":"","family":"Javier","given":"Andres","non-dropping-particle":"","parse-names":false,"suffix":""},{"dropping-particle":"","family":"Jiang","given":"Kaijun","non-dropping-particle":"","parse-names":false,"suffix":""},{"dropping-particle":"","family":"Asthagiri-Arunkumar","given":"Guha","non-dropping-particle":"","parse-names":false,"suffix":""},{"dropping-particle":"","family":"Polanco","given":"Jose","non-dropping-particle":"","parse-names":false,"suffix":""},{"dropping-particle":"","family":"Bermudez-Gonzalez","given":"Maria","non-dropping-particle":"","parse-names":false,"suffix":""},{"dropping-particle":"","family":"Caplivski","given":"Daniel","non-dropping-particle":"","parse-names":false,"suffix":""},{"dropping-particle":"","family":"Cheng","given":"Allen","non-dropping-particle":"","parse-names":false,"suffix":""},{"dropping-particle":"","family":"Kedzierska","given":"Katherine","non-dropping-particle":"","parse-names":false,"suffix":""},{"dropping-particle":"","family":"Vapalahti","given":"Olli","non-dropping-particle":"","parse-names":false,"suffix":""},{"dropping-particle":"","family":"Hepojoki","given":"Jussi","non-dropping-particle":"","parse-names":false,"suffix":""},{"dropping-particle":"","family":"Simon","given":"Viviana","non-dropping-particle":"","parse-names":false,"suffix":""},{"dropping-particle":"","family":"Krammer","given":"Florian","non-dropping-particle":"","parse-names":false,"suffix":""}],"container-title":"medRxiv","id":"ITEM-1","issued":{"date-parts":[["2020"]]},"title":"A serological assay to detect SARS-CoV-2 seroconversion in humans","type":"article-journal"},"uris":["http://www.mendeley.com/documents/?uuid=7b62980a-95bf-41ef-8b2e-e97983265768"]},{"id":"ITEM-2","itemData":{"DOI":"10.1016/S2666-5247(20)30003-3","ISSN":"26665247","author":[{"dropping-particle":"","family":"Chin","given":"Alex W H","non-dropping-particle":"","parse-names":false,"suffix":""},{"dropping-particle":"","family":"Chu","given":"Julie T S","non-dropping-particle":"","parse-names":false,"suffix":""},{"dropping-particle":"","family":"Perera","given":"Mahen R A","non-dropping-particle":"","parse-names":false,"suffix":""},{"dropping-particle":"","family":"Hui","given":"Kenrie P Y","non-dropping-particle":"","parse-names":false,"suffix":""},{"dropping-particle":"","family":"Yen","given":"Hui-Ling","non-dropping-particle":"","parse-names":false,"suffix":""},{"dropping-particle":"","family":"Chan","given":"Michael C W","non-dropping-particle":"","parse-names":false,"suffix":""},{"dropping-particle":"","family":"Peiris","given":"Malik","non-dropping-particle":"","parse-names":false,"suffix":""},{"dropping-particle":"","family":"Poon","given":"Leo L M","non-dropping-particle":"","parse-names":false,"suffix":""}],"container-title":"The Lancet Microbe","id":"ITEM-2","issue":"20","issued":{"date-parts":[["2020","4"]]},"page":"30003","title":"Stability of SARS-CoV-2 in different environmental conditions","type":"article-journal","volume":"5247"},"uris":["http://www.mendeley.com/documents/?uuid=41ecd018-6f20-4d33-b77b-f25306b17b68"]}],"mendeley":{"formattedCitation":"[23,53]","plainTextFormattedCitation":"[23,53]","previouslyFormattedCitation":"[23,53]"},"properties":{"noteIndex":0},"schema":"https://github.com/citation-style-language/schema/raw/master/csl-citation.json"}</w:instrText>
      </w:r>
      <w:r w:rsidR="007425C5">
        <w:rPr>
          <w:bCs/>
        </w:rPr>
        <w:fldChar w:fldCharType="separate"/>
      </w:r>
      <w:r w:rsidR="00084241" w:rsidRPr="00084241">
        <w:rPr>
          <w:bCs/>
          <w:noProof/>
        </w:rPr>
        <w:t>[23,53]</w:t>
      </w:r>
      <w:r w:rsidR="007425C5">
        <w:rPr>
          <w:bCs/>
        </w:rPr>
        <w:fldChar w:fldCharType="end"/>
      </w:r>
      <w:r w:rsidR="007920B0">
        <w:rPr>
          <w:bCs/>
        </w:rPr>
        <w:t>, which is also not reported to be present a</w:t>
      </w:r>
      <w:r w:rsidR="004E0961">
        <w:rPr>
          <w:bCs/>
        </w:rPr>
        <w:t>t high titers</w:t>
      </w:r>
      <w:r w:rsidR="007920B0">
        <w:rPr>
          <w:bCs/>
        </w:rPr>
        <w:t xml:space="preserve"> in the blood</w:t>
      </w:r>
      <w:r w:rsidR="00043D2A">
        <w:rPr>
          <w:bCs/>
        </w:rPr>
        <w:t xml:space="preserve"> </w:t>
      </w:r>
      <w:r w:rsidR="00BB358B">
        <w:rPr>
          <w:bCs/>
        </w:rPr>
        <w:fldChar w:fldCharType="begin" w:fldLock="1"/>
      </w:r>
      <w:r w:rsidR="00BB358B">
        <w:rPr>
          <w:bCs/>
        </w:rPr>
        <w:instrText>ADDIN CSL_CITATION {"citationItems":[{"id":"ITEM-1","itemData":{"DOI":"10.1001/jama.2020.3786","ISSN":"15383598","PMID":"32159775","author":[{"dropping-particle":"","family":"Wang","given":"Wenling","non-dropping-particle":"","parse-names":false,"suffix":""},{"dropping-particle":"","family":"Xu","given":"Yanli","non-dropping-particle":"","parse-names":false,"suffix":""},{"dropping-particle":"","family":"Gao","given":"Ruqin","non-dropping-particle":"","parse-names":false,"suffix":""},{"dropping-particle":"","family":"Lu","given":"Roujian","non-dropping-particle":"","parse-names":false,"suffix":""},{"dropping-particle":"","family":"Han","given":"Kai","non-dropping-particle":"","parse-names":false,"suffix":""},{"dropping-particle":"","family":"Wu","given":"Guizhen","non-dropping-particle":"","parse-names":false,"suffix":""},{"dropping-particle":"","family":"Tan","given":"Wenjie","non-dropping-particle":"","parse-names":false,"suffix":""}],"container-title":"JAMA - Journal of the American Medical Association","id":"ITEM-1","issued":{"date-parts":[["2020"]]},"title":"Detection of SARS-CoV-2 in Different Types of Clinical Specimens","type":"article"},"uris":["http://www.mendeley.com/documents/?uuid=129d918a-ca9c-418f-b164-07e05ec5e270"]},{"id":"ITEM-2","itemData":{"DOI":"10.1016/j.tmrv.2020.02.004","ISSN":"15329496","author":[{"dropping-particle":"","family":"Dodd","given":"Roger Y.","non-dropping-particle":"","parse-names":false,"suffix":""},{"dropping-particle":"","family":"Stramer","given":"Susan L.","non-dropping-particle":"","parse-names":false,"suffix":""}],"container-title":"Transfusion Medicine Reviews","id":"ITEM-2","issued":{"date-parts":[["2020"]]},"title":"COVID-19 and Blood Safety: Help with a Dilemma","type":"article"},"uris":["http://www.mendeley.com/documents/?uuid=6b11d0d9-3bf1-480e-a21f-a4175b4d211d"]}],"mendeley":{"formattedCitation":"[54,55]","plainTextFormattedCitation":"[54,55]"},"properties":{"noteIndex":0},"schema":"https://github.com/citation-style-language/schema/raw/master/csl-citation.json"}</w:instrText>
      </w:r>
      <w:r w:rsidR="00BB358B">
        <w:rPr>
          <w:bCs/>
        </w:rPr>
        <w:fldChar w:fldCharType="separate"/>
      </w:r>
      <w:r w:rsidR="00BB358B" w:rsidRPr="00BB358B">
        <w:rPr>
          <w:bCs/>
          <w:noProof/>
        </w:rPr>
        <w:t>[54,55]</w:t>
      </w:r>
      <w:r w:rsidR="00BB358B">
        <w:rPr>
          <w:bCs/>
        </w:rPr>
        <w:fldChar w:fldCharType="end"/>
      </w:r>
      <w:r w:rsidR="007920B0">
        <w:rPr>
          <w:bCs/>
        </w:rPr>
        <w:t xml:space="preserve">. </w:t>
      </w:r>
      <w:r w:rsidR="00AD6D57">
        <w:rPr>
          <w:bCs/>
        </w:rPr>
        <w:t>The negative control ser</w:t>
      </w:r>
      <w:r w:rsidR="00820D4F">
        <w:rPr>
          <w:bCs/>
        </w:rPr>
        <w:t xml:space="preserve">um pools came from </w:t>
      </w:r>
      <w:r w:rsidR="00820D4F" w:rsidRPr="00820D4F">
        <w:rPr>
          <w:bCs/>
        </w:rPr>
        <w:t xml:space="preserve">Gemini Biosciences (Cat:100-110). The </w:t>
      </w:r>
      <w:r w:rsidR="00283B6C">
        <w:rPr>
          <w:bCs/>
        </w:rPr>
        <w:t xml:space="preserve">naïve </w:t>
      </w:r>
      <w:r w:rsidR="00820D4F">
        <w:rPr>
          <w:bCs/>
        </w:rPr>
        <w:t>serum</w:t>
      </w:r>
      <w:r w:rsidR="00283B6C">
        <w:rPr>
          <w:bCs/>
        </w:rPr>
        <w:t xml:space="preserve"> pool</w:t>
      </w:r>
      <w:r w:rsidR="00820D4F">
        <w:rPr>
          <w:bCs/>
        </w:rPr>
        <w:t xml:space="preserve"> collected</w:t>
      </w:r>
      <w:r w:rsidR="00283B6C">
        <w:rPr>
          <w:bCs/>
        </w:rPr>
        <w:t xml:space="preserve"> in</w:t>
      </w:r>
      <w:r w:rsidR="00820D4F">
        <w:rPr>
          <w:bCs/>
        </w:rPr>
        <w:t xml:space="preserve"> 2017-2018 is lot</w:t>
      </w:r>
      <w:r w:rsidR="00820D4F" w:rsidRPr="00820D4F">
        <w:rPr>
          <w:bCs/>
        </w:rPr>
        <w:t xml:space="preserve"> H86W03J</w:t>
      </w:r>
      <w:r w:rsidR="00820D4F">
        <w:rPr>
          <w:bCs/>
        </w:rPr>
        <w:t>. The age-matched negative control serum</w:t>
      </w:r>
      <w:r w:rsidR="00283B6C">
        <w:rPr>
          <w:bCs/>
        </w:rPr>
        <w:t xml:space="preserve"> </w:t>
      </w:r>
      <w:r w:rsidR="00221B8A">
        <w:rPr>
          <w:bCs/>
        </w:rPr>
        <w:t xml:space="preserve">comes from serum residuals collected by </w:t>
      </w:r>
      <w:proofErr w:type="spellStart"/>
      <w:r w:rsidR="00221B8A">
        <w:rPr>
          <w:bCs/>
        </w:rPr>
        <w:t>Bloodworks</w:t>
      </w:r>
      <w:proofErr w:type="spellEnd"/>
      <w:r w:rsidR="00221B8A">
        <w:rPr>
          <w:bCs/>
        </w:rPr>
        <w:t xml:space="preserve"> Northwest. It was collected on 12/19/198</w:t>
      </w:r>
      <w:r w:rsidR="004D3568">
        <w:rPr>
          <w:bCs/>
        </w:rPr>
        <w:t>9 and stored at -80 C</w:t>
      </w:r>
      <w:r w:rsidR="00793FEC">
        <w:rPr>
          <w:bCs/>
        </w:rPr>
        <w:t>.</w:t>
      </w:r>
    </w:p>
    <w:p w14:paraId="242E32F3" w14:textId="7D34269A" w:rsidR="00FF32C4" w:rsidRPr="00FF32C4" w:rsidRDefault="00FF32C4" w:rsidP="00F00532">
      <w:pPr>
        <w:pStyle w:val="MDPI61Supplementary"/>
        <w:spacing w:before="0"/>
        <w:ind w:firstLine="420"/>
        <w:rPr>
          <w:bCs/>
        </w:rPr>
      </w:pPr>
      <w:r>
        <w:rPr>
          <w:bCs/>
        </w:rPr>
        <w:t xml:space="preserve">Soluble human ACE2 protein fused to the Fc region of human IgG was produced as described in </w:t>
      </w:r>
      <w:r>
        <w:rPr>
          <w:bCs/>
        </w:rPr>
        <w:fldChar w:fldCharType="begin" w:fldLock="1"/>
      </w:r>
      <w:r w:rsidR="004B4C67">
        <w:rPr>
          <w:bCs/>
        </w:rPr>
        <w:instrText>ADDIN CSL_CITATION {"citationItems":[{"id":"ITEM-1","itemData":{"DOI":"10.1016/j.cell.2020.02.058","ISSN":"10974172","PMID":"32155444","abstract":"The emergence of SARS-CoV-2 has resulted in &gt;90,000 infections and &gt;3,000 deaths. Coronavirus spike (S) glycoproteins promote entry into cells and are the main target of antibodies. We show that SARS-CoV-2 S uses ACE2 to enter cells and that the receptor-binding domains of SARS-CoV-2 S and SARS-CoV S bind with similar affinities to human ACE2, correlating with the efficient spread of SARS-CoV-2 among humans. We found that the SARS-CoV-2 S glycoprotein harbors a furin cleavage site at the boundary between the S1/S2 subunits, which is processed during biogenesis and sets this virus apart from SARS-CoV and SARS-related CoVs. We determined cryo-EM structures of the SARS-CoV-2 S ectodomain trimer, providing a blueprint for the design of vaccines and inhibitors of viral entry. Finally, we demonstrate that SARS-CoV S murine polyclonal antibodies potently inhibited SARS-CoV-2 S mediated entry into cells, indicating that cross-neutralizing antibodies targeting conserved S epitopes can be elicited upon vaccination. SARS-CoV-2, a newly emerged pathogen spreading worldwide, binds with high affinity to human ACE2 and uses it as an entry receptor to invade target cells. Cryo-EM structures of the SARS-CoV-2 spike glycoprotein in two distinct conformations, along with inhibition of spike-mediated entry by SARS-CoV polyclonal antibodies, provide a blueprint for the design of vaccines and therapeutics.","author":[{"dropping-particle":"","family":"Walls","given":"Alexandra C.","non-dropping-particle":"","parse-names":false,"suffix":""},{"dropping-particle":"","family":"Park","given":"Young Jun","non-dropping-particle":"","parse-names":false,"suffix":""},{"dropping-particle":"","family":"Tortorici","given":"M. Alejandra","non-dropping-particle":"","parse-names":false,"suffix":""},{"dropping-particle":"","family":"Wall","given":"Abigail","non-dropping-particle":"","parse-names":false,"suffix":""},{"dropping-particle":"","family":"McGuire","given":"Andrew T.","non-dropping-particle":"","parse-names":false,"suffix":""},{"dropping-particle":"","family":"Veesler","given":"David","non-dropping-particle":"","parse-names":false,"suffix":""}],"container-title":"Cell","id":"ITEM-1","issue":"2","issued":{"date-parts":[["2020"]]},"page":"281-292","title":"Structure, Function, and Antigenicity of the SARS-CoV-2 Spike Glycoprotein","type":"article-journal","volume":"181"},"uris":["http://www.mendeley.com/documents/?uuid=0d2a4024-10f0-4582-b52c-0d4048f0d8eb"]}],"mendeley":{"formattedCitation":"[25]","plainTextFormattedCitation":"[25]","previouslyFormattedCitation":"[25]"},"properties":{"noteIndex":0},"schema":"https://github.com/citation-style-language/schema/raw/master/csl-citation.json"}</w:instrText>
      </w:r>
      <w:r>
        <w:rPr>
          <w:bCs/>
        </w:rPr>
        <w:fldChar w:fldCharType="separate"/>
      </w:r>
      <w:r w:rsidR="00084241" w:rsidRPr="00084241">
        <w:rPr>
          <w:bCs/>
          <w:noProof/>
        </w:rPr>
        <w:t>[25]</w:t>
      </w:r>
      <w:r>
        <w:rPr>
          <w:bCs/>
        </w:rPr>
        <w:fldChar w:fldCharType="end"/>
      </w:r>
      <w:r>
        <w:rPr>
          <w:bCs/>
        </w:rPr>
        <w:t xml:space="preserve">. This ACE2-Fc fusion protein was used in </w:t>
      </w:r>
      <w:r>
        <w:rPr>
          <w:b/>
        </w:rPr>
        <w:t>Figure 4B</w:t>
      </w:r>
      <w:r>
        <w:rPr>
          <w:bCs/>
        </w:rPr>
        <w:t>.</w:t>
      </w:r>
    </w:p>
    <w:p w14:paraId="4890572A" w14:textId="45F79F12" w:rsidR="000B4C54" w:rsidRPr="00325902" w:rsidRDefault="000B4C54" w:rsidP="000B4C54">
      <w:pPr>
        <w:pStyle w:val="MDPI61Supplementary"/>
      </w:pPr>
      <w:r w:rsidRPr="00325902">
        <w:rPr>
          <w:b/>
        </w:rPr>
        <w:t>Supplementary Materials:</w:t>
      </w:r>
      <w:r w:rsidRPr="00325902">
        <w:t xml:space="preserve"> The following are available online at </w:t>
      </w:r>
      <w:r w:rsidR="005B4477">
        <w:t>www.mdpi.com/xxx/s1</w:t>
      </w:r>
      <w:r w:rsidR="00E2041B">
        <w:t>:</w:t>
      </w:r>
      <w:r w:rsidRPr="00325902">
        <w:t xml:space="preserve"> Fi</w:t>
      </w:r>
      <w:r w:rsidR="00E2041B">
        <w:t>le</w:t>
      </w:r>
      <w:r w:rsidRPr="00325902">
        <w:t xml:space="preserve"> S1: </w:t>
      </w:r>
      <w:r w:rsidR="00E2041B">
        <w:t xml:space="preserve">A zip file containing all the plasmid maps in </w:t>
      </w:r>
      <w:proofErr w:type="spellStart"/>
      <w:r w:rsidR="00E2041B">
        <w:t>Genbank</w:t>
      </w:r>
      <w:proofErr w:type="spellEnd"/>
      <w:r w:rsidR="00E2041B">
        <w:t xml:space="preserve"> format</w:t>
      </w:r>
      <w:r w:rsidRPr="00325902">
        <w:t xml:space="preserve">. </w:t>
      </w:r>
    </w:p>
    <w:p w14:paraId="646CC8B6" w14:textId="15DD0CFB" w:rsidR="00C41326" w:rsidRPr="00C41326" w:rsidRDefault="00C41326" w:rsidP="000B4C54">
      <w:pPr>
        <w:pStyle w:val="MDPI62Acknowledgments"/>
      </w:pPr>
      <w:r>
        <w:rPr>
          <w:b/>
        </w:rPr>
        <w:t xml:space="preserve">Author Contributions: </w:t>
      </w:r>
      <w:r w:rsidR="00164E0D" w:rsidRPr="00C41326">
        <w:t>Conceptualization</w:t>
      </w:r>
      <w:r w:rsidRPr="00C41326">
        <w:t xml:space="preserve">, </w:t>
      </w:r>
      <w:r w:rsidR="003D5864">
        <w:t>K.D.C</w:t>
      </w:r>
      <w:r w:rsidRPr="00C41326">
        <w:t xml:space="preserve">. and </w:t>
      </w:r>
      <w:r w:rsidR="003D5864">
        <w:t>J.D</w:t>
      </w:r>
      <w:r w:rsidR="00E6433D">
        <w:t>.</w:t>
      </w:r>
      <w:r w:rsidR="003D5864">
        <w:t>B.</w:t>
      </w:r>
      <w:r w:rsidRPr="00C41326">
        <w:t xml:space="preserve">; investigation, </w:t>
      </w:r>
      <w:r w:rsidR="003D5864">
        <w:t>K.D.C., R.E.</w:t>
      </w:r>
      <w:r w:rsidR="00C57F33">
        <w:t xml:space="preserve">, A.S.D., K.M., </w:t>
      </w:r>
      <w:r w:rsidR="00004CC3">
        <w:t xml:space="preserve">and </w:t>
      </w:r>
      <w:r w:rsidR="00C57F33">
        <w:t>A.N.L.</w:t>
      </w:r>
      <w:r w:rsidRPr="00C41326">
        <w:t>; resources</w:t>
      </w:r>
      <w:r w:rsidR="00FE0DE4">
        <w:t xml:space="preserve"> and specialized reagents</w:t>
      </w:r>
      <w:r w:rsidRPr="00C41326">
        <w:t xml:space="preserve">, </w:t>
      </w:r>
      <w:r w:rsidR="00C57F33">
        <w:t>A.B.B</w:t>
      </w:r>
      <w:r w:rsidRPr="00C41326">
        <w:t>.</w:t>
      </w:r>
      <w:r w:rsidR="004D2B5E">
        <w:t>, C.R.W.,</w:t>
      </w:r>
      <w:r w:rsidR="00004CC3">
        <w:t xml:space="preserve"> H.</w:t>
      </w:r>
      <w:r w:rsidR="0061281F">
        <w:t>Y.</w:t>
      </w:r>
      <w:r w:rsidR="00004CC3">
        <w:t>C.</w:t>
      </w:r>
      <w:r w:rsidR="004D2B5E">
        <w:t>, M.A.</w:t>
      </w:r>
      <w:ins w:id="196" w:author="Kate D Crawford" w:date="2020-04-19T20:06:00Z">
        <w:r w:rsidR="00463165">
          <w:t>T</w:t>
        </w:r>
      </w:ins>
      <w:del w:id="197" w:author="Kate D Crawford" w:date="2020-04-19T20:06:00Z">
        <w:r w:rsidR="004D2B5E" w:rsidDel="00463165">
          <w:delText>J</w:delText>
        </w:r>
      </w:del>
      <w:r w:rsidR="004D2B5E">
        <w:t>,</w:t>
      </w:r>
      <w:ins w:id="198" w:author="Kate D Crawford" w:date="2020-04-19T21:10:00Z">
        <w:r w:rsidR="007B2438">
          <w:t xml:space="preserve"> </w:t>
        </w:r>
      </w:ins>
      <w:del w:id="199" w:author="Kate D Crawford" w:date="2020-04-19T21:10:00Z">
        <w:r w:rsidR="004D2B5E" w:rsidDel="007B2438">
          <w:delText xml:space="preserve"> and </w:delText>
        </w:r>
      </w:del>
      <w:r w:rsidR="004D2B5E">
        <w:t>D.V.</w:t>
      </w:r>
      <w:ins w:id="200" w:author="Kate D Crawford" w:date="2020-04-19T21:10:00Z">
        <w:r w:rsidR="007B2438">
          <w:t>, M.M., D.P., and N.P.K.</w:t>
        </w:r>
      </w:ins>
      <w:r w:rsidRPr="00C41326">
        <w:t xml:space="preserve">; writing—original draft preparation, </w:t>
      </w:r>
      <w:r w:rsidR="00004CC3">
        <w:t>K.D.C and J.D.B</w:t>
      </w:r>
      <w:r w:rsidRPr="00C41326">
        <w:t xml:space="preserve">.; writing—review and editing, </w:t>
      </w:r>
      <w:r w:rsidR="00004CC3">
        <w:t>all authors</w:t>
      </w:r>
      <w:r w:rsidRPr="00C41326">
        <w:t>.</w:t>
      </w:r>
      <w:r w:rsidR="00B85CD9">
        <w:t xml:space="preserve"> All authors have read and agreed to the published version of the manuscript.</w:t>
      </w:r>
    </w:p>
    <w:p w14:paraId="3C5CE1E2" w14:textId="7462EB22" w:rsidR="00532A09" w:rsidRPr="00532A09" w:rsidRDefault="00532A09" w:rsidP="000B4C54">
      <w:pPr>
        <w:pStyle w:val="MDPI62Acknowledgments"/>
      </w:pPr>
      <w:r>
        <w:rPr>
          <w:b/>
        </w:rPr>
        <w:t xml:space="preserve">Funding: </w:t>
      </w:r>
      <w:r w:rsidR="009445F1">
        <w:t xml:space="preserve">This research </w:t>
      </w:r>
      <w:r w:rsidR="00B21BD5">
        <w:t xml:space="preserve">was supported </w:t>
      </w:r>
      <w:r w:rsidR="00CF0059">
        <w:t>by the following grants from the NIAID of the NIH: R01AI141707 (to J.D.B.)</w:t>
      </w:r>
      <w:ins w:id="201" w:author="Kate D Crawford" w:date="2020-04-19T21:18:00Z">
        <w:r w:rsidR="000D0C85">
          <w:t xml:space="preserve">, </w:t>
        </w:r>
      </w:ins>
      <w:del w:id="202" w:author="Kate D Crawford" w:date="2020-04-19T21:18:00Z">
        <w:r w:rsidR="008A7D6B" w:rsidDel="000D0C85">
          <w:delText xml:space="preserve"> and </w:delText>
        </w:r>
      </w:del>
      <w:r w:rsidR="008A7D6B">
        <w:t>F30AI149928 (to K.D.C.)</w:t>
      </w:r>
      <w:ins w:id="203" w:author="Kate D Crawford" w:date="2020-04-19T21:18:00Z">
        <w:r w:rsidR="000D0C85">
          <w:t xml:space="preserve"> and </w:t>
        </w:r>
        <w:r w:rsidR="000D0C85" w:rsidRPr="00254E9E">
          <w:t>HHSN272201700059C</w:t>
        </w:r>
        <w:r w:rsidR="000D0C85">
          <w:rPr>
            <w:rFonts w:cs="Arial"/>
            <w:bCs/>
          </w:rPr>
          <w:t xml:space="preserve"> </w:t>
        </w:r>
        <w:r w:rsidR="000D0C85">
          <w:rPr>
            <w:rFonts w:cs="Arial"/>
            <w:bCs/>
          </w:rPr>
          <w:t>(</w:t>
        </w:r>
        <w:r w:rsidR="000D0C85">
          <w:rPr>
            <w:rFonts w:cs="Arial"/>
            <w:bCs/>
          </w:rPr>
          <w:t xml:space="preserve">to </w:t>
        </w:r>
        <w:r w:rsidR="000D0C85" w:rsidRPr="00C7115A">
          <w:rPr>
            <w:rFonts w:cs="Arial"/>
            <w:bCs/>
          </w:rPr>
          <w:t>D</w:t>
        </w:r>
        <w:r w:rsidR="000D0C85">
          <w:rPr>
            <w:rFonts w:cs="Arial"/>
            <w:bCs/>
          </w:rPr>
          <w:t>.</w:t>
        </w:r>
        <w:r w:rsidR="000D0C85" w:rsidRPr="00C7115A">
          <w:rPr>
            <w:rFonts w:cs="Arial"/>
            <w:bCs/>
          </w:rPr>
          <w:t>V</w:t>
        </w:r>
      </w:ins>
      <w:ins w:id="204" w:author="Kate D Crawford" w:date="2020-04-19T21:19:00Z">
        <w:r w:rsidR="000D0C85">
          <w:rPr>
            <w:rFonts w:cs="Arial"/>
            <w:bCs/>
          </w:rPr>
          <w:t>.</w:t>
        </w:r>
      </w:ins>
      <w:ins w:id="205" w:author="Kate D Crawford" w:date="2020-04-19T21:18:00Z">
        <w:r w:rsidR="000D0C85" w:rsidRPr="008506B6">
          <w:t>)</w:t>
        </w:r>
      </w:ins>
      <w:r w:rsidR="009445F1">
        <w:t xml:space="preserve">. </w:t>
      </w:r>
      <w:ins w:id="206" w:author="Kate D Crawford" w:date="2020-04-19T21:18:00Z">
        <w:r w:rsidR="000D0C85">
          <w:t>T</w:t>
        </w:r>
        <w:r w:rsidR="000D0C85" w:rsidRPr="00492219">
          <w:rPr>
            <w:rStyle w:val="Strong"/>
            <w:rFonts w:cs="Arial"/>
            <w:b w:val="0"/>
            <w:bCs w:val="0"/>
          </w:rPr>
          <w:t>his study</w:t>
        </w:r>
        <w:r w:rsidR="000D0C85" w:rsidRPr="00FD012A">
          <w:rPr>
            <w:rStyle w:val="Strong"/>
            <w:rFonts w:cs="Arial"/>
          </w:rPr>
          <w:t xml:space="preserve"> </w:t>
        </w:r>
        <w:r w:rsidR="000D0C85" w:rsidRPr="00653A1C">
          <w:t xml:space="preserve">was </w:t>
        </w:r>
        <w:r w:rsidR="000D0C85">
          <w:t xml:space="preserve">also </w:t>
        </w:r>
        <w:r w:rsidR="000D0C85" w:rsidRPr="00653A1C">
          <w:t>supported by the National Institute of General Medical Sciences (R01GM120553, D</w:t>
        </w:r>
        <w:r w:rsidR="000D0C85" w:rsidRPr="007924EB">
          <w:t>.</w:t>
        </w:r>
        <w:r w:rsidR="000D0C85" w:rsidRPr="004A09DC">
          <w:t>V</w:t>
        </w:r>
        <w:r w:rsidR="000D0C85" w:rsidRPr="00B917F2">
          <w:t>.</w:t>
        </w:r>
        <w:r w:rsidR="000D0C85" w:rsidRPr="00254E9E">
          <w:t xml:space="preserve">), </w:t>
        </w:r>
        <w:r w:rsidR="000D0C85" w:rsidRPr="00454ED0">
          <w:t>a Pew Biomedical Scholars Award (D</w:t>
        </w:r>
        <w:r w:rsidR="000D0C85" w:rsidRPr="00A51F40">
          <w:t>.</w:t>
        </w:r>
        <w:r w:rsidR="000D0C85" w:rsidRPr="003658D6">
          <w:t>V.</w:t>
        </w:r>
        <w:r w:rsidR="000D0C85" w:rsidRPr="000241BE">
          <w:t xml:space="preserve">), </w:t>
        </w:r>
      </w:ins>
      <w:ins w:id="207" w:author="Kate D Crawford" w:date="2020-04-19T21:19:00Z">
        <w:r w:rsidR="000D0C85">
          <w:t xml:space="preserve">and </w:t>
        </w:r>
      </w:ins>
      <w:ins w:id="208" w:author="Kate D Crawford" w:date="2020-04-19T21:18:00Z">
        <w:r w:rsidR="000D0C85" w:rsidRPr="000241BE">
          <w:t>an Investigators in the Pathogenesis of Infectious Diseas</w:t>
        </w:r>
        <w:r w:rsidR="000D0C85" w:rsidRPr="001B7406">
          <w:t xml:space="preserve">e Award from the Burroughs </w:t>
        </w:r>
        <w:proofErr w:type="spellStart"/>
        <w:r w:rsidR="000D0C85" w:rsidRPr="001B7406">
          <w:t>Wellcome</w:t>
        </w:r>
        <w:proofErr w:type="spellEnd"/>
        <w:r w:rsidR="000D0C85" w:rsidRPr="001B7406">
          <w:t xml:space="preserve"> Fund (D</w:t>
        </w:r>
        <w:r w:rsidR="000D0C85" w:rsidRPr="00336AE8">
          <w:t>.V.)</w:t>
        </w:r>
        <w:r w:rsidR="000D0C85">
          <w:t xml:space="preserve">. </w:t>
        </w:r>
      </w:ins>
      <w:ins w:id="209" w:author="Kate D Crawford" w:date="2020-04-19T21:17:00Z">
        <w:r w:rsidR="000D0C85" w:rsidRPr="00397645">
          <w:t xml:space="preserve">A.B.B. is supported by the National Institutes for Drug Abuse (NIDA) </w:t>
        </w:r>
        <w:proofErr w:type="spellStart"/>
        <w:r w:rsidR="000D0C85" w:rsidRPr="00397645">
          <w:t>Avenir</w:t>
        </w:r>
        <w:proofErr w:type="spellEnd"/>
        <w:r w:rsidR="000D0C85" w:rsidRPr="00397645">
          <w:t xml:space="preserve"> New Innovator Award DP2DA040254</w:t>
        </w:r>
        <w:r w:rsidR="000D0C85">
          <w:t>.</w:t>
        </w:r>
        <w:r w:rsidR="000D0C85" w:rsidRPr="00397645">
          <w:t xml:space="preserve"> </w:t>
        </w:r>
      </w:ins>
      <w:r w:rsidR="00CF0059">
        <w:t>J.D.B. is an Investigator of the Howard Hughes Medical Institute</w:t>
      </w:r>
      <w:r w:rsidR="0012224E">
        <w:t>.</w:t>
      </w:r>
      <w:ins w:id="210" w:author="Kate D Crawford" w:date="2020-04-19T20:44:00Z">
        <w:r w:rsidR="000E188D">
          <w:t xml:space="preserve"> </w:t>
        </w:r>
      </w:ins>
    </w:p>
    <w:p w14:paraId="525266EE" w14:textId="205CF10C" w:rsidR="000B4C54" w:rsidRPr="00A271F1" w:rsidRDefault="00A271F1" w:rsidP="000B4C54">
      <w:pPr>
        <w:pStyle w:val="MDPI62Acknowledgments"/>
      </w:pPr>
      <w:r>
        <w:rPr>
          <w:b/>
        </w:rPr>
        <w:lastRenderedPageBreak/>
        <w:t>Acknowledgments:</w:t>
      </w:r>
      <w:r w:rsidRPr="00A271F1">
        <w:t xml:space="preserve"> </w:t>
      </w:r>
      <w:r w:rsidR="00EA6B46">
        <w:t xml:space="preserve">We thank </w:t>
      </w:r>
      <w:proofErr w:type="spellStart"/>
      <w:r w:rsidR="008B4754">
        <w:t>Caelan</w:t>
      </w:r>
      <w:proofErr w:type="spellEnd"/>
      <w:r w:rsidR="008B4754">
        <w:t xml:space="preserve"> Radford, </w:t>
      </w:r>
      <w:r w:rsidR="00EA6B46">
        <w:t>Andrew McGuire</w:t>
      </w:r>
      <w:r w:rsidR="008B4754">
        <w:t>,</w:t>
      </w:r>
      <w:r w:rsidR="009445F1">
        <w:t xml:space="preserve"> </w:t>
      </w:r>
      <w:r w:rsidR="003817F9">
        <w:t xml:space="preserve">and Abigail Powell </w:t>
      </w:r>
      <w:r w:rsidR="009445F1">
        <w:t>for helpful suggestions and feedback.</w:t>
      </w:r>
    </w:p>
    <w:p w14:paraId="3E438B68" w14:textId="422C8246" w:rsidR="000B4C54" w:rsidRPr="00325902" w:rsidRDefault="000B4C54" w:rsidP="000B4C54">
      <w:pPr>
        <w:pStyle w:val="MDPI64CoI"/>
      </w:pPr>
      <w:r w:rsidRPr="00325902">
        <w:rPr>
          <w:b/>
        </w:rPr>
        <w:t>Conflicts of Interest:</w:t>
      </w:r>
      <w:r w:rsidRPr="00325902">
        <w:t xml:space="preserve"> </w:t>
      </w:r>
      <w:r w:rsidR="00E64539">
        <w:t>H.Y.C. is a c</w:t>
      </w:r>
      <w:r w:rsidR="00E64539" w:rsidRPr="00E64539">
        <w:t>onsultant for Merck and Glaxo Smith Kline</w:t>
      </w:r>
      <w:del w:id="211" w:author="Kate D Crawford" w:date="2020-04-19T19:51:00Z">
        <w:r w:rsidR="00E64539" w:rsidRPr="00E64539" w:rsidDel="004B39DC">
          <w:delText>,</w:delText>
        </w:r>
      </w:del>
      <w:r w:rsidR="00E64539" w:rsidRPr="00E64539">
        <w:t xml:space="preserve"> </w:t>
      </w:r>
      <w:r w:rsidR="00E64539">
        <w:t xml:space="preserve">and receives </w:t>
      </w:r>
      <w:r w:rsidR="00E64539" w:rsidRPr="00E64539">
        <w:t>research funding from Sanofi Pasteur.</w:t>
      </w:r>
    </w:p>
    <w:p w14:paraId="19F0E6E6" w14:textId="77777777" w:rsidR="00181401" w:rsidRPr="00325902" w:rsidRDefault="00181401" w:rsidP="00181401">
      <w:pPr>
        <w:pStyle w:val="MDPI21heading1"/>
      </w:pPr>
      <w:r w:rsidRPr="00325902">
        <w:t>References</w:t>
      </w:r>
    </w:p>
    <w:p w14:paraId="5CAF7368" w14:textId="3FD4BED7" w:rsidR="00BB358B" w:rsidRPr="00BB358B" w:rsidRDefault="00F15C55" w:rsidP="00BB358B">
      <w:pPr>
        <w:widowControl w:val="0"/>
        <w:autoSpaceDE w:val="0"/>
        <w:autoSpaceDN w:val="0"/>
        <w:adjustRightInd w:val="0"/>
        <w:spacing w:line="240" w:lineRule="auto"/>
        <w:ind w:left="640" w:hanging="640"/>
        <w:rPr>
          <w:rFonts w:ascii="Palatino Linotype" w:hAnsi="Palatino Linotype"/>
          <w:noProof/>
          <w:sz w:val="18"/>
        </w:rPr>
      </w:pPr>
      <w:r>
        <w:fldChar w:fldCharType="begin" w:fldLock="1"/>
      </w:r>
      <w:r>
        <w:instrText xml:space="preserve">ADDIN Mendeley Bibliography CSL_BIBLIOGRAPHY </w:instrText>
      </w:r>
      <w:r>
        <w:fldChar w:fldCharType="separate"/>
      </w:r>
      <w:r w:rsidR="00BB358B" w:rsidRPr="00BB358B">
        <w:rPr>
          <w:rFonts w:ascii="Palatino Linotype" w:hAnsi="Palatino Linotype"/>
          <w:noProof/>
          <w:sz w:val="18"/>
        </w:rPr>
        <w:t xml:space="preserve">1. </w:t>
      </w:r>
      <w:r w:rsidR="00BB358B" w:rsidRPr="00BB358B">
        <w:rPr>
          <w:rFonts w:ascii="Palatino Linotype" w:hAnsi="Palatino Linotype"/>
          <w:noProof/>
          <w:sz w:val="18"/>
        </w:rPr>
        <w:tab/>
        <w:t xml:space="preserve">Ju, B.; Zhang, Q.; Ge, X.; Wang, R.; Yu, J.; Shan, S.; Zhou, B.; Song, S.; Tang, X.; Yu, J.; et al. Potent human neutralizing antibodies elicited by SARS-CoV-2 infection. </w:t>
      </w:r>
      <w:r w:rsidR="00BB358B" w:rsidRPr="00BB358B">
        <w:rPr>
          <w:rFonts w:ascii="Palatino Linotype" w:hAnsi="Palatino Linotype"/>
          <w:i/>
          <w:iCs/>
          <w:noProof/>
          <w:sz w:val="18"/>
        </w:rPr>
        <w:t>bioRxiv</w:t>
      </w:r>
      <w:r w:rsidR="00BB358B" w:rsidRPr="00BB358B">
        <w:rPr>
          <w:rFonts w:ascii="Palatino Linotype" w:hAnsi="Palatino Linotype"/>
          <w:noProof/>
          <w:sz w:val="18"/>
        </w:rPr>
        <w:t xml:space="preserve"> </w:t>
      </w:r>
      <w:r w:rsidR="00BB358B" w:rsidRPr="00BB358B">
        <w:rPr>
          <w:rFonts w:ascii="Palatino Linotype" w:hAnsi="Palatino Linotype"/>
          <w:b/>
          <w:bCs/>
          <w:noProof/>
          <w:sz w:val="18"/>
        </w:rPr>
        <w:t>2020</w:t>
      </w:r>
      <w:r w:rsidR="00BB358B" w:rsidRPr="00BB358B">
        <w:rPr>
          <w:rFonts w:ascii="Palatino Linotype" w:hAnsi="Palatino Linotype"/>
          <w:noProof/>
          <w:sz w:val="18"/>
        </w:rPr>
        <w:t>, doi:10.1101/2020.03.21.990770.</w:t>
      </w:r>
    </w:p>
    <w:p w14:paraId="51EB55F1" w14:textId="77777777" w:rsidR="00BB358B" w:rsidRPr="00BB358B" w:rsidRDefault="00BB358B" w:rsidP="00BB358B">
      <w:pPr>
        <w:widowControl w:val="0"/>
        <w:autoSpaceDE w:val="0"/>
        <w:autoSpaceDN w:val="0"/>
        <w:adjustRightInd w:val="0"/>
        <w:spacing w:line="240" w:lineRule="auto"/>
        <w:ind w:left="640" w:hanging="640"/>
        <w:rPr>
          <w:rFonts w:ascii="Palatino Linotype" w:hAnsi="Palatino Linotype"/>
          <w:noProof/>
          <w:sz w:val="18"/>
        </w:rPr>
      </w:pPr>
      <w:r w:rsidRPr="00BB358B">
        <w:rPr>
          <w:rFonts w:ascii="Palatino Linotype" w:hAnsi="Palatino Linotype"/>
          <w:noProof/>
          <w:sz w:val="18"/>
        </w:rPr>
        <w:t xml:space="preserve">2. </w:t>
      </w:r>
      <w:r w:rsidRPr="00BB358B">
        <w:rPr>
          <w:rFonts w:ascii="Palatino Linotype" w:hAnsi="Palatino Linotype"/>
          <w:noProof/>
          <w:sz w:val="18"/>
        </w:rPr>
        <w:tab/>
        <w:t xml:space="preserve">Khan, S.; Nakajima, R.; Jain, A.; Assis, R.R. de; Jasinskas, A.; Obiero, J.M.; Adenaiye, O.; Tai, S.; Hong, F.; Milton, D.K.; et al. Analysis of Serologic Cross-Reactivity Between Common Human Coronaviruses and SARS-CoV-2 Using Coronavirus Antigen Microarray. </w:t>
      </w:r>
      <w:r w:rsidRPr="00BB358B">
        <w:rPr>
          <w:rFonts w:ascii="Palatino Linotype" w:hAnsi="Palatino Linotype"/>
          <w:i/>
          <w:iCs/>
          <w:noProof/>
          <w:sz w:val="18"/>
        </w:rPr>
        <w:t>bioRxiv</w:t>
      </w:r>
      <w:r w:rsidRPr="00BB358B">
        <w:rPr>
          <w:rFonts w:ascii="Palatino Linotype" w:hAnsi="Palatino Linotype"/>
          <w:noProof/>
          <w:sz w:val="18"/>
        </w:rPr>
        <w:t xml:space="preserve"> </w:t>
      </w:r>
      <w:r w:rsidRPr="00BB358B">
        <w:rPr>
          <w:rFonts w:ascii="Palatino Linotype" w:hAnsi="Palatino Linotype"/>
          <w:b/>
          <w:bCs/>
          <w:noProof/>
          <w:sz w:val="18"/>
        </w:rPr>
        <w:t>2020</w:t>
      </w:r>
      <w:r w:rsidRPr="00BB358B">
        <w:rPr>
          <w:rFonts w:ascii="Palatino Linotype" w:hAnsi="Palatino Linotype"/>
          <w:noProof/>
          <w:sz w:val="18"/>
        </w:rPr>
        <w:t>, doi:10.1101/2020.03.24.006544.</w:t>
      </w:r>
    </w:p>
    <w:p w14:paraId="4C4CCD60" w14:textId="77777777" w:rsidR="00BB358B" w:rsidRPr="00BB358B" w:rsidRDefault="00BB358B" w:rsidP="00BB358B">
      <w:pPr>
        <w:widowControl w:val="0"/>
        <w:autoSpaceDE w:val="0"/>
        <w:autoSpaceDN w:val="0"/>
        <w:adjustRightInd w:val="0"/>
        <w:spacing w:line="240" w:lineRule="auto"/>
        <w:ind w:left="640" w:hanging="640"/>
        <w:rPr>
          <w:rFonts w:ascii="Palatino Linotype" w:hAnsi="Palatino Linotype"/>
          <w:noProof/>
          <w:sz w:val="18"/>
        </w:rPr>
      </w:pPr>
      <w:r w:rsidRPr="00BB358B">
        <w:rPr>
          <w:rFonts w:ascii="Palatino Linotype" w:hAnsi="Palatino Linotype"/>
          <w:noProof/>
          <w:sz w:val="18"/>
        </w:rPr>
        <w:t xml:space="preserve">3. </w:t>
      </w:r>
      <w:r w:rsidRPr="00BB358B">
        <w:rPr>
          <w:rFonts w:ascii="Palatino Linotype" w:hAnsi="Palatino Linotype"/>
          <w:noProof/>
          <w:sz w:val="18"/>
        </w:rPr>
        <w:tab/>
        <w:t xml:space="preserve">Zhao, J.; Yuan, Q.; Wang, H.; Liu, W.; Liao, X.; Su, Y.; Wang, X.; Yuan, J.; Li, T.; Li, J.; et al. Antibody Responses to SARS-CoV-2 in Patients of Novel Coronavirus Disease 2019. </w:t>
      </w:r>
      <w:r w:rsidRPr="00BB358B">
        <w:rPr>
          <w:rFonts w:ascii="Palatino Linotype" w:hAnsi="Palatino Linotype"/>
          <w:i/>
          <w:iCs/>
          <w:noProof/>
          <w:sz w:val="18"/>
        </w:rPr>
        <w:t>SSRN Electron. J.</w:t>
      </w:r>
      <w:r w:rsidRPr="00BB358B">
        <w:rPr>
          <w:rFonts w:ascii="Palatino Linotype" w:hAnsi="Palatino Linotype"/>
          <w:noProof/>
          <w:sz w:val="18"/>
        </w:rPr>
        <w:t xml:space="preserve"> </w:t>
      </w:r>
      <w:r w:rsidRPr="00BB358B">
        <w:rPr>
          <w:rFonts w:ascii="Palatino Linotype" w:hAnsi="Palatino Linotype"/>
          <w:b/>
          <w:bCs/>
          <w:noProof/>
          <w:sz w:val="18"/>
        </w:rPr>
        <w:t>2020</w:t>
      </w:r>
      <w:r w:rsidRPr="00BB358B">
        <w:rPr>
          <w:rFonts w:ascii="Palatino Linotype" w:hAnsi="Palatino Linotype"/>
          <w:noProof/>
          <w:sz w:val="18"/>
        </w:rPr>
        <w:t>, doi:10.2139/ssrn.3546052.</w:t>
      </w:r>
    </w:p>
    <w:p w14:paraId="396FB903" w14:textId="77777777" w:rsidR="00BB358B" w:rsidRPr="00BB358B" w:rsidRDefault="00BB358B" w:rsidP="00BB358B">
      <w:pPr>
        <w:widowControl w:val="0"/>
        <w:autoSpaceDE w:val="0"/>
        <w:autoSpaceDN w:val="0"/>
        <w:adjustRightInd w:val="0"/>
        <w:spacing w:line="240" w:lineRule="auto"/>
        <w:ind w:left="640" w:hanging="640"/>
        <w:rPr>
          <w:rFonts w:ascii="Palatino Linotype" w:hAnsi="Palatino Linotype"/>
          <w:noProof/>
          <w:sz w:val="18"/>
        </w:rPr>
      </w:pPr>
      <w:r w:rsidRPr="00BB358B">
        <w:rPr>
          <w:rFonts w:ascii="Palatino Linotype" w:hAnsi="Palatino Linotype"/>
          <w:noProof/>
          <w:sz w:val="18"/>
        </w:rPr>
        <w:t xml:space="preserve">4. </w:t>
      </w:r>
      <w:r w:rsidRPr="00BB358B">
        <w:rPr>
          <w:rFonts w:ascii="Palatino Linotype" w:hAnsi="Palatino Linotype"/>
          <w:noProof/>
          <w:sz w:val="18"/>
        </w:rPr>
        <w:tab/>
        <w:t xml:space="preserve">Wu, F.; Wang, A.; Liu, M.; Wang, Q.; Chen, J.; Xia, S.; Ling, Y.; Zhang, Y.; Xun, J.; Lu, L.; et al. Neutralizing antibody responses to SARS-CoV-2 in a COVID-19 recovered patient cohort and their implications. </w:t>
      </w:r>
      <w:r w:rsidRPr="00BB358B">
        <w:rPr>
          <w:rFonts w:ascii="Palatino Linotype" w:hAnsi="Palatino Linotype"/>
          <w:i/>
          <w:iCs/>
          <w:noProof/>
          <w:sz w:val="18"/>
        </w:rPr>
        <w:t>medRxiv</w:t>
      </w:r>
      <w:r w:rsidRPr="00BB358B">
        <w:rPr>
          <w:rFonts w:ascii="Palatino Linotype" w:hAnsi="Palatino Linotype"/>
          <w:noProof/>
          <w:sz w:val="18"/>
        </w:rPr>
        <w:t xml:space="preserve"> </w:t>
      </w:r>
      <w:r w:rsidRPr="00BB358B">
        <w:rPr>
          <w:rFonts w:ascii="Palatino Linotype" w:hAnsi="Palatino Linotype"/>
          <w:b/>
          <w:bCs/>
          <w:noProof/>
          <w:sz w:val="18"/>
        </w:rPr>
        <w:t>2020</w:t>
      </w:r>
      <w:r w:rsidRPr="00BB358B">
        <w:rPr>
          <w:rFonts w:ascii="Palatino Linotype" w:hAnsi="Palatino Linotype"/>
          <w:noProof/>
          <w:sz w:val="18"/>
        </w:rPr>
        <w:t>, doi:10.1101/2020.03.30.20047365.</w:t>
      </w:r>
    </w:p>
    <w:p w14:paraId="0E197977" w14:textId="77777777" w:rsidR="00BB358B" w:rsidRPr="00BB358B" w:rsidRDefault="00BB358B" w:rsidP="00BB358B">
      <w:pPr>
        <w:widowControl w:val="0"/>
        <w:autoSpaceDE w:val="0"/>
        <w:autoSpaceDN w:val="0"/>
        <w:adjustRightInd w:val="0"/>
        <w:spacing w:line="240" w:lineRule="auto"/>
        <w:ind w:left="640" w:hanging="640"/>
        <w:rPr>
          <w:rFonts w:ascii="Palatino Linotype" w:hAnsi="Palatino Linotype"/>
          <w:noProof/>
          <w:sz w:val="18"/>
        </w:rPr>
      </w:pPr>
      <w:r w:rsidRPr="00BB358B">
        <w:rPr>
          <w:rFonts w:ascii="Palatino Linotype" w:hAnsi="Palatino Linotype"/>
          <w:noProof/>
          <w:sz w:val="18"/>
        </w:rPr>
        <w:t xml:space="preserve">5. </w:t>
      </w:r>
      <w:r w:rsidRPr="00BB358B">
        <w:rPr>
          <w:rFonts w:ascii="Palatino Linotype" w:hAnsi="Palatino Linotype"/>
          <w:noProof/>
          <w:sz w:val="18"/>
        </w:rPr>
        <w:tab/>
        <w:t xml:space="preserve">Long, Q.; Deng, H.; Chen, J.; Hu, J.; Liu, B.; Liao, P.; Lin, Y.; Yu, L.; Mo, Z.; Xu, Y.; et al. Antibody responses to SARS-CoV-2 in COVID-19 patients: the perspective application of serological tests in clinical practice. </w:t>
      </w:r>
      <w:r w:rsidRPr="00BB358B">
        <w:rPr>
          <w:rFonts w:ascii="Palatino Linotype" w:hAnsi="Palatino Linotype"/>
          <w:i/>
          <w:iCs/>
          <w:noProof/>
          <w:sz w:val="18"/>
        </w:rPr>
        <w:t>medRxiv</w:t>
      </w:r>
      <w:r w:rsidRPr="00BB358B">
        <w:rPr>
          <w:rFonts w:ascii="Palatino Linotype" w:hAnsi="Palatino Linotype"/>
          <w:noProof/>
          <w:sz w:val="18"/>
        </w:rPr>
        <w:t xml:space="preserve"> </w:t>
      </w:r>
      <w:r w:rsidRPr="00BB358B">
        <w:rPr>
          <w:rFonts w:ascii="Palatino Linotype" w:hAnsi="Palatino Linotype"/>
          <w:b/>
          <w:bCs/>
          <w:noProof/>
          <w:sz w:val="18"/>
        </w:rPr>
        <w:t>2020</w:t>
      </w:r>
      <w:r w:rsidRPr="00BB358B">
        <w:rPr>
          <w:rFonts w:ascii="Palatino Linotype" w:hAnsi="Palatino Linotype"/>
          <w:noProof/>
          <w:sz w:val="18"/>
        </w:rPr>
        <w:t>, doi:10.1101/2020.03.18.20038018.</w:t>
      </w:r>
    </w:p>
    <w:p w14:paraId="025587C0" w14:textId="77777777" w:rsidR="00BB358B" w:rsidRPr="00BB358B" w:rsidRDefault="00BB358B" w:rsidP="00BB358B">
      <w:pPr>
        <w:widowControl w:val="0"/>
        <w:autoSpaceDE w:val="0"/>
        <w:autoSpaceDN w:val="0"/>
        <w:adjustRightInd w:val="0"/>
        <w:spacing w:line="240" w:lineRule="auto"/>
        <w:ind w:left="640" w:hanging="640"/>
        <w:rPr>
          <w:rFonts w:ascii="Palatino Linotype" w:hAnsi="Palatino Linotype"/>
          <w:noProof/>
          <w:sz w:val="18"/>
        </w:rPr>
      </w:pPr>
      <w:r w:rsidRPr="00BB358B">
        <w:rPr>
          <w:rFonts w:ascii="Palatino Linotype" w:hAnsi="Palatino Linotype"/>
          <w:noProof/>
          <w:sz w:val="18"/>
        </w:rPr>
        <w:t xml:space="preserve">6. </w:t>
      </w:r>
      <w:r w:rsidRPr="00BB358B">
        <w:rPr>
          <w:rFonts w:ascii="Palatino Linotype" w:hAnsi="Palatino Linotype"/>
          <w:noProof/>
          <w:sz w:val="18"/>
        </w:rPr>
        <w:tab/>
        <w:t xml:space="preserve">Okba, N.M.A.; Müller, M.A.; Li, W.; Wang, C.; GeurtsvanKessel, C.H.; Corman, V.M.; Lamers, M.M.; Sikkema, R.S.; de Bruin, E.; Chandler, F.D.; et al. Severe Acute Respiratory Syndrome Coronavirus 2-Specific Antibody Responses in Coronavirus Disease 2019 Patients. </w:t>
      </w:r>
      <w:r w:rsidRPr="00BB358B">
        <w:rPr>
          <w:rFonts w:ascii="Palatino Linotype" w:hAnsi="Palatino Linotype"/>
          <w:i/>
          <w:iCs/>
          <w:noProof/>
          <w:sz w:val="18"/>
        </w:rPr>
        <w:t>Emerg. Infect. Dis.</w:t>
      </w:r>
      <w:r w:rsidRPr="00BB358B">
        <w:rPr>
          <w:rFonts w:ascii="Palatino Linotype" w:hAnsi="Palatino Linotype"/>
          <w:noProof/>
          <w:sz w:val="18"/>
        </w:rPr>
        <w:t xml:space="preserve"> </w:t>
      </w:r>
      <w:r w:rsidRPr="00BB358B">
        <w:rPr>
          <w:rFonts w:ascii="Palatino Linotype" w:hAnsi="Palatino Linotype"/>
          <w:b/>
          <w:bCs/>
          <w:noProof/>
          <w:sz w:val="18"/>
        </w:rPr>
        <w:t>2020</w:t>
      </w:r>
      <w:r w:rsidRPr="00BB358B">
        <w:rPr>
          <w:rFonts w:ascii="Palatino Linotype" w:hAnsi="Palatino Linotype"/>
          <w:noProof/>
          <w:sz w:val="18"/>
        </w:rPr>
        <w:t xml:space="preserve">, </w:t>
      </w:r>
      <w:r w:rsidRPr="00BB358B">
        <w:rPr>
          <w:rFonts w:ascii="Palatino Linotype" w:hAnsi="Palatino Linotype"/>
          <w:i/>
          <w:iCs/>
          <w:noProof/>
          <w:sz w:val="18"/>
        </w:rPr>
        <w:t>26</w:t>
      </w:r>
      <w:r w:rsidRPr="00BB358B">
        <w:rPr>
          <w:rFonts w:ascii="Palatino Linotype" w:hAnsi="Palatino Linotype"/>
          <w:noProof/>
          <w:sz w:val="18"/>
        </w:rPr>
        <w:t>, doi:10.3201/eid2607.200841.</w:t>
      </w:r>
    </w:p>
    <w:p w14:paraId="26458919" w14:textId="77777777" w:rsidR="00BB358B" w:rsidRPr="00BB358B" w:rsidRDefault="00BB358B" w:rsidP="00BB358B">
      <w:pPr>
        <w:widowControl w:val="0"/>
        <w:autoSpaceDE w:val="0"/>
        <w:autoSpaceDN w:val="0"/>
        <w:adjustRightInd w:val="0"/>
        <w:spacing w:line="240" w:lineRule="auto"/>
        <w:ind w:left="640" w:hanging="640"/>
        <w:rPr>
          <w:rFonts w:ascii="Palatino Linotype" w:hAnsi="Palatino Linotype"/>
          <w:noProof/>
          <w:sz w:val="18"/>
        </w:rPr>
      </w:pPr>
      <w:r w:rsidRPr="00BB358B">
        <w:rPr>
          <w:rFonts w:ascii="Palatino Linotype" w:hAnsi="Palatino Linotype"/>
          <w:noProof/>
          <w:sz w:val="18"/>
        </w:rPr>
        <w:t xml:space="preserve">7. </w:t>
      </w:r>
      <w:r w:rsidRPr="00BB358B">
        <w:rPr>
          <w:rFonts w:ascii="Palatino Linotype" w:hAnsi="Palatino Linotype"/>
          <w:noProof/>
          <w:sz w:val="18"/>
        </w:rPr>
        <w:tab/>
        <w:t xml:space="preserve">Bootz, A.; Karbach, A.; Spindler, J.; Kropff, B.; Reuter, N.; Sticht, H.; Winkler, T.H.; Britt, W.J.; Mach, M. Protective capacity of neutralizing and non-neutralizing antibodies against glycoprotein B of cytomegalovirus. </w:t>
      </w:r>
      <w:r w:rsidRPr="00BB358B">
        <w:rPr>
          <w:rFonts w:ascii="Palatino Linotype" w:hAnsi="Palatino Linotype"/>
          <w:i/>
          <w:iCs/>
          <w:noProof/>
          <w:sz w:val="18"/>
        </w:rPr>
        <w:t>PLoS Pathog.</w:t>
      </w:r>
      <w:r w:rsidRPr="00BB358B">
        <w:rPr>
          <w:rFonts w:ascii="Palatino Linotype" w:hAnsi="Palatino Linotype"/>
          <w:noProof/>
          <w:sz w:val="18"/>
        </w:rPr>
        <w:t xml:space="preserve"> </w:t>
      </w:r>
      <w:r w:rsidRPr="00BB358B">
        <w:rPr>
          <w:rFonts w:ascii="Palatino Linotype" w:hAnsi="Palatino Linotype"/>
          <w:b/>
          <w:bCs/>
          <w:noProof/>
          <w:sz w:val="18"/>
        </w:rPr>
        <w:t>2017</w:t>
      </w:r>
      <w:r w:rsidRPr="00BB358B">
        <w:rPr>
          <w:rFonts w:ascii="Palatino Linotype" w:hAnsi="Palatino Linotype"/>
          <w:noProof/>
          <w:sz w:val="18"/>
        </w:rPr>
        <w:t xml:space="preserve">, </w:t>
      </w:r>
      <w:r w:rsidRPr="00BB358B">
        <w:rPr>
          <w:rFonts w:ascii="Palatino Linotype" w:hAnsi="Palatino Linotype"/>
          <w:i/>
          <w:iCs/>
          <w:noProof/>
          <w:sz w:val="18"/>
        </w:rPr>
        <w:t>13</w:t>
      </w:r>
      <w:r w:rsidRPr="00BB358B">
        <w:rPr>
          <w:rFonts w:ascii="Palatino Linotype" w:hAnsi="Palatino Linotype"/>
          <w:noProof/>
          <w:sz w:val="18"/>
        </w:rPr>
        <w:t>, doi:10.1371/journal.ppat.1006601.</w:t>
      </w:r>
    </w:p>
    <w:p w14:paraId="54A94E56" w14:textId="77777777" w:rsidR="00BB358B" w:rsidRPr="00BB358B" w:rsidRDefault="00BB358B" w:rsidP="00BB358B">
      <w:pPr>
        <w:widowControl w:val="0"/>
        <w:autoSpaceDE w:val="0"/>
        <w:autoSpaceDN w:val="0"/>
        <w:adjustRightInd w:val="0"/>
        <w:spacing w:line="240" w:lineRule="auto"/>
        <w:ind w:left="640" w:hanging="640"/>
        <w:rPr>
          <w:rFonts w:ascii="Palatino Linotype" w:hAnsi="Palatino Linotype"/>
          <w:noProof/>
          <w:sz w:val="18"/>
        </w:rPr>
      </w:pPr>
      <w:r w:rsidRPr="00BB358B">
        <w:rPr>
          <w:rFonts w:ascii="Palatino Linotype" w:hAnsi="Palatino Linotype"/>
          <w:noProof/>
          <w:sz w:val="18"/>
        </w:rPr>
        <w:t xml:space="preserve">8. </w:t>
      </w:r>
      <w:r w:rsidRPr="00BB358B">
        <w:rPr>
          <w:rFonts w:ascii="Palatino Linotype" w:hAnsi="Palatino Linotype"/>
          <w:noProof/>
          <w:sz w:val="18"/>
        </w:rPr>
        <w:tab/>
        <w:t xml:space="preserve">Piedra, P.A.; Jewell, A.M.; Cron, S.G.; Atmar, R.L.; Paul Glezen, W. Correlates of immunity to respiratory syncytial virus (RSV) associated-hospitalization: Establishment of minimum protective threshold levels of serum neutralizing antibodies. </w:t>
      </w:r>
      <w:r w:rsidRPr="00BB358B">
        <w:rPr>
          <w:rFonts w:ascii="Palatino Linotype" w:hAnsi="Palatino Linotype"/>
          <w:i/>
          <w:iCs/>
          <w:noProof/>
          <w:sz w:val="18"/>
        </w:rPr>
        <w:t>Vaccine</w:t>
      </w:r>
      <w:r w:rsidRPr="00BB358B">
        <w:rPr>
          <w:rFonts w:ascii="Palatino Linotype" w:hAnsi="Palatino Linotype"/>
          <w:noProof/>
          <w:sz w:val="18"/>
        </w:rPr>
        <w:t xml:space="preserve"> </w:t>
      </w:r>
      <w:r w:rsidRPr="00BB358B">
        <w:rPr>
          <w:rFonts w:ascii="Palatino Linotype" w:hAnsi="Palatino Linotype"/>
          <w:b/>
          <w:bCs/>
          <w:noProof/>
          <w:sz w:val="18"/>
        </w:rPr>
        <w:t>2003</w:t>
      </w:r>
      <w:r w:rsidRPr="00BB358B">
        <w:rPr>
          <w:rFonts w:ascii="Palatino Linotype" w:hAnsi="Palatino Linotype"/>
          <w:noProof/>
          <w:sz w:val="18"/>
        </w:rPr>
        <w:t xml:space="preserve">, </w:t>
      </w:r>
      <w:r w:rsidRPr="00BB358B">
        <w:rPr>
          <w:rFonts w:ascii="Palatino Linotype" w:hAnsi="Palatino Linotype"/>
          <w:i/>
          <w:iCs/>
          <w:noProof/>
          <w:sz w:val="18"/>
        </w:rPr>
        <w:t>21</w:t>
      </w:r>
      <w:r w:rsidRPr="00BB358B">
        <w:rPr>
          <w:rFonts w:ascii="Palatino Linotype" w:hAnsi="Palatino Linotype"/>
          <w:noProof/>
          <w:sz w:val="18"/>
        </w:rPr>
        <w:t>, 3479–3482, doi:10.1016/S0264-410X(03)00355-4.</w:t>
      </w:r>
    </w:p>
    <w:p w14:paraId="7E2F2A4E" w14:textId="77777777" w:rsidR="00BB358B" w:rsidRPr="00BB358B" w:rsidRDefault="00BB358B" w:rsidP="00BB358B">
      <w:pPr>
        <w:widowControl w:val="0"/>
        <w:autoSpaceDE w:val="0"/>
        <w:autoSpaceDN w:val="0"/>
        <w:adjustRightInd w:val="0"/>
        <w:spacing w:line="240" w:lineRule="auto"/>
        <w:ind w:left="640" w:hanging="640"/>
        <w:rPr>
          <w:rFonts w:ascii="Palatino Linotype" w:hAnsi="Palatino Linotype"/>
          <w:noProof/>
          <w:sz w:val="18"/>
        </w:rPr>
      </w:pPr>
      <w:r w:rsidRPr="00BB358B">
        <w:rPr>
          <w:rFonts w:ascii="Palatino Linotype" w:hAnsi="Palatino Linotype"/>
          <w:noProof/>
          <w:sz w:val="18"/>
        </w:rPr>
        <w:t xml:space="preserve">9. </w:t>
      </w:r>
      <w:r w:rsidRPr="00BB358B">
        <w:rPr>
          <w:rFonts w:ascii="Palatino Linotype" w:hAnsi="Palatino Linotype"/>
          <w:noProof/>
          <w:sz w:val="18"/>
        </w:rPr>
        <w:tab/>
        <w:t xml:space="preserve">Karlsson Hedestam, G.B.; Fouchier, R.A.M.; Phogat, S.; Burton, D.R.; Sodroski, J.; Wyatt, R.T. The challenges of eliciting neutralizing antibodies to HIV-1 and to influenza virus. </w:t>
      </w:r>
      <w:r w:rsidRPr="00BB358B">
        <w:rPr>
          <w:rFonts w:ascii="Palatino Linotype" w:hAnsi="Palatino Linotype"/>
          <w:i/>
          <w:iCs/>
          <w:noProof/>
          <w:sz w:val="18"/>
        </w:rPr>
        <w:t>Nat. Rev. Microbiol.</w:t>
      </w:r>
      <w:r w:rsidRPr="00BB358B">
        <w:rPr>
          <w:rFonts w:ascii="Palatino Linotype" w:hAnsi="Palatino Linotype"/>
          <w:noProof/>
          <w:sz w:val="18"/>
        </w:rPr>
        <w:t xml:space="preserve"> </w:t>
      </w:r>
      <w:r w:rsidRPr="00BB358B">
        <w:rPr>
          <w:rFonts w:ascii="Palatino Linotype" w:hAnsi="Palatino Linotype"/>
          <w:b/>
          <w:bCs/>
          <w:noProof/>
          <w:sz w:val="18"/>
        </w:rPr>
        <w:t>2008</w:t>
      </w:r>
      <w:r w:rsidRPr="00BB358B">
        <w:rPr>
          <w:rFonts w:ascii="Palatino Linotype" w:hAnsi="Palatino Linotype"/>
          <w:noProof/>
          <w:sz w:val="18"/>
        </w:rPr>
        <w:t xml:space="preserve">, </w:t>
      </w:r>
      <w:r w:rsidRPr="00BB358B">
        <w:rPr>
          <w:rFonts w:ascii="Palatino Linotype" w:hAnsi="Palatino Linotype"/>
          <w:i/>
          <w:iCs/>
          <w:noProof/>
          <w:sz w:val="18"/>
        </w:rPr>
        <w:t>6</w:t>
      </w:r>
      <w:r w:rsidRPr="00BB358B">
        <w:rPr>
          <w:rFonts w:ascii="Palatino Linotype" w:hAnsi="Palatino Linotype"/>
          <w:noProof/>
          <w:sz w:val="18"/>
        </w:rPr>
        <w:t>, 143–155, doi:10.1038/nrmicro1819.</w:t>
      </w:r>
    </w:p>
    <w:p w14:paraId="7276F635" w14:textId="77777777" w:rsidR="00BB358B" w:rsidRPr="00BB358B" w:rsidRDefault="00BB358B" w:rsidP="00BB358B">
      <w:pPr>
        <w:widowControl w:val="0"/>
        <w:autoSpaceDE w:val="0"/>
        <w:autoSpaceDN w:val="0"/>
        <w:adjustRightInd w:val="0"/>
        <w:spacing w:line="240" w:lineRule="auto"/>
        <w:ind w:left="640" w:hanging="640"/>
        <w:rPr>
          <w:rFonts w:ascii="Palatino Linotype" w:hAnsi="Palatino Linotype"/>
          <w:noProof/>
          <w:sz w:val="18"/>
        </w:rPr>
      </w:pPr>
      <w:r w:rsidRPr="00BB358B">
        <w:rPr>
          <w:rFonts w:ascii="Palatino Linotype" w:hAnsi="Palatino Linotype"/>
          <w:noProof/>
          <w:sz w:val="18"/>
        </w:rPr>
        <w:t xml:space="preserve">10. </w:t>
      </w:r>
      <w:r w:rsidRPr="00BB358B">
        <w:rPr>
          <w:rFonts w:ascii="Palatino Linotype" w:hAnsi="Palatino Linotype"/>
          <w:noProof/>
          <w:sz w:val="18"/>
        </w:rPr>
        <w:tab/>
        <w:t xml:space="preserve">Gunn, B.M.; Yu, W.H.; Karim, M.M.; Brannan, J.M.; Herbert, A.S.; Wec, A.Z.; Halfmann, P.J.; Fusco, M.L.; Schendel, S.L.; Gangavarapu, K.; et al. A Role for Fc Function in Therapeutic Monoclonal Antibody-Mediated Protection against Ebola Virus. </w:t>
      </w:r>
      <w:r w:rsidRPr="00BB358B">
        <w:rPr>
          <w:rFonts w:ascii="Palatino Linotype" w:hAnsi="Palatino Linotype"/>
          <w:i/>
          <w:iCs/>
          <w:noProof/>
          <w:sz w:val="18"/>
        </w:rPr>
        <w:t>Cell Host Microbe</w:t>
      </w:r>
      <w:r w:rsidRPr="00BB358B">
        <w:rPr>
          <w:rFonts w:ascii="Palatino Linotype" w:hAnsi="Palatino Linotype"/>
          <w:noProof/>
          <w:sz w:val="18"/>
        </w:rPr>
        <w:t xml:space="preserve"> </w:t>
      </w:r>
      <w:r w:rsidRPr="00BB358B">
        <w:rPr>
          <w:rFonts w:ascii="Palatino Linotype" w:hAnsi="Palatino Linotype"/>
          <w:b/>
          <w:bCs/>
          <w:noProof/>
          <w:sz w:val="18"/>
        </w:rPr>
        <w:t>2018</w:t>
      </w:r>
      <w:r w:rsidRPr="00BB358B">
        <w:rPr>
          <w:rFonts w:ascii="Palatino Linotype" w:hAnsi="Palatino Linotype"/>
          <w:noProof/>
          <w:sz w:val="18"/>
        </w:rPr>
        <w:t xml:space="preserve">, </w:t>
      </w:r>
      <w:r w:rsidRPr="00BB358B">
        <w:rPr>
          <w:rFonts w:ascii="Palatino Linotype" w:hAnsi="Palatino Linotype"/>
          <w:i/>
          <w:iCs/>
          <w:noProof/>
          <w:sz w:val="18"/>
        </w:rPr>
        <w:t>24</w:t>
      </w:r>
      <w:r w:rsidRPr="00BB358B">
        <w:rPr>
          <w:rFonts w:ascii="Palatino Linotype" w:hAnsi="Palatino Linotype"/>
          <w:noProof/>
          <w:sz w:val="18"/>
        </w:rPr>
        <w:t>, 221–233, doi:10.1016/j.chom.2018.07.009.</w:t>
      </w:r>
    </w:p>
    <w:p w14:paraId="58D04377" w14:textId="77777777" w:rsidR="00BB358B" w:rsidRPr="00BB358B" w:rsidRDefault="00BB358B" w:rsidP="00BB358B">
      <w:pPr>
        <w:widowControl w:val="0"/>
        <w:autoSpaceDE w:val="0"/>
        <w:autoSpaceDN w:val="0"/>
        <w:adjustRightInd w:val="0"/>
        <w:spacing w:line="240" w:lineRule="auto"/>
        <w:ind w:left="640" w:hanging="640"/>
        <w:rPr>
          <w:rFonts w:ascii="Palatino Linotype" w:hAnsi="Palatino Linotype"/>
          <w:noProof/>
          <w:sz w:val="18"/>
        </w:rPr>
      </w:pPr>
      <w:r w:rsidRPr="00BB358B">
        <w:rPr>
          <w:rFonts w:ascii="Palatino Linotype" w:hAnsi="Palatino Linotype"/>
          <w:noProof/>
          <w:sz w:val="18"/>
        </w:rPr>
        <w:t xml:space="preserve">11. </w:t>
      </w:r>
      <w:r w:rsidRPr="00BB358B">
        <w:rPr>
          <w:rFonts w:ascii="Palatino Linotype" w:hAnsi="Palatino Linotype"/>
          <w:noProof/>
          <w:sz w:val="18"/>
        </w:rPr>
        <w:tab/>
        <w:t xml:space="preserve">Lv, H.; Wu, N.C.; Tsang, O.T.-Y.; Yuan, M.; Perera, R.A.P.M.; Leung, W.S.; So, R.T.Y.; Chan, J.M.C.; Yip, G.K.; Chik, T.S.H.; et al. Cross-reactive antibody response between SARS-CoV-2 and SARS-CoV infections. </w:t>
      </w:r>
      <w:r w:rsidRPr="00BB358B">
        <w:rPr>
          <w:rFonts w:ascii="Palatino Linotype" w:hAnsi="Palatino Linotype"/>
          <w:i/>
          <w:iCs/>
          <w:noProof/>
          <w:sz w:val="18"/>
        </w:rPr>
        <w:t>bioRxiv</w:t>
      </w:r>
      <w:r w:rsidRPr="00BB358B">
        <w:rPr>
          <w:rFonts w:ascii="Palatino Linotype" w:hAnsi="Palatino Linotype"/>
          <w:noProof/>
          <w:sz w:val="18"/>
        </w:rPr>
        <w:t xml:space="preserve"> </w:t>
      </w:r>
      <w:r w:rsidRPr="00BB358B">
        <w:rPr>
          <w:rFonts w:ascii="Palatino Linotype" w:hAnsi="Palatino Linotype"/>
          <w:b/>
          <w:bCs/>
          <w:noProof/>
          <w:sz w:val="18"/>
        </w:rPr>
        <w:t>2020</w:t>
      </w:r>
      <w:r w:rsidRPr="00BB358B">
        <w:rPr>
          <w:rFonts w:ascii="Palatino Linotype" w:hAnsi="Palatino Linotype"/>
          <w:noProof/>
          <w:sz w:val="18"/>
        </w:rPr>
        <w:t>, doi:10.1101/2020.03.15.993097.</w:t>
      </w:r>
    </w:p>
    <w:p w14:paraId="48B921F1" w14:textId="77777777" w:rsidR="00BB358B" w:rsidRPr="00BB358B" w:rsidRDefault="00BB358B" w:rsidP="00BB358B">
      <w:pPr>
        <w:widowControl w:val="0"/>
        <w:autoSpaceDE w:val="0"/>
        <w:autoSpaceDN w:val="0"/>
        <w:adjustRightInd w:val="0"/>
        <w:spacing w:line="240" w:lineRule="auto"/>
        <w:ind w:left="640" w:hanging="640"/>
        <w:rPr>
          <w:rFonts w:ascii="Palatino Linotype" w:hAnsi="Palatino Linotype"/>
          <w:noProof/>
          <w:sz w:val="18"/>
        </w:rPr>
      </w:pPr>
      <w:r w:rsidRPr="00BB358B">
        <w:rPr>
          <w:rFonts w:ascii="Palatino Linotype" w:hAnsi="Palatino Linotype"/>
          <w:noProof/>
          <w:sz w:val="18"/>
        </w:rPr>
        <w:t xml:space="preserve">12. </w:t>
      </w:r>
      <w:r w:rsidRPr="00BB358B">
        <w:rPr>
          <w:rFonts w:ascii="Palatino Linotype" w:hAnsi="Palatino Linotype"/>
          <w:noProof/>
          <w:sz w:val="18"/>
        </w:rPr>
        <w:tab/>
        <w:t xml:space="preserve">Pinto, D.; Park, Y.-J.; Beltramello, M.; Walls, A.C.; Tortorici, M.A.; Bianchi, S.; Jaconi, S.; Culap, K.; Zatta, F.; Marco, A. De; et al. Structural and functional analysis of a potent sarbecovirus neutralizing antibody. </w:t>
      </w:r>
      <w:r w:rsidRPr="00BB358B">
        <w:rPr>
          <w:rFonts w:ascii="Palatino Linotype" w:hAnsi="Palatino Linotype"/>
          <w:i/>
          <w:iCs/>
          <w:noProof/>
          <w:sz w:val="18"/>
        </w:rPr>
        <w:t>bioRxiv</w:t>
      </w:r>
      <w:r w:rsidRPr="00BB358B">
        <w:rPr>
          <w:rFonts w:ascii="Palatino Linotype" w:hAnsi="Palatino Linotype"/>
          <w:noProof/>
          <w:sz w:val="18"/>
        </w:rPr>
        <w:t xml:space="preserve"> </w:t>
      </w:r>
      <w:r w:rsidRPr="00BB358B">
        <w:rPr>
          <w:rFonts w:ascii="Palatino Linotype" w:hAnsi="Palatino Linotype"/>
          <w:b/>
          <w:bCs/>
          <w:noProof/>
          <w:sz w:val="18"/>
        </w:rPr>
        <w:t>2020</w:t>
      </w:r>
      <w:r w:rsidRPr="00BB358B">
        <w:rPr>
          <w:rFonts w:ascii="Palatino Linotype" w:hAnsi="Palatino Linotype"/>
          <w:noProof/>
          <w:sz w:val="18"/>
        </w:rPr>
        <w:t>, doi:10.1101/2020.04.07.023903.</w:t>
      </w:r>
    </w:p>
    <w:p w14:paraId="0158021B" w14:textId="77777777" w:rsidR="00BB358B" w:rsidRPr="00BB358B" w:rsidRDefault="00BB358B" w:rsidP="00BB358B">
      <w:pPr>
        <w:widowControl w:val="0"/>
        <w:autoSpaceDE w:val="0"/>
        <w:autoSpaceDN w:val="0"/>
        <w:adjustRightInd w:val="0"/>
        <w:spacing w:line="240" w:lineRule="auto"/>
        <w:ind w:left="640" w:hanging="640"/>
        <w:rPr>
          <w:rFonts w:ascii="Palatino Linotype" w:hAnsi="Palatino Linotype"/>
          <w:noProof/>
          <w:sz w:val="18"/>
        </w:rPr>
      </w:pPr>
      <w:r w:rsidRPr="00BB358B">
        <w:rPr>
          <w:rFonts w:ascii="Palatino Linotype" w:hAnsi="Palatino Linotype"/>
          <w:noProof/>
          <w:sz w:val="18"/>
        </w:rPr>
        <w:t xml:space="preserve">13. </w:t>
      </w:r>
      <w:r w:rsidRPr="00BB358B">
        <w:rPr>
          <w:rFonts w:ascii="Palatino Linotype" w:hAnsi="Palatino Linotype"/>
          <w:noProof/>
          <w:sz w:val="18"/>
        </w:rPr>
        <w:tab/>
        <w:t xml:space="preserve">To, K.K.W.; Zhang, A.J.X.; Hung, I.F.N.; Xu, T.; Ip, W.C.T.; Wong, R.T.Y.; Ng, J.C.K.; Chan, J.F.W.; Chan, </w:t>
      </w:r>
      <w:r w:rsidRPr="00BB358B">
        <w:rPr>
          <w:rFonts w:ascii="Palatino Linotype" w:hAnsi="Palatino Linotype"/>
          <w:noProof/>
          <w:sz w:val="18"/>
        </w:rPr>
        <w:lastRenderedPageBreak/>
        <w:t xml:space="preserve">K.H.; Yuen, K.Y. High titer and avidity of nonneutralizing antibodies against influenza vaccine antigen are associated with severe influenza. </w:t>
      </w:r>
      <w:r w:rsidRPr="00BB358B">
        <w:rPr>
          <w:rFonts w:ascii="Palatino Linotype" w:hAnsi="Palatino Linotype"/>
          <w:i/>
          <w:iCs/>
          <w:noProof/>
          <w:sz w:val="18"/>
        </w:rPr>
        <w:t>Clin. Vaccine Immunol.</w:t>
      </w:r>
      <w:r w:rsidRPr="00BB358B">
        <w:rPr>
          <w:rFonts w:ascii="Palatino Linotype" w:hAnsi="Palatino Linotype"/>
          <w:noProof/>
          <w:sz w:val="18"/>
        </w:rPr>
        <w:t xml:space="preserve"> </w:t>
      </w:r>
      <w:r w:rsidRPr="00BB358B">
        <w:rPr>
          <w:rFonts w:ascii="Palatino Linotype" w:hAnsi="Palatino Linotype"/>
          <w:b/>
          <w:bCs/>
          <w:noProof/>
          <w:sz w:val="18"/>
        </w:rPr>
        <w:t>2012</w:t>
      </w:r>
      <w:r w:rsidRPr="00BB358B">
        <w:rPr>
          <w:rFonts w:ascii="Palatino Linotype" w:hAnsi="Palatino Linotype"/>
          <w:noProof/>
          <w:sz w:val="18"/>
        </w:rPr>
        <w:t xml:space="preserve">, </w:t>
      </w:r>
      <w:r w:rsidRPr="00BB358B">
        <w:rPr>
          <w:rFonts w:ascii="Palatino Linotype" w:hAnsi="Palatino Linotype"/>
          <w:i/>
          <w:iCs/>
          <w:noProof/>
          <w:sz w:val="18"/>
        </w:rPr>
        <w:t>19</w:t>
      </w:r>
      <w:r w:rsidRPr="00BB358B">
        <w:rPr>
          <w:rFonts w:ascii="Palatino Linotype" w:hAnsi="Palatino Linotype"/>
          <w:noProof/>
          <w:sz w:val="18"/>
        </w:rPr>
        <w:t>, 1012–1018, doi:10.1128/CVI.00081-12.</w:t>
      </w:r>
    </w:p>
    <w:p w14:paraId="28557A56" w14:textId="77777777" w:rsidR="00BB358B" w:rsidRPr="00BB358B" w:rsidRDefault="00BB358B" w:rsidP="00BB358B">
      <w:pPr>
        <w:widowControl w:val="0"/>
        <w:autoSpaceDE w:val="0"/>
        <w:autoSpaceDN w:val="0"/>
        <w:adjustRightInd w:val="0"/>
        <w:spacing w:line="240" w:lineRule="auto"/>
        <w:ind w:left="640" w:hanging="640"/>
        <w:rPr>
          <w:rFonts w:ascii="Palatino Linotype" w:hAnsi="Palatino Linotype"/>
          <w:noProof/>
          <w:sz w:val="18"/>
        </w:rPr>
      </w:pPr>
      <w:r w:rsidRPr="00BB358B">
        <w:rPr>
          <w:rFonts w:ascii="Palatino Linotype" w:hAnsi="Palatino Linotype"/>
          <w:noProof/>
          <w:sz w:val="18"/>
        </w:rPr>
        <w:t xml:space="preserve">14. </w:t>
      </w:r>
      <w:r w:rsidRPr="00BB358B">
        <w:rPr>
          <w:rFonts w:ascii="Palatino Linotype" w:hAnsi="Palatino Linotype"/>
          <w:noProof/>
          <w:sz w:val="18"/>
        </w:rPr>
        <w:tab/>
        <w:t xml:space="preserve">Co, M.D.T.; Terajima, M.; Thomas, S.J.; Jarman, R.G.; Rungrojcharoenkit, K.; Fernandez, S.; Yoon, I.K.; Buddhari, D.; Cruz, J.; Ennis, F.A. Relationship of preexisting influenza hemagglutination inhibition, complement-dependent lytic, and antibody-dependent cellular cytotoxicity antibodies to the development of clinical illness in a prospective study of A(H1N1)pdm09 influenza in children. </w:t>
      </w:r>
      <w:r w:rsidRPr="00BB358B">
        <w:rPr>
          <w:rFonts w:ascii="Palatino Linotype" w:hAnsi="Palatino Linotype"/>
          <w:i/>
          <w:iCs/>
          <w:noProof/>
          <w:sz w:val="18"/>
        </w:rPr>
        <w:t>Viral Immunol.</w:t>
      </w:r>
      <w:r w:rsidRPr="00BB358B">
        <w:rPr>
          <w:rFonts w:ascii="Palatino Linotype" w:hAnsi="Palatino Linotype"/>
          <w:noProof/>
          <w:sz w:val="18"/>
        </w:rPr>
        <w:t xml:space="preserve"> </w:t>
      </w:r>
      <w:r w:rsidRPr="00BB358B">
        <w:rPr>
          <w:rFonts w:ascii="Palatino Linotype" w:hAnsi="Palatino Linotype"/>
          <w:b/>
          <w:bCs/>
          <w:noProof/>
          <w:sz w:val="18"/>
        </w:rPr>
        <w:t>2014</w:t>
      </w:r>
      <w:r w:rsidRPr="00BB358B">
        <w:rPr>
          <w:rFonts w:ascii="Palatino Linotype" w:hAnsi="Palatino Linotype"/>
          <w:noProof/>
          <w:sz w:val="18"/>
        </w:rPr>
        <w:t xml:space="preserve">, </w:t>
      </w:r>
      <w:r w:rsidRPr="00BB358B">
        <w:rPr>
          <w:rFonts w:ascii="Palatino Linotype" w:hAnsi="Palatino Linotype"/>
          <w:i/>
          <w:iCs/>
          <w:noProof/>
          <w:sz w:val="18"/>
        </w:rPr>
        <w:t>27</w:t>
      </w:r>
      <w:r w:rsidRPr="00BB358B">
        <w:rPr>
          <w:rFonts w:ascii="Palatino Linotype" w:hAnsi="Palatino Linotype"/>
          <w:noProof/>
          <w:sz w:val="18"/>
        </w:rPr>
        <w:t>, 375–382, doi:10.1089/vim.2014.0061.</w:t>
      </w:r>
    </w:p>
    <w:p w14:paraId="7242F561" w14:textId="77777777" w:rsidR="00BB358B" w:rsidRPr="00BB358B" w:rsidRDefault="00BB358B" w:rsidP="00BB358B">
      <w:pPr>
        <w:widowControl w:val="0"/>
        <w:autoSpaceDE w:val="0"/>
        <w:autoSpaceDN w:val="0"/>
        <w:adjustRightInd w:val="0"/>
        <w:spacing w:line="240" w:lineRule="auto"/>
        <w:ind w:left="640" w:hanging="640"/>
        <w:rPr>
          <w:rFonts w:ascii="Palatino Linotype" w:hAnsi="Palatino Linotype"/>
          <w:noProof/>
          <w:sz w:val="18"/>
        </w:rPr>
      </w:pPr>
      <w:r w:rsidRPr="00BB358B">
        <w:rPr>
          <w:rFonts w:ascii="Palatino Linotype" w:hAnsi="Palatino Linotype"/>
          <w:noProof/>
          <w:sz w:val="18"/>
        </w:rPr>
        <w:t xml:space="preserve">15. </w:t>
      </w:r>
      <w:r w:rsidRPr="00BB358B">
        <w:rPr>
          <w:rFonts w:ascii="Palatino Linotype" w:hAnsi="Palatino Linotype"/>
          <w:noProof/>
          <w:sz w:val="18"/>
        </w:rPr>
        <w:tab/>
        <w:t xml:space="preserve">Callow, K.A. Effect of specific humoral immunity and some non-specific factors on resistance of volunteers to respiratory coronavirus infection. </w:t>
      </w:r>
      <w:r w:rsidRPr="00BB358B">
        <w:rPr>
          <w:rFonts w:ascii="Palatino Linotype" w:hAnsi="Palatino Linotype"/>
          <w:i/>
          <w:iCs/>
          <w:noProof/>
          <w:sz w:val="18"/>
        </w:rPr>
        <w:t>J. Hyg. (Lond).</w:t>
      </w:r>
      <w:r w:rsidRPr="00BB358B">
        <w:rPr>
          <w:rFonts w:ascii="Palatino Linotype" w:hAnsi="Palatino Linotype"/>
          <w:noProof/>
          <w:sz w:val="18"/>
        </w:rPr>
        <w:t xml:space="preserve"> </w:t>
      </w:r>
      <w:r w:rsidRPr="00BB358B">
        <w:rPr>
          <w:rFonts w:ascii="Palatino Linotype" w:hAnsi="Palatino Linotype"/>
          <w:b/>
          <w:bCs/>
          <w:noProof/>
          <w:sz w:val="18"/>
        </w:rPr>
        <w:t>1985</w:t>
      </w:r>
      <w:r w:rsidRPr="00BB358B">
        <w:rPr>
          <w:rFonts w:ascii="Palatino Linotype" w:hAnsi="Palatino Linotype"/>
          <w:noProof/>
          <w:sz w:val="18"/>
        </w:rPr>
        <w:t xml:space="preserve">, </w:t>
      </w:r>
      <w:r w:rsidRPr="00BB358B">
        <w:rPr>
          <w:rFonts w:ascii="Palatino Linotype" w:hAnsi="Palatino Linotype"/>
          <w:i/>
          <w:iCs/>
          <w:noProof/>
          <w:sz w:val="18"/>
        </w:rPr>
        <w:t>95</w:t>
      </w:r>
      <w:r w:rsidRPr="00BB358B">
        <w:rPr>
          <w:rFonts w:ascii="Palatino Linotype" w:hAnsi="Palatino Linotype"/>
          <w:noProof/>
          <w:sz w:val="18"/>
        </w:rPr>
        <w:t>, 173–189, doi:10.1017/S0022172400062410.</w:t>
      </w:r>
    </w:p>
    <w:p w14:paraId="0DCC822A" w14:textId="77777777" w:rsidR="00BB358B" w:rsidRPr="00BB358B" w:rsidRDefault="00BB358B" w:rsidP="00BB358B">
      <w:pPr>
        <w:widowControl w:val="0"/>
        <w:autoSpaceDE w:val="0"/>
        <w:autoSpaceDN w:val="0"/>
        <w:adjustRightInd w:val="0"/>
        <w:spacing w:line="240" w:lineRule="auto"/>
        <w:ind w:left="640" w:hanging="640"/>
        <w:rPr>
          <w:rFonts w:ascii="Palatino Linotype" w:hAnsi="Palatino Linotype"/>
          <w:noProof/>
          <w:sz w:val="18"/>
        </w:rPr>
      </w:pPr>
      <w:r w:rsidRPr="00BB358B">
        <w:rPr>
          <w:rFonts w:ascii="Palatino Linotype" w:hAnsi="Palatino Linotype"/>
          <w:noProof/>
          <w:sz w:val="18"/>
        </w:rPr>
        <w:t xml:space="preserve">16. </w:t>
      </w:r>
      <w:r w:rsidRPr="00BB358B">
        <w:rPr>
          <w:rFonts w:ascii="Palatino Linotype" w:hAnsi="Palatino Linotype"/>
          <w:noProof/>
          <w:sz w:val="18"/>
        </w:rPr>
        <w:tab/>
        <w:t xml:space="preserve">Callow, K.A.; Parry, H.F.; Sergeant, M.; Tyrrell, D.A.J. The time course of the immune response to experimental coronavirus infection of man. </w:t>
      </w:r>
      <w:r w:rsidRPr="00BB358B">
        <w:rPr>
          <w:rFonts w:ascii="Palatino Linotype" w:hAnsi="Palatino Linotype"/>
          <w:i/>
          <w:iCs/>
          <w:noProof/>
          <w:sz w:val="18"/>
        </w:rPr>
        <w:t>Epidemiol. Infect.</w:t>
      </w:r>
      <w:r w:rsidRPr="00BB358B">
        <w:rPr>
          <w:rFonts w:ascii="Palatino Linotype" w:hAnsi="Palatino Linotype"/>
          <w:noProof/>
          <w:sz w:val="18"/>
        </w:rPr>
        <w:t xml:space="preserve"> </w:t>
      </w:r>
      <w:r w:rsidRPr="00BB358B">
        <w:rPr>
          <w:rFonts w:ascii="Palatino Linotype" w:hAnsi="Palatino Linotype"/>
          <w:b/>
          <w:bCs/>
          <w:noProof/>
          <w:sz w:val="18"/>
        </w:rPr>
        <w:t>1990</w:t>
      </w:r>
      <w:r w:rsidRPr="00BB358B">
        <w:rPr>
          <w:rFonts w:ascii="Palatino Linotype" w:hAnsi="Palatino Linotype"/>
          <w:noProof/>
          <w:sz w:val="18"/>
        </w:rPr>
        <w:t xml:space="preserve">, </w:t>
      </w:r>
      <w:r w:rsidRPr="00BB358B">
        <w:rPr>
          <w:rFonts w:ascii="Palatino Linotype" w:hAnsi="Palatino Linotype"/>
          <w:i/>
          <w:iCs/>
          <w:noProof/>
          <w:sz w:val="18"/>
        </w:rPr>
        <w:t>105</w:t>
      </w:r>
      <w:r w:rsidRPr="00BB358B">
        <w:rPr>
          <w:rFonts w:ascii="Palatino Linotype" w:hAnsi="Palatino Linotype"/>
          <w:noProof/>
          <w:sz w:val="18"/>
        </w:rPr>
        <w:t>, 435–446, doi:10.1017/S0950268800048019.</w:t>
      </w:r>
    </w:p>
    <w:p w14:paraId="79AA411F" w14:textId="77777777" w:rsidR="00BB358B" w:rsidRPr="00BB358B" w:rsidRDefault="00BB358B" w:rsidP="00BB358B">
      <w:pPr>
        <w:widowControl w:val="0"/>
        <w:autoSpaceDE w:val="0"/>
        <w:autoSpaceDN w:val="0"/>
        <w:adjustRightInd w:val="0"/>
        <w:spacing w:line="240" w:lineRule="auto"/>
        <w:ind w:left="640" w:hanging="640"/>
        <w:rPr>
          <w:rFonts w:ascii="Palatino Linotype" w:hAnsi="Palatino Linotype"/>
          <w:noProof/>
          <w:sz w:val="18"/>
        </w:rPr>
      </w:pPr>
      <w:r w:rsidRPr="00BB358B">
        <w:rPr>
          <w:rFonts w:ascii="Palatino Linotype" w:hAnsi="Palatino Linotype"/>
          <w:noProof/>
          <w:sz w:val="18"/>
        </w:rPr>
        <w:t xml:space="preserve">17. </w:t>
      </w:r>
      <w:r w:rsidRPr="00BB358B">
        <w:rPr>
          <w:rFonts w:ascii="Palatino Linotype" w:hAnsi="Palatino Linotype"/>
          <w:noProof/>
          <w:sz w:val="18"/>
        </w:rPr>
        <w:tab/>
        <w:t xml:space="preserve">Reed, S.E. The behaviour of recent isolates of human respiratory coronavirus in vitro and in volunteers: Evidence of heterogeneity among 229E‐related strains. </w:t>
      </w:r>
      <w:r w:rsidRPr="00BB358B">
        <w:rPr>
          <w:rFonts w:ascii="Palatino Linotype" w:hAnsi="Palatino Linotype"/>
          <w:i/>
          <w:iCs/>
          <w:noProof/>
          <w:sz w:val="18"/>
        </w:rPr>
        <w:t>J. Med. Virol.</w:t>
      </w:r>
      <w:r w:rsidRPr="00BB358B">
        <w:rPr>
          <w:rFonts w:ascii="Palatino Linotype" w:hAnsi="Palatino Linotype"/>
          <w:noProof/>
          <w:sz w:val="18"/>
        </w:rPr>
        <w:t xml:space="preserve"> </w:t>
      </w:r>
      <w:r w:rsidRPr="00BB358B">
        <w:rPr>
          <w:rFonts w:ascii="Palatino Linotype" w:hAnsi="Palatino Linotype"/>
          <w:b/>
          <w:bCs/>
          <w:noProof/>
          <w:sz w:val="18"/>
        </w:rPr>
        <w:t>1984</w:t>
      </w:r>
      <w:r w:rsidRPr="00BB358B">
        <w:rPr>
          <w:rFonts w:ascii="Palatino Linotype" w:hAnsi="Palatino Linotype"/>
          <w:noProof/>
          <w:sz w:val="18"/>
        </w:rPr>
        <w:t xml:space="preserve">, </w:t>
      </w:r>
      <w:r w:rsidRPr="00BB358B">
        <w:rPr>
          <w:rFonts w:ascii="Palatino Linotype" w:hAnsi="Palatino Linotype"/>
          <w:i/>
          <w:iCs/>
          <w:noProof/>
          <w:sz w:val="18"/>
        </w:rPr>
        <w:t>13</w:t>
      </w:r>
      <w:r w:rsidRPr="00BB358B">
        <w:rPr>
          <w:rFonts w:ascii="Palatino Linotype" w:hAnsi="Palatino Linotype"/>
          <w:noProof/>
          <w:sz w:val="18"/>
        </w:rPr>
        <w:t>, 179–192, doi:10.1002/jmv.1890130208.</w:t>
      </w:r>
    </w:p>
    <w:p w14:paraId="1391477D" w14:textId="77777777" w:rsidR="00BB358B" w:rsidRPr="00BB358B" w:rsidRDefault="00BB358B" w:rsidP="00BB358B">
      <w:pPr>
        <w:widowControl w:val="0"/>
        <w:autoSpaceDE w:val="0"/>
        <w:autoSpaceDN w:val="0"/>
        <w:adjustRightInd w:val="0"/>
        <w:spacing w:line="240" w:lineRule="auto"/>
        <w:ind w:left="640" w:hanging="640"/>
        <w:rPr>
          <w:rFonts w:ascii="Palatino Linotype" w:hAnsi="Palatino Linotype"/>
          <w:noProof/>
          <w:sz w:val="18"/>
        </w:rPr>
      </w:pPr>
      <w:r w:rsidRPr="00BB358B">
        <w:rPr>
          <w:rFonts w:ascii="Palatino Linotype" w:hAnsi="Palatino Linotype"/>
          <w:noProof/>
          <w:sz w:val="18"/>
        </w:rPr>
        <w:t xml:space="preserve">18. </w:t>
      </w:r>
      <w:r w:rsidRPr="00BB358B">
        <w:rPr>
          <w:rFonts w:ascii="Palatino Linotype" w:hAnsi="Palatino Linotype"/>
          <w:noProof/>
          <w:sz w:val="18"/>
        </w:rPr>
        <w:tab/>
        <w:t xml:space="preserve">Subbarao, K.; McAuliffe, J.; Vogel, L.; Fahle, G.; Fischer, S.; Tatti, K.; Packard, M.; Shieh, W.-J.; Zaki, S.; Murphy, B. Prior Infection and Passive Transfer of Neutralizing Antibody Prevent Replication of Severe Acute Respiratory Syndrome Coronavirus in the Respiratory Tract of Mice. </w:t>
      </w:r>
      <w:r w:rsidRPr="00BB358B">
        <w:rPr>
          <w:rFonts w:ascii="Palatino Linotype" w:hAnsi="Palatino Linotype"/>
          <w:i/>
          <w:iCs/>
          <w:noProof/>
          <w:sz w:val="18"/>
        </w:rPr>
        <w:t>J. Virol.</w:t>
      </w:r>
      <w:r w:rsidRPr="00BB358B">
        <w:rPr>
          <w:rFonts w:ascii="Palatino Linotype" w:hAnsi="Palatino Linotype"/>
          <w:noProof/>
          <w:sz w:val="18"/>
        </w:rPr>
        <w:t xml:space="preserve"> </w:t>
      </w:r>
      <w:r w:rsidRPr="00BB358B">
        <w:rPr>
          <w:rFonts w:ascii="Palatino Linotype" w:hAnsi="Palatino Linotype"/>
          <w:b/>
          <w:bCs/>
          <w:noProof/>
          <w:sz w:val="18"/>
        </w:rPr>
        <w:t>2004</w:t>
      </w:r>
      <w:r w:rsidRPr="00BB358B">
        <w:rPr>
          <w:rFonts w:ascii="Palatino Linotype" w:hAnsi="Palatino Linotype"/>
          <w:noProof/>
          <w:sz w:val="18"/>
        </w:rPr>
        <w:t xml:space="preserve">, </w:t>
      </w:r>
      <w:r w:rsidRPr="00BB358B">
        <w:rPr>
          <w:rFonts w:ascii="Palatino Linotype" w:hAnsi="Palatino Linotype"/>
          <w:i/>
          <w:iCs/>
          <w:noProof/>
          <w:sz w:val="18"/>
        </w:rPr>
        <w:t>78</w:t>
      </w:r>
      <w:r w:rsidRPr="00BB358B">
        <w:rPr>
          <w:rFonts w:ascii="Palatino Linotype" w:hAnsi="Palatino Linotype"/>
          <w:noProof/>
          <w:sz w:val="18"/>
        </w:rPr>
        <w:t>, 3572–3577, doi:10.1128/jvi.78.7.3572-3577.2004.</w:t>
      </w:r>
    </w:p>
    <w:p w14:paraId="47703863" w14:textId="77777777" w:rsidR="00BB358B" w:rsidRPr="00BB358B" w:rsidRDefault="00BB358B" w:rsidP="00BB358B">
      <w:pPr>
        <w:widowControl w:val="0"/>
        <w:autoSpaceDE w:val="0"/>
        <w:autoSpaceDN w:val="0"/>
        <w:adjustRightInd w:val="0"/>
        <w:spacing w:line="240" w:lineRule="auto"/>
        <w:ind w:left="640" w:hanging="640"/>
        <w:rPr>
          <w:rFonts w:ascii="Palatino Linotype" w:hAnsi="Palatino Linotype"/>
          <w:noProof/>
          <w:sz w:val="18"/>
        </w:rPr>
      </w:pPr>
      <w:r w:rsidRPr="00BB358B">
        <w:rPr>
          <w:rFonts w:ascii="Palatino Linotype" w:hAnsi="Palatino Linotype"/>
          <w:noProof/>
          <w:sz w:val="18"/>
        </w:rPr>
        <w:t xml:space="preserve">19. </w:t>
      </w:r>
      <w:r w:rsidRPr="00BB358B">
        <w:rPr>
          <w:rFonts w:ascii="Palatino Linotype" w:hAnsi="Palatino Linotype"/>
          <w:noProof/>
          <w:sz w:val="18"/>
        </w:rPr>
        <w:tab/>
        <w:t xml:space="preserve">Kapadia, S.U.; Rose, J.K.; Lamirande, E.; Vogel, L.; Subbarao, K.; Roberts, A. Long-term protection from SARS coronavirus infection conferred by a single immunization with an attenuated VSV-based vaccine. </w:t>
      </w:r>
      <w:r w:rsidRPr="00BB358B">
        <w:rPr>
          <w:rFonts w:ascii="Palatino Linotype" w:hAnsi="Palatino Linotype"/>
          <w:i/>
          <w:iCs/>
          <w:noProof/>
          <w:sz w:val="18"/>
        </w:rPr>
        <w:t>Virology</w:t>
      </w:r>
      <w:r w:rsidRPr="00BB358B">
        <w:rPr>
          <w:rFonts w:ascii="Palatino Linotype" w:hAnsi="Palatino Linotype"/>
          <w:noProof/>
          <w:sz w:val="18"/>
        </w:rPr>
        <w:t xml:space="preserve"> </w:t>
      </w:r>
      <w:r w:rsidRPr="00BB358B">
        <w:rPr>
          <w:rFonts w:ascii="Palatino Linotype" w:hAnsi="Palatino Linotype"/>
          <w:b/>
          <w:bCs/>
          <w:noProof/>
          <w:sz w:val="18"/>
        </w:rPr>
        <w:t>2005</w:t>
      </w:r>
      <w:r w:rsidRPr="00BB358B">
        <w:rPr>
          <w:rFonts w:ascii="Palatino Linotype" w:hAnsi="Palatino Linotype"/>
          <w:noProof/>
          <w:sz w:val="18"/>
        </w:rPr>
        <w:t xml:space="preserve">, </w:t>
      </w:r>
      <w:r w:rsidRPr="00BB358B">
        <w:rPr>
          <w:rFonts w:ascii="Palatino Linotype" w:hAnsi="Palatino Linotype"/>
          <w:i/>
          <w:iCs/>
          <w:noProof/>
          <w:sz w:val="18"/>
        </w:rPr>
        <w:t>340</w:t>
      </w:r>
      <w:r w:rsidRPr="00BB358B">
        <w:rPr>
          <w:rFonts w:ascii="Palatino Linotype" w:hAnsi="Palatino Linotype"/>
          <w:noProof/>
          <w:sz w:val="18"/>
        </w:rPr>
        <w:t>, 174–182, doi:10.1016/j.virol.2005.06.016.</w:t>
      </w:r>
    </w:p>
    <w:p w14:paraId="37300DB9" w14:textId="77777777" w:rsidR="00BB358B" w:rsidRPr="00BB358B" w:rsidRDefault="00BB358B" w:rsidP="00BB358B">
      <w:pPr>
        <w:widowControl w:val="0"/>
        <w:autoSpaceDE w:val="0"/>
        <w:autoSpaceDN w:val="0"/>
        <w:adjustRightInd w:val="0"/>
        <w:spacing w:line="240" w:lineRule="auto"/>
        <w:ind w:left="640" w:hanging="640"/>
        <w:rPr>
          <w:rFonts w:ascii="Palatino Linotype" w:hAnsi="Palatino Linotype"/>
          <w:noProof/>
          <w:sz w:val="18"/>
        </w:rPr>
      </w:pPr>
      <w:r w:rsidRPr="00BB358B">
        <w:rPr>
          <w:rFonts w:ascii="Palatino Linotype" w:hAnsi="Palatino Linotype"/>
          <w:noProof/>
          <w:sz w:val="18"/>
        </w:rPr>
        <w:t xml:space="preserve">20. </w:t>
      </w:r>
      <w:r w:rsidRPr="00BB358B">
        <w:rPr>
          <w:rFonts w:ascii="Palatino Linotype" w:hAnsi="Palatino Linotype"/>
          <w:noProof/>
          <w:sz w:val="18"/>
        </w:rPr>
        <w:tab/>
        <w:t xml:space="preserve">Soo, Y.O.Y.; Cheng, Y.; Wong, R.; Hui, D.S.; Lee, C.K.; Tsang, K.K.S.; Ng, M.H.L.; Chan, P.; Cheng, G.; Sung, J.J.Y. Retrospective comparison of convalescent plasma with continuing high-dose methylprednisolone treatment in SARS patients. </w:t>
      </w:r>
      <w:r w:rsidRPr="00BB358B">
        <w:rPr>
          <w:rFonts w:ascii="Palatino Linotype" w:hAnsi="Palatino Linotype"/>
          <w:i/>
          <w:iCs/>
          <w:noProof/>
          <w:sz w:val="18"/>
        </w:rPr>
        <w:t>Clin. Microbiol. Infect.</w:t>
      </w:r>
      <w:r w:rsidRPr="00BB358B">
        <w:rPr>
          <w:rFonts w:ascii="Palatino Linotype" w:hAnsi="Palatino Linotype"/>
          <w:noProof/>
          <w:sz w:val="18"/>
        </w:rPr>
        <w:t xml:space="preserve"> </w:t>
      </w:r>
      <w:r w:rsidRPr="00BB358B">
        <w:rPr>
          <w:rFonts w:ascii="Palatino Linotype" w:hAnsi="Palatino Linotype"/>
          <w:b/>
          <w:bCs/>
          <w:noProof/>
          <w:sz w:val="18"/>
        </w:rPr>
        <w:t>2004</w:t>
      </w:r>
      <w:r w:rsidRPr="00BB358B">
        <w:rPr>
          <w:rFonts w:ascii="Palatino Linotype" w:hAnsi="Palatino Linotype"/>
          <w:noProof/>
          <w:sz w:val="18"/>
        </w:rPr>
        <w:t xml:space="preserve">, </w:t>
      </w:r>
      <w:r w:rsidRPr="00BB358B">
        <w:rPr>
          <w:rFonts w:ascii="Palatino Linotype" w:hAnsi="Palatino Linotype"/>
          <w:i/>
          <w:iCs/>
          <w:noProof/>
          <w:sz w:val="18"/>
        </w:rPr>
        <w:t>10</w:t>
      </w:r>
      <w:r w:rsidRPr="00BB358B">
        <w:rPr>
          <w:rFonts w:ascii="Palatino Linotype" w:hAnsi="Palatino Linotype"/>
          <w:noProof/>
          <w:sz w:val="18"/>
        </w:rPr>
        <w:t>, 676–678, doi:10.1111/j.1469-0691.2004.00956.x.</w:t>
      </w:r>
    </w:p>
    <w:p w14:paraId="498B514A" w14:textId="77777777" w:rsidR="00BB358B" w:rsidRPr="00BB358B" w:rsidRDefault="00BB358B" w:rsidP="00BB358B">
      <w:pPr>
        <w:widowControl w:val="0"/>
        <w:autoSpaceDE w:val="0"/>
        <w:autoSpaceDN w:val="0"/>
        <w:adjustRightInd w:val="0"/>
        <w:spacing w:line="240" w:lineRule="auto"/>
        <w:ind w:left="640" w:hanging="640"/>
        <w:rPr>
          <w:rFonts w:ascii="Palatino Linotype" w:hAnsi="Palatino Linotype"/>
          <w:noProof/>
          <w:sz w:val="18"/>
        </w:rPr>
      </w:pPr>
      <w:r w:rsidRPr="00BB358B">
        <w:rPr>
          <w:rFonts w:ascii="Palatino Linotype" w:hAnsi="Palatino Linotype"/>
          <w:noProof/>
          <w:sz w:val="18"/>
        </w:rPr>
        <w:t xml:space="preserve">21. </w:t>
      </w:r>
      <w:r w:rsidRPr="00BB358B">
        <w:rPr>
          <w:rFonts w:ascii="Palatino Linotype" w:hAnsi="Palatino Linotype"/>
          <w:noProof/>
          <w:sz w:val="18"/>
        </w:rPr>
        <w:tab/>
        <w:t xml:space="preserve">Cheng, Y.; Wong, R.; Soo, Y.O.Y.; Wong, W.S.; Lee, C.K.; Ng, M.H.L.; Chan, P.; Wong, K.C.; Leung, C.B.; Cheng, G. Use of convalescent plasma therapy in SARS patients in Hong Kong. </w:t>
      </w:r>
      <w:r w:rsidRPr="00BB358B">
        <w:rPr>
          <w:rFonts w:ascii="Palatino Linotype" w:hAnsi="Palatino Linotype"/>
          <w:i/>
          <w:iCs/>
          <w:noProof/>
          <w:sz w:val="18"/>
        </w:rPr>
        <w:t>Eur. J. Clin. Microbiol. Infect. Dis.</w:t>
      </w:r>
      <w:r w:rsidRPr="00BB358B">
        <w:rPr>
          <w:rFonts w:ascii="Palatino Linotype" w:hAnsi="Palatino Linotype"/>
          <w:noProof/>
          <w:sz w:val="18"/>
        </w:rPr>
        <w:t xml:space="preserve"> </w:t>
      </w:r>
      <w:r w:rsidRPr="00BB358B">
        <w:rPr>
          <w:rFonts w:ascii="Palatino Linotype" w:hAnsi="Palatino Linotype"/>
          <w:b/>
          <w:bCs/>
          <w:noProof/>
          <w:sz w:val="18"/>
        </w:rPr>
        <w:t>2005</w:t>
      </w:r>
      <w:r w:rsidRPr="00BB358B">
        <w:rPr>
          <w:rFonts w:ascii="Palatino Linotype" w:hAnsi="Palatino Linotype"/>
          <w:noProof/>
          <w:sz w:val="18"/>
        </w:rPr>
        <w:t xml:space="preserve">, </w:t>
      </w:r>
      <w:r w:rsidRPr="00BB358B">
        <w:rPr>
          <w:rFonts w:ascii="Palatino Linotype" w:hAnsi="Palatino Linotype"/>
          <w:i/>
          <w:iCs/>
          <w:noProof/>
          <w:sz w:val="18"/>
        </w:rPr>
        <w:t>24</w:t>
      </w:r>
      <w:r w:rsidRPr="00BB358B">
        <w:rPr>
          <w:rFonts w:ascii="Palatino Linotype" w:hAnsi="Palatino Linotype"/>
          <w:noProof/>
          <w:sz w:val="18"/>
        </w:rPr>
        <w:t>, 44–46, doi:10.1007/s10096-004-1271-9.</w:t>
      </w:r>
    </w:p>
    <w:p w14:paraId="00BA70FC" w14:textId="77777777" w:rsidR="00BB358B" w:rsidRPr="00BB358B" w:rsidRDefault="00BB358B" w:rsidP="00BB358B">
      <w:pPr>
        <w:widowControl w:val="0"/>
        <w:autoSpaceDE w:val="0"/>
        <w:autoSpaceDN w:val="0"/>
        <w:adjustRightInd w:val="0"/>
        <w:spacing w:line="240" w:lineRule="auto"/>
        <w:ind w:left="640" w:hanging="640"/>
        <w:rPr>
          <w:rFonts w:ascii="Palatino Linotype" w:hAnsi="Palatino Linotype"/>
          <w:noProof/>
          <w:sz w:val="18"/>
        </w:rPr>
      </w:pPr>
      <w:r w:rsidRPr="00BB358B">
        <w:rPr>
          <w:rFonts w:ascii="Palatino Linotype" w:hAnsi="Palatino Linotype"/>
          <w:noProof/>
          <w:sz w:val="18"/>
        </w:rPr>
        <w:t xml:space="preserve">22. </w:t>
      </w:r>
      <w:r w:rsidRPr="00BB358B">
        <w:rPr>
          <w:rFonts w:ascii="Palatino Linotype" w:hAnsi="Palatino Linotype"/>
          <w:noProof/>
          <w:sz w:val="18"/>
        </w:rPr>
        <w:tab/>
        <w:t xml:space="preserve">Duan, K.; Liu, B.; Li, C.; Zhang, H.; Yu, T.; Qu, J.; Zhou, M.; Chen, L.; Meng, S.; Hu, Y.; et al. Effectiveness of convalescent plasma therapy in severe COVID-19 patients. </w:t>
      </w:r>
      <w:r w:rsidRPr="00BB358B">
        <w:rPr>
          <w:rFonts w:ascii="Palatino Linotype" w:hAnsi="Palatino Linotype"/>
          <w:i/>
          <w:iCs/>
          <w:noProof/>
          <w:sz w:val="18"/>
        </w:rPr>
        <w:t>Proc. Natl. Acad. Sci. U. S. A.</w:t>
      </w:r>
      <w:r w:rsidRPr="00BB358B">
        <w:rPr>
          <w:rFonts w:ascii="Palatino Linotype" w:hAnsi="Palatino Linotype"/>
          <w:noProof/>
          <w:sz w:val="18"/>
        </w:rPr>
        <w:t xml:space="preserve"> </w:t>
      </w:r>
      <w:r w:rsidRPr="00BB358B">
        <w:rPr>
          <w:rFonts w:ascii="Palatino Linotype" w:hAnsi="Palatino Linotype"/>
          <w:b/>
          <w:bCs/>
          <w:noProof/>
          <w:sz w:val="18"/>
        </w:rPr>
        <w:t>2020</w:t>
      </w:r>
      <w:r w:rsidRPr="00BB358B">
        <w:rPr>
          <w:rFonts w:ascii="Palatino Linotype" w:hAnsi="Palatino Linotype"/>
          <w:noProof/>
          <w:sz w:val="18"/>
        </w:rPr>
        <w:t>, doi:10.1073/pnas.2004168117.</w:t>
      </w:r>
    </w:p>
    <w:p w14:paraId="0B8D12A5" w14:textId="77777777" w:rsidR="00BB358B" w:rsidRPr="00BB358B" w:rsidRDefault="00BB358B" w:rsidP="00BB358B">
      <w:pPr>
        <w:widowControl w:val="0"/>
        <w:autoSpaceDE w:val="0"/>
        <w:autoSpaceDN w:val="0"/>
        <w:adjustRightInd w:val="0"/>
        <w:spacing w:line="240" w:lineRule="auto"/>
        <w:ind w:left="640" w:hanging="640"/>
        <w:rPr>
          <w:rFonts w:ascii="Palatino Linotype" w:hAnsi="Palatino Linotype"/>
          <w:noProof/>
          <w:sz w:val="18"/>
        </w:rPr>
      </w:pPr>
      <w:r w:rsidRPr="00BB358B">
        <w:rPr>
          <w:rFonts w:ascii="Palatino Linotype" w:hAnsi="Palatino Linotype"/>
          <w:noProof/>
          <w:sz w:val="18"/>
        </w:rPr>
        <w:t xml:space="preserve">23. </w:t>
      </w:r>
      <w:r w:rsidRPr="00BB358B">
        <w:rPr>
          <w:rFonts w:ascii="Palatino Linotype" w:hAnsi="Palatino Linotype"/>
          <w:noProof/>
          <w:sz w:val="18"/>
        </w:rPr>
        <w:tab/>
        <w:t xml:space="preserve">Amanat, F.; Nguyen, T.; Chromikova, V.; Strohmeier, S.; Stadlbauer, D.; Javier, A.; Jiang, K.; Asthagiri-Arunkumar, G.; Polanco, J.; Bermudez-Gonzalez, M.; et al. A serological assay to detect SARS-CoV-2 seroconversion in humans. </w:t>
      </w:r>
      <w:r w:rsidRPr="00BB358B">
        <w:rPr>
          <w:rFonts w:ascii="Palatino Linotype" w:hAnsi="Palatino Linotype"/>
          <w:i/>
          <w:iCs/>
          <w:noProof/>
          <w:sz w:val="18"/>
        </w:rPr>
        <w:t>medRxiv</w:t>
      </w:r>
      <w:r w:rsidRPr="00BB358B">
        <w:rPr>
          <w:rFonts w:ascii="Palatino Linotype" w:hAnsi="Palatino Linotype"/>
          <w:noProof/>
          <w:sz w:val="18"/>
        </w:rPr>
        <w:t xml:space="preserve"> </w:t>
      </w:r>
      <w:r w:rsidRPr="00BB358B">
        <w:rPr>
          <w:rFonts w:ascii="Palatino Linotype" w:hAnsi="Palatino Linotype"/>
          <w:b/>
          <w:bCs/>
          <w:noProof/>
          <w:sz w:val="18"/>
        </w:rPr>
        <w:t>2020</w:t>
      </w:r>
      <w:r w:rsidRPr="00BB358B">
        <w:rPr>
          <w:rFonts w:ascii="Palatino Linotype" w:hAnsi="Palatino Linotype"/>
          <w:noProof/>
          <w:sz w:val="18"/>
        </w:rPr>
        <w:t>, doi:10.1101/2020.03.17.20037713.</w:t>
      </w:r>
    </w:p>
    <w:p w14:paraId="3E110608" w14:textId="77777777" w:rsidR="00BB358B" w:rsidRPr="00BB358B" w:rsidRDefault="00BB358B" w:rsidP="00BB358B">
      <w:pPr>
        <w:widowControl w:val="0"/>
        <w:autoSpaceDE w:val="0"/>
        <w:autoSpaceDN w:val="0"/>
        <w:adjustRightInd w:val="0"/>
        <w:spacing w:line="240" w:lineRule="auto"/>
        <w:ind w:left="640" w:hanging="640"/>
        <w:rPr>
          <w:rFonts w:ascii="Palatino Linotype" w:hAnsi="Palatino Linotype"/>
          <w:noProof/>
          <w:sz w:val="18"/>
        </w:rPr>
      </w:pPr>
      <w:r w:rsidRPr="00BB358B">
        <w:rPr>
          <w:rFonts w:ascii="Palatino Linotype" w:hAnsi="Palatino Linotype"/>
          <w:noProof/>
          <w:sz w:val="18"/>
        </w:rPr>
        <w:t xml:space="preserve">24. </w:t>
      </w:r>
      <w:r w:rsidRPr="00BB358B">
        <w:rPr>
          <w:rFonts w:ascii="Palatino Linotype" w:hAnsi="Palatino Linotype"/>
          <w:noProof/>
          <w:sz w:val="18"/>
        </w:rPr>
        <w:tab/>
        <w:t xml:space="preserve">Chen, X; Li, R; Pan, Z; Qian, C; Yang, Y; You, R; Zhao, J; Liu, P; Gao, L; Li, Z; Huang, Q, Xu, L; Tang, J; Tian, Q; Yao, W; Hu, L; Yan, X; Zhou, Z; Wu, Y; Deng, K; Zhang, Z; Qian, Z, Chen, Y; Ye, L. Human monoclonal antibodies block the binding of SARS-CoV-2 Spike protein to angiotensin converting enzyme 2. </w:t>
      </w:r>
      <w:r w:rsidRPr="00BB358B">
        <w:rPr>
          <w:rFonts w:ascii="Palatino Linotype" w:hAnsi="Palatino Linotype"/>
          <w:i/>
          <w:iCs/>
          <w:noProof/>
          <w:sz w:val="18"/>
        </w:rPr>
        <w:t>medRxiv</w:t>
      </w:r>
      <w:r w:rsidRPr="00BB358B">
        <w:rPr>
          <w:rFonts w:ascii="Palatino Linotype" w:hAnsi="Palatino Linotype"/>
          <w:noProof/>
          <w:sz w:val="18"/>
        </w:rPr>
        <w:t xml:space="preserve"> </w:t>
      </w:r>
      <w:r w:rsidRPr="00BB358B">
        <w:rPr>
          <w:rFonts w:ascii="Palatino Linotype" w:hAnsi="Palatino Linotype"/>
          <w:b/>
          <w:bCs/>
          <w:noProof/>
          <w:sz w:val="18"/>
        </w:rPr>
        <w:t>2020</w:t>
      </w:r>
      <w:r w:rsidRPr="00BB358B">
        <w:rPr>
          <w:rFonts w:ascii="Palatino Linotype" w:hAnsi="Palatino Linotype"/>
          <w:noProof/>
          <w:sz w:val="18"/>
        </w:rPr>
        <w:t>, doi:https://doi.org/10.1101/2020.04.06.20055475.</w:t>
      </w:r>
    </w:p>
    <w:p w14:paraId="2E2127D4" w14:textId="77777777" w:rsidR="00BB358B" w:rsidRPr="00BB358B" w:rsidRDefault="00BB358B" w:rsidP="00BB358B">
      <w:pPr>
        <w:widowControl w:val="0"/>
        <w:autoSpaceDE w:val="0"/>
        <w:autoSpaceDN w:val="0"/>
        <w:adjustRightInd w:val="0"/>
        <w:spacing w:line="240" w:lineRule="auto"/>
        <w:ind w:left="640" w:hanging="640"/>
        <w:rPr>
          <w:rFonts w:ascii="Palatino Linotype" w:hAnsi="Palatino Linotype"/>
          <w:noProof/>
          <w:sz w:val="18"/>
        </w:rPr>
      </w:pPr>
      <w:r w:rsidRPr="00BB358B">
        <w:rPr>
          <w:rFonts w:ascii="Palatino Linotype" w:hAnsi="Palatino Linotype"/>
          <w:noProof/>
          <w:sz w:val="18"/>
        </w:rPr>
        <w:t xml:space="preserve">25. </w:t>
      </w:r>
      <w:r w:rsidRPr="00BB358B">
        <w:rPr>
          <w:rFonts w:ascii="Palatino Linotype" w:hAnsi="Palatino Linotype"/>
          <w:noProof/>
          <w:sz w:val="18"/>
        </w:rPr>
        <w:tab/>
        <w:t xml:space="preserve">Walls, A.C.; Park, Y.J.; Tortorici, M.A.; Wall, A.; McGuire, A.T.; Veesler, D. Structure, Function, and Antigenicity of the SARS-CoV-2 Spike Glycoprotein. </w:t>
      </w:r>
      <w:r w:rsidRPr="00BB358B">
        <w:rPr>
          <w:rFonts w:ascii="Palatino Linotype" w:hAnsi="Palatino Linotype"/>
          <w:i/>
          <w:iCs/>
          <w:noProof/>
          <w:sz w:val="18"/>
        </w:rPr>
        <w:t>Cell</w:t>
      </w:r>
      <w:r w:rsidRPr="00BB358B">
        <w:rPr>
          <w:rFonts w:ascii="Palatino Linotype" w:hAnsi="Palatino Linotype"/>
          <w:noProof/>
          <w:sz w:val="18"/>
        </w:rPr>
        <w:t xml:space="preserve"> </w:t>
      </w:r>
      <w:r w:rsidRPr="00BB358B">
        <w:rPr>
          <w:rFonts w:ascii="Palatino Linotype" w:hAnsi="Palatino Linotype"/>
          <w:b/>
          <w:bCs/>
          <w:noProof/>
          <w:sz w:val="18"/>
        </w:rPr>
        <w:t>2020</w:t>
      </w:r>
      <w:r w:rsidRPr="00BB358B">
        <w:rPr>
          <w:rFonts w:ascii="Palatino Linotype" w:hAnsi="Palatino Linotype"/>
          <w:noProof/>
          <w:sz w:val="18"/>
        </w:rPr>
        <w:t xml:space="preserve">, </w:t>
      </w:r>
      <w:r w:rsidRPr="00BB358B">
        <w:rPr>
          <w:rFonts w:ascii="Palatino Linotype" w:hAnsi="Palatino Linotype"/>
          <w:i/>
          <w:iCs/>
          <w:noProof/>
          <w:sz w:val="18"/>
        </w:rPr>
        <w:t>181</w:t>
      </w:r>
      <w:r w:rsidRPr="00BB358B">
        <w:rPr>
          <w:rFonts w:ascii="Palatino Linotype" w:hAnsi="Palatino Linotype"/>
          <w:noProof/>
          <w:sz w:val="18"/>
        </w:rPr>
        <w:t xml:space="preserve">, 281–292, </w:t>
      </w:r>
      <w:r w:rsidRPr="00BB358B">
        <w:rPr>
          <w:rFonts w:ascii="Palatino Linotype" w:hAnsi="Palatino Linotype"/>
          <w:noProof/>
          <w:sz w:val="18"/>
        </w:rPr>
        <w:lastRenderedPageBreak/>
        <w:t>doi:10.1016/j.cell.2020.02.058.</w:t>
      </w:r>
    </w:p>
    <w:p w14:paraId="4901B3C0" w14:textId="77777777" w:rsidR="00BB358B" w:rsidRPr="00BB358B" w:rsidRDefault="00BB358B" w:rsidP="00BB358B">
      <w:pPr>
        <w:widowControl w:val="0"/>
        <w:autoSpaceDE w:val="0"/>
        <w:autoSpaceDN w:val="0"/>
        <w:adjustRightInd w:val="0"/>
        <w:spacing w:line="240" w:lineRule="auto"/>
        <w:ind w:left="640" w:hanging="640"/>
        <w:rPr>
          <w:rFonts w:ascii="Palatino Linotype" w:hAnsi="Palatino Linotype"/>
          <w:noProof/>
          <w:sz w:val="18"/>
        </w:rPr>
      </w:pPr>
      <w:r w:rsidRPr="00BB358B">
        <w:rPr>
          <w:rFonts w:ascii="Palatino Linotype" w:hAnsi="Palatino Linotype"/>
          <w:noProof/>
          <w:sz w:val="18"/>
        </w:rPr>
        <w:t xml:space="preserve">26. </w:t>
      </w:r>
      <w:r w:rsidRPr="00BB358B">
        <w:rPr>
          <w:rFonts w:ascii="Palatino Linotype" w:hAnsi="Palatino Linotype"/>
          <w:noProof/>
          <w:sz w:val="18"/>
        </w:rPr>
        <w:tab/>
        <w:t xml:space="preserve">Letko, M.; Marzi, A.; Munster, V. Functional assessment of cell entry and receptor usage for SARS-CoV-2 and other lineage B betacoronaviruses. </w:t>
      </w:r>
      <w:r w:rsidRPr="00BB358B">
        <w:rPr>
          <w:rFonts w:ascii="Palatino Linotype" w:hAnsi="Palatino Linotype"/>
          <w:i/>
          <w:iCs/>
          <w:noProof/>
          <w:sz w:val="18"/>
        </w:rPr>
        <w:t>Nat. Microbiol.</w:t>
      </w:r>
      <w:r w:rsidRPr="00BB358B">
        <w:rPr>
          <w:rFonts w:ascii="Palatino Linotype" w:hAnsi="Palatino Linotype"/>
          <w:noProof/>
          <w:sz w:val="18"/>
        </w:rPr>
        <w:t xml:space="preserve"> </w:t>
      </w:r>
      <w:r w:rsidRPr="00BB358B">
        <w:rPr>
          <w:rFonts w:ascii="Palatino Linotype" w:hAnsi="Palatino Linotype"/>
          <w:b/>
          <w:bCs/>
          <w:noProof/>
          <w:sz w:val="18"/>
        </w:rPr>
        <w:t>2020</w:t>
      </w:r>
      <w:r w:rsidRPr="00BB358B">
        <w:rPr>
          <w:rFonts w:ascii="Palatino Linotype" w:hAnsi="Palatino Linotype"/>
          <w:noProof/>
          <w:sz w:val="18"/>
        </w:rPr>
        <w:t xml:space="preserve">, </w:t>
      </w:r>
      <w:r w:rsidRPr="00BB358B">
        <w:rPr>
          <w:rFonts w:ascii="Palatino Linotype" w:hAnsi="Palatino Linotype"/>
          <w:i/>
          <w:iCs/>
          <w:noProof/>
          <w:sz w:val="18"/>
        </w:rPr>
        <w:t>5</w:t>
      </w:r>
      <w:r w:rsidRPr="00BB358B">
        <w:rPr>
          <w:rFonts w:ascii="Palatino Linotype" w:hAnsi="Palatino Linotype"/>
          <w:noProof/>
          <w:sz w:val="18"/>
        </w:rPr>
        <w:t>, 562–569, doi:10.1038/s41564-020-0688-y.</w:t>
      </w:r>
    </w:p>
    <w:p w14:paraId="6159AE61" w14:textId="77777777" w:rsidR="00BB358B" w:rsidRPr="00BB358B" w:rsidRDefault="00BB358B" w:rsidP="00BB358B">
      <w:pPr>
        <w:widowControl w:val="0"/>
        <w:autoSpaceDE w:val="0"/>
        <w:autoSpaceDN w:val="0"/>
        <w:adjustRightInd w:val="0"/>
        <w:spacing w:line="240" w:lineRule="auto"/>
        <w:ind w:left="640" w:hanging="640"/>
        <w:rPr>
          <w:rFonts w:ascii="Palatino Linotype" w:hAnsi="Palatino Linotype"/>
          <w:noProof/>
          <w:sz w:val="18"/>
        </w:rPr>
      </w:pPr>
      <w:r w:rsidRPr="00BB358B">
        <w:rPr>
          <w:rFonts w:ascii="Palatino Linotype" w:hAnsi="Palatino Linotype"/>
          <w:noProof/>
          <w:sz w:val="18"/>
        </w:rPr>
        <w:t xml:space="preserve">27. </w:t>
      </w:r>
      <w:r w:rsidRPr="00BB358B">
        <w:rPr>
          <w:rFonts w:ascii="Palatino Linotype" w:hAnsi="Palatino Linotype"/>
          <w:noProof/>
          <w:sz w:val="18"/>
        </w:rPr>
        <w:tab/>
        <w:t xml:space="preserve">Fukushi, S.; Mizutani, T.; Saijo, M.; Matsuyama, S.; Miyajima, N.; Taguchi, F.; Itamura, S.; Kurane, I.; Morikawa, S. Vesicular stomatitis virus pseudotyped with severe acute respiratory syndrome coronavirus spike protein. </w:t>
      </w:r>
      <w:r w:rsidRPr="00BB358B">
        <w:rPr>
          <w:rFonts w:ascii="Palatino Linotype" w:hAnsi="Palatino Linotype"/>
          <w:i/>
          <w:iCs/>
          <w:noProof/>
          <w:sz w:val="18"/>
        </w:rPr>
        <w:t>J. Gen. Virol.</w:t>
      </w:r>
      <w:r w:rsidRPr="00BB358B">
        <w:rPr>
          <w:rFonts w:ascii="Palatino Linotype" w:hAnsi="Palatino Linotype"/>
          <w:noProof/>
          <w:sz w:val="18"/>
        </w:rPr>
        <w:t xml:space="preserve"> </w:t>
      </w:r>
      <w:r w:rsidRPr="00BB358B">
        <w:rPr>
          <w:rFonts w:ascii="Palatino Linotype" w:hAnsi="Palatino Linotype"/>
          <w:b/>
          <w:bCs/>
          <w:noProof/>
          <w:sz w:val="18"/>
        </w:rPr>
        <w:t>2005</w:t>
      </w:r>
      <w:r w:rsidRPr="00BB358B">
        <w:rPr>
          <w:rFonts w:ascii="Palatino Linotype" w:hAnsi="Palatino Linotype"/>
          <w:noProof/>
          <w:sz w:val="18"/>
        </w:rPr>
        <w:t xml:space="preserve">, </w:t>
      </w:r>
      <w:r w:rsidRPr="00BB358B">
        <w:rPr>
          <w:rFonts w:ascii="Palatino Linotype" w:hAnsi="Palatino Linotype"/>
          <w:i/>
          <w:iCs/>
          <w:noProof/>
          <w:sz w:val="18"/>
        </w:rPr>
        <w:t>86</w:t>
      </w:r>
      <w:r w:rsidRPr="00BB358B">
        <w:rPr>
          <w:rFonts w:ascii="Palatino Linotype" w:hAnsi="Palatino Linotype"/>
          <w:noProof/>
          <w:sz w:val="18"/>
        </w:rPr>
        <w:t>, 2269–2274, doi:10.1099/vir.0.80955-0.</w:t>
      </w:r>
    </w:p>
    <w:p w14:paraId="4883B314" w14:textId="77777777" w:rsidR="00BB358B" w:rsidRPr="00BB358B" w:rsidRDefault="00BB358B" w:rsidP="00BB358B">
      <w:pPr>
        <w:widowControl w:val="0"/>
        <w:autoSpaceDE w:val="0"/>
        <w:autoSpaceDN w:val="0"/>
        <w:adjustRightInd w:val="0"/>
        <w:spacing w:line="240" w:lineRule="auto"/>
        <w:ind w:left="640" w:hanging="640"/>
        <w:rPr>
          <w:rFonts w:ascii="Palatino Linotype" w:hAnsi="Palatino Linotype"/>
          <w:noProof/>
          <w:sz w:val="18"/>
        </w:rPr>
      </w:pPr>
      <w:r w:rsidRPr="00BB358B">
        <w:rPr>
          <w:rFonts w:ascii="Palatino Linotype" w:hAnsi="Palatino Linotype"/>
          <w:noProof/>
          <w:sz w:val="18"/>
        </w:rPr>
        <w:t xml:space="preserve">28. </w:t>
      </w:r>
      <w:r w:rsidRPr="00BB358B">
        <w:rPr>
          <w:rFonts w:ascii="Palatino Linotype" w:hAnsi="Palatino Linotype"/>
          <w:noProof/>
          <w:sz w:val="18"/>
        </w:rPr>
        <w:tab/>
        <w:t xml:space="preserve">Temperton, N.J.; Chan, P.K.; Simmons, G.; Zambon, M.C.; Tedder, R.S.; Takeuchi, Y.; Weiss, R.A. Longitudinally profiling neutralizing antibody response to SARS coronavirus with pseudotypes. </w:t>
      </w:r>
      <w:r w:rsidRPr="00BB358B">
        <w:rPr>
          <w:rFonts w:ascii="Palatino Linotype" w:hAnsi="Palatino Linotype"/>
          <w:i/>
          <w:iCs/>
          <w:noProof/>
          <w:sz w:val="18"/>
        </w:rPr>
        <w:t>Emerg. Infect. Dis.</w:t>
      </w:r>
      <w:r w:rsidRPr="00BB358B">
        <w:rPr>
          <w:rFonts w:ascii="Palatino Linotype" w:hAnsi="Palatino Linotype"/>
          <w:noProof/>
          <w:sz w:val="18"/>
        </w:rPr>
        <w:t xml:space="preserve"> </w:t>
      </w:r>
      <w:r w:rsidRPr="00BB358B">
        <w:rPr>
          <w:rFonts w:ascii="Palatino Linotype" w:hAnsi="Palatino Linotype"/>
          <w:b/>
          <w:bCs/>
          <w:noProof/>
          <w:sz w:val="18"/>
        </w:rPr>
        <w:t>2005</w:t>
      </w:r>
      <w:r w:rsidRPr="00BB358B">
        <w:rPr>
          <w:rFonts w:ascii="Palatino Linotype" w:hAnsi="Palatino Linotype"/>
          <w:noProof/>
          <w:sz w:val="18"/>
        </w:rPr>
        <w:t xml:space="preserve">, </w:t>
      </w:r>
      <w:r w:rsidRPr="00BB358B">
        <w:rPr>
          <w:rFonts w:ascii="Palatino Linotype" w:hAnsi="Palatino Linotype"/>
          <w:i/>
          <w:iCs/>
          <w:noProof/>
          <w:sz w:val="18"/>
        </w:rPr>
        <w:t>11</w:t>
      </w:r>
      <w:r w:rsidRPr="00BB358B">
        <w:rPr>
          <w:rFonts w:ascii="Palatino Linotype" w:hAnsi="Palatino Linotype"/>
          <w:noProof/>
          <w:sz w:val="18"/>
        </w:rPr>
        <w:t>, doi:10.3201/eid1103.040906.</w:t>
      </w:r>
    </w:p>
    <w:p w14:paraId="7F79D90F" w14:textId="77777777" w:rsidR="00BB358B" w:rsidRPr="00BB358B" w:rsidRDefault="00BB358B" w:rsidP="00BB358B">
      <w:pPr>
        <w:widowControl w:val="0"/>
        <w:autoSpaceDE w:val="0"/>
        <w:autoSpaceDN w:val="0"/>
        <w:adjustRightInd w:val="0"/>
        <w:spacing w:line="240" w:lineRule="auto"/>
        <w:ind w:left="640" w:hanging="640"/>
        <w:rPr>
          <w:rFonts w:ascii="Palatino Linotype" w:hAnsi="Palatino Linotype"/>
          <w:noProof/>
          <w:sz w:val="18"/>
        </w:rPr>
      </w:pPr>
      <w:r w:rsidRPr="00BB358B">
        <w:rPr>
          <w:rFonts w:ascii="Palatino Linotype" w:hAnsi="Palatino Linotype"/>
          <w:noProof/>
          <w:sz w:val="18"/>
        </w:rPr>
        <w:t xml:space="preserve">29. </w:t>
      </w:r>
      <w:r w:rsidRPr="00BB358B">
        <w:rPr>
          <w:rFonts w:ascii="Palatino Linotype" w:hAnsi="Palatino Linotype"/>
          <w:noProof/>
          <w:sz w:val="18"/>
        </w:rPr>
        <w:tab/>
        <w:t xml:space="preserve">Carnell, G.; Grehan, K.; Ferrara, F.; Molesti, E.; Temperton, N. An Optimized Method for the Production Using PEI, Titration and Neutralization of SARS-CoV Spike Luciferase Pseudotypes. </w:t>
      </w:r>
      <w:r w:rsidRPr="00BB358B">
        <w:rPr>
          <w:rFonts w:ascii="Palatino Linotype" w:hAnsi="Palatino Linotype"/>
          <w:i/>
          <w:iCs/>
          <w:noProof/>
          <w:sz w:val="18"/>
        </w:rPr>
        <w:t>BIO-PROTOCOL</w:t>
      </w:r>
      <w:r w:rsidRPr="00BB358B">
        <w:rPr>
          <w:rFonts w:ascii="Palatino Linotype" w:hAnsi="Palatino Linotype"/>
          <w:noProof/>
          <w:sz w:val="18"/>
        </w:rPr>
        <w:t xml:space="preserve"> </w:t>
      </w:r>
      <w:r w:rsidRPr="00BB358B">
        <w:rPr>
          <w:rFonts w:ascii="Palatino Linotype" w:hAnsi="Palatino Linotype"/>
          <w:b/>
          <w:bCs/>
          <w:noProof/>
          <w:sz w:val="18"/>
        </w:rPr>
        <w:t>2017</w:t>
      </w:r>
      <w:r w:rsidRPr="00BB358B">
        <w:rPr>
          <w:rFonts w:ascii="Palatino Linotype" w:hAnsi="Palatino Linotype"/>
          <w:noProof/>
          <w:sz w:val="18"/>
        </w:rPr>
        <w:t xml:space="preserve">, </w:t>
      </w:r>
      <w:r w:rsidRPr="00BB358B">
        <w:rPr>
          <w:rFonts w:ascii="Palatino Linotype" w:hAnsi="Palatino Linotype"/>
          <w:i/>
          <w:iCs/>
          <w:noProof/>
          <w:sz w:val="18"/>
        </w:rPr>
        <w:t>7</w:t>
      </w:r>
      <w:r w:rsidRPr="00BB358B">
        <w:rPr>
          <w:rFonts w:ascii="Palatino Linotype" w:hAnsi="Palatino Linotype"/>
          <w:noProof/>
          <w:sz w:val="18"/>
        </w:rPr>
        <w:t>, doi:10.21769/bioprotoc.2514.</w:t>
      </w:r>
    </w:p>
    <w:p w14:paraId="008909A4" w14:textId="77777777" w:rsidR="00BB358B" w:rsidRPr="00BB358B" w:rsidRDefault="00BB358B" w:rsidP="00BB358B">
      <w:pPr>
        <w:widowControl w:val="0"/>
        <w:autoSpaceDE w:val="0"/>
        <w:autoSpaceDN w:val="0"/>
        <w:adjustRightInd w:val="0"/>
        <w:spacing w:line="240" w:lineRule="auto"/>
        <w:ind w:left="640" w:hanging="640"/>
        <w:rPr>
          <w:rFonts w:ascii="Palatino Linotype" w:hAnsi="Palatino Linotype"/>
          <w:noProof/>
          <w:sz w:val="18"/>
        </w:rPr>
      </w:pPr>
      <w:r w:rsidRPr="00BB358B">
        <w:rPr>
          <w:rFonts w:ascii="Palatino Linotype" w:hAnsi="Palatino Linotype"/>
          <w:noProof/>
          <w:sz w:val="18"/>
        </w:rPr>
        <w:t xml:space="preserve">30. </w:t>
      </w:r>
      <w:r w:rsidRPr="00BB358B">
        <w:rPr>
          <w:rFonts w:ascii="Palatino Linotype" w:hAnsi="Palatino Linotype"/>
          <w:noProof/>
          <w:sz w:val="18"/>
        </w:rPr>
        <w:tab/>
        <w:t xml:space="preserve">Yan, K.X.; Tan, W.J.; Zhang, X.M.; Wang, H.J.; Li, Y.; Ruan, L. Development and application of a safe SARS-CoV neutralization assay based on lentiviral vectors pseudotyped with SARS-CoV spike protein. </w:t>
      </w:r>
      <w:r w:rsidRPr="00BB358B">
        <w:rPr>
          <w:rFonts w:ascii="Palatino Linotype" w:hAnsi="Palatino Linotype"/>
          <w:i/>
          <w:iCs/>
          <w:noProof/>
          <w:sz w:val="18"/>
        </w:rPr>
        <w:t>Bing Du Xue Bao</w:t>
      </w:r>
      <w:r w:rsidRPr="00BB358B">
        <w:rPr>
          <w:rFonts w:ascii="Palatino Linotype" w:hAnsi="Palatino Linotype"/>
          <w:noProof/>
          <w:sz w:val="18"/>
        </w:rPr>
        <w:t xml:space="preserve"> </w:t>
      </w:r>
      <w:r w:rsidRPr="00BB358B">
        <w:rPr>
          <w:rFonts w:ascii="Palatino Linotype" w:hAnsi="Palatino Linotype"/>
          <w:b/>
          <w:bCs/>
          <w:noProof/>
          <w:sz w:val="18"/>
        </w:rPr>
        <w:t>2007</w:t>
      </w:r>
      <w:r w:rsidRPr="00BB358B">
        <w:rPr>
          <w:rFonts w:ascii="Palatino Linotype" w:hAnsi="Palatino Linotype"/>
          <w:noProof/>
          <w:sz w:val="18"/>
        </w:rPr>
        <w:t xml:space="preserve">, </w:t>
      </w:r>
      <w:r w:rsidRPr="00BB358B">
        <w:rPr>
          <w:rFonts w:ascii="Palatino Linotype" w:hAnsi="Palatino Linotype"/>
          <w:i/>
          <w:iCs/>
          <w:noProof/>
          <w:sz w:val="18"/>
        </w:rPr>
        <w:t>23</w:t>
      </w:r>
      <w:r w:rsidRPr="00BB358B">
        <w:rPr>
          <w:rFonts w:ascii="Palatino Linotype" w:hAnsi="Palatino Linotype"/>
          <w:noProof/>
          <w:sz w:val="18"/>
        </w:rPr>
        <w:t>, 440–446.</w:t>
      </w:r>
    </w:p>
    <w:p w14:paraId="24438F5A" w14:textId="77777777" w:rsidR="00BB358B" w:rsidRPr="00BB358B" w:rsidRDefault="00BB358B" w:rsidP="00BB358B">
      <w:pPr>
        <w:widowControl w:val="0"/>
        <w:autoSpaceDE w:val="0"/>
        <w:autoSpaceDN w:val="0"/>
        <w:adjustRightInd w:val="0"/>
        <w:spacing w:line="240" w:lineRule="auto"/>
        <w:ind w:left="640" w:hanging="640"/>
        <w:rPr>
          <w:rFonts w:ascii="Palatino Linotype" w:hAnsi="Palatino Linotype"/>
          <w:noProof/>
          <w:sz w:val="18"/>
        </w:rPr>
      </w:pPr>
      <w:r w:rsidRPr="00BB358B">
        <w:rPr>
          <w:rFonts w:ascii="Palatino Linotype" w:hAnsi="Palatino Linotype"/>
          <w:noProof/>
          <w:sz w:val="18"/>
        </w:rPr>
        <w:t xml:space="preserve">31. </w:t>
      </w:r>
      <w:r w:rsidRPr="00BB358B">
        <w:rPr>
          <w:rFonts w:ascii="Palatino Linotype" w:hAnsi="Palatino Linotype"/>
          <w:noProof/>
          <w:sz w:val="18"/>
        </w:rPr>
        <w:tab/>
        <w:t xml:space="preserve">Grehan, K.; Ferrara, F.; Temperton, N. An optimised method for the production of MERS-CoV spike expressing viral pseudotypes. </w:t>
      </w:r>
      <w:r w:rsidRPr="00BB358B">
        <w:rPr>
          <w:rFonts w:ascii="Palatino Linotype" w:hAnsi="Palatino Linotype"/>
          <w:i/>
          <w:iCs/>
          <w:noProof/>
          <w:sz w:val="18"/>
        </w:rPr>
        <w:t>MethodsX</w:t>
      </w:r>
      <w:r w:rsidRPr="00BB358B">
        <w:rPr>
          <w:rFonts w:ascii="Palatino Linotype" w:hAnsi="Palatino Linotype"/>
          <w:noProof/>
          <w:sz w:val="18"/>
        </w:rPr>
        <w:t xml:space="preserve"> </w:t>
      </w:r>
      <w:r w:rsidRPr="00BB358B">
        <w:rPr>
          <w:rFonts w:ascii="Palatino Linotype" w:hAnsi="Palatino Linotype"/>
          <w:b/>
          <w:bCs/>
          <w:noProof/>
          <w:sz w:val="18"/>
        </w:rPr>
        <w:t>2015</w:t>
      </w:r>
      <w:r w:rsidRPr="00BB358B">
        <w:rPr>
          <w:rFonts w:ascii="Palatino Linotype" w:hAnsi="Palatino Linotype"/>
          <w:noProof/>
          <w:sz w:val="18"/>
        </w:rPr>
        <w:t xml:space="preserve">, </w:t>
      </w:r>
      <w:r w:rsidRPr="00BB358B">
        <w:rPr>
          <w:rFonts w:ascii="Palatino Linotype" w:hAnsi="Palatino Linotype"/>
          <w:i/>
          <w:iCs/>
          <w:noProof/>
          <w:sz w:val="18"/>
        </w:rPr>
        <w:t>2</w:t>
      </w:r>
      <w:r w:rsidRPr="00BB358B">
        <w:rPr>
          <w:rFonts w:ascii="Palatino Linotype" w:hAnsi="Palatino Linotype"/>
          <w:noProof/>
          <w:sz w:val="18"/>
        </w:rPr>
        <w:t>, 379–384, doi:10.1016/j.mex.2015.09.003.</w:t>
      </w:r>
    </w:p>
    <w:p w14:paraId="4EDF4111" w14:textId="77777777" w:rsidR="00BB358B" w:rsidRPr="00BB358B" w:rsidRDefault="00BB358B" w:rsidP="00BB358B">
      <w:pPr>
        <w:widowControl w:val="0"/>
        <w:autoSpaceDE w:val="0"/>
        <w:autoSpaceDN w:val="0"/>
        <w:adjustRightInd w:val="0"/>
        <w:spacing w:line="240" w:lineRule="auto"/>
        <w:ind w:left="640" w:hanging="640"/>
        <w:rPr>
          <w:rFonts w:ascii="Palatino Linotype" w:hAnsi="Palatino Linotype"/>
          <w:noProof/>
          <w:sz w:val="18"/>
        </w:rPr>
      </w:pPr>
      <w:r w:rsidRPr="00BB358B">
        <w:rPr>
          <w:rFonts w:ascii="Palatino Linotype" w:hAnsi="Palatino Linotype"/>
          <w:noProof/>
          <w:sz w:val="18"/>
        </w:rPr>
        <w:t xml:space="preserve">32. </w:t>
      </w:r>
      <w:r w:rsidRPr="00BB358B">
        <w:rPr>
          <w:rFonts w:ascii="Palatino Linotype" w:hAnsi="Palatino Linotype"/>
          <w:noProof/>
          <w:sz w:val="18"/>
        </w:rPr>
        <w:tab/>
        <w:t xml:space="preserve">Lester, S.; Harcourt, J.; Whitt, M.; Al-Abdely, H.M.; Midgley, C.M.; Alkhamis, A.M.; Aziz Jokhdar, H.A.; Assiri, A.M.; Tamin, A.; Thornburg, N. Middle East respiratory coronavirus (MERS-CoV) spike (S) protein vesicular stomatitis virus pseudoparticle neutralization assays offer a reliable alternative to the conventional neutralization assay in human seroepidemiological studies. </w:t>
      </w:r>
      <w:r w:rsidRPr="00BB358B">
        <w:rPr>
          <w:rFonts w:ascii="Palatino Linotype" w:hAnsi="Palatino Linotype"/>
          <w:i/>
          <w:iCs/>
          <w:noProof/>
          <w:sz w:val="18"/>
        </w:rPr>
        <w:t>Access Microbiol.</w:t>
      </w:r>
      <w:r w:rsidRPr="00BB358B">
        <w:rPr>
          <w:rFonts w:ascii="Palatino Linotype" w:hAnsi="Palatino Linotype"/>
          <w:noProof/>
          <w:sz w:val="18"/>
        </w:rPr>
        <w:t xml:space="preserve"> </w:t>
      </w:r>
      <w:r w:rsidRPr="00BB358B">
        <w:rPr>
          <w:rFonts w:ascii="Palatino Linotype" w:hAnsi="Palatino Linotype"/>
          <w:b/>
          <w:bCs/>
          <w:noProof/>
          <w:sz w:val="18"/>
        </w:rPr>
        <w:t>2019</w:t>
      </w:r>
      <w:r w:rsidRPr="00BB358B">
        <w:rPr>
          <w:rFonts w:ascii="Palatino Linotype" w:hAnsi="Palatino Linotype"/>
          <w:noProof/>
          <w:sz w:val="18"/>
        </w:rPr>
        <w:t xml:space="preserve">, </w:t>
      </w:r>
      <w:r w:rsidRPr="00BB358B">
        <w:rPr>
          <w:rFonts w:ascii="Palatino Linotype" w:hAnsi="Palatino Linotype"/>
          <w:i/>
          <w:iCs/>
          <w:noProof/>
          <w:sz w:val="18"/>
        </w:rPr>
        <w:t>9</w:t>
      </w:r>
      <w:r w:rsidRPr="00BB358B">
        <w:rPr>
          <w:rFonts w:ascii="Palatino Linotype" w:hAnsi="Palatino Linotype"/>
          <w:noProof/>
          <w:sz w:val="18"/>
        </w:rPr>
        <w:t>, doi:10.1099/acmi.0.000057.</w:t>
      </w:r>
    </w:p>
    <w:p w14:paraId="65D0188E" w14:textId="77777777" w:rsidR="00BB358B" w:rsidRPr="00BB358B" w:rsidRDefault="00BB358B" w:rsidP="00BB358B">
      <w:pPr>
        <w:widowControl w:val="0"/>
        <w:autoSpaceDE w:val="0"/>
        <w:autoSpaceDN w:val="0"/>
        <w:adjustRightInd w:val="0"/>
        <w:spacing w:line="240" w:lineRule="auto"/>
        <w:ind w:left="640" w:hanging="640"/>
        <w:rPr>
          <w:rFonts w:ascii="Palatino Linotype" w:hAnsi="Palatino Linotype"/>
          <w:noProof/>
          <w:sz w:val="18"/>
        </w:rPr>
      </w:pPr>
      <w:r w:rsidRPr="00BB358B">
        <w:rPr>
          <w:rFonts w:ascii="Palatino Linotype" w:hAnsi="Palatino Linotype"/>
          <w:noProof/>
          <w:sz w:val="18"/>
        </w:rPr>
        <w:t xml:space="preserve">33. </w:t>
      </w:r>
      <w:r w:rsidRPr="00BB358B">
        <w:rPr>
          <w:rFonts w:ascii="Palatino Linotype" w:hAnsi="Palatino Linotype"/>
          <w:noProof/>
          <w:sz w:val="18"/>
        </w:rPr>
        <w:tab/>
        <w:t xml:space="preserve">Millet, J.; Whittaker, G. Murine Leukemia Virus (MLV)-based Coronavirus Spike-pseudotyped Particle Production and Infection. </w:t>
      </w:r>
      <w:r w:rsidRPr="00BB358B">
        <w:rPr>
          <w:rFonts w:ascii="Palatino Linotype" w:hAnsi="Palatino Linotype"/>
          <w:i/>
          <w:iCs/>
          <w:noProof/>
          <w:sz w:val="18"/>
        </w:rPr>
        <w:t>BIO-PROTOCOL</w:t>
      </w:r>
      <w:r w:rsidRPr="00BB358B">
        <w:rPr>
          <w:rFonts w:ascii="Palatino Linotype" w:hAnsi="Palatino Linotype"/>
          <w:noProof/>
          <w:sz w:val="18"/>
        </w:rPr>
        <w:t xml:space="preserve"> </w:t>
      </w:r>
      <w:r w:rsidRPr="00BB358B">
        <w:rPr>
          <w:rFonts w:ascii="Palatino Linotype" w:hAnsi="Palatino Linotype"/>
          <w:b/>
          <w:bCs/>
          <w:noProof/>
          <w:sz w:val="18"/>
        </w:rPr>
        <w:t>2016</w:t>
      </w:r>
      <w:r w:rsidRPr="00BB358B">
        <w:rPr>
          <w:rFonts w:ascii="Palatino Linotype" w:hAnsi="Palatino Linotype"/>
          <w:noProof/>
          <w:sz w:val="18"/>
        </w:rPr>
        <w:t xml:space="preserve">, </w:t>
      </w:r>
      <w:r w:rsidRPr="00BB358B">
        <w:rPr>
          <w:rFonts w:ascii="Palatino Linotype" w:hAnsi="Palatino Linotype"/>
          <w:i/>
          <w:iCs/>
          <w:noProof/>
          <w:sz w:val="18"/>
        </w:rPr>
        <w:t>6</w:t>
      </w:r>
      <w:r w:rsidRPr="00BB358B">
        <w:rPr>
          <w:rFonts w:ascii="Palatino Linotype" w:hAnsi="Palatino Linotype"/>
          <w:noProof/>
          <w:sz w:val="18"/>
        </w:rPr>
        <w:t>, doi:10.21769/bioprotoc.2035.</w:t>
      </w:r>
    </w:p>
    <w:p w14:paraId="7B4AECFA" w14:textId="77777777" w:rsidR="00BB358B" w:rsidRPr="00BB358B" w:rsidRDefault="00BB358B" w:rsidP="00BB358B">
      <w:pPr>
        <w:widowControl w:val="0"/>
        <w:autoSpaceDE w:val="0"/>
        <w:autoSpaceDN w:val="0"/>
        <w:adjustRightInd w:val="0"/>
        <w:spacing w:line="240" w:lineRule="auto"/>
        <w:ind w:left="640" w:hanging="640"/>
        <w:rPr>
          <w:rFonts w:ascii="Palatino Linotype" w:hAnsi="Palatino Linotype"/>
          <w:noProof/>
          <w:sz w:val="18"/>
        </w:rPr>
      </w:pPr>
      <w:r w:rsidRPr="00BB358B">
        <w:rPr>
          <w:rFonts w:ascii="Palatino Linotype" w:hAnsi="Palatino Linotype"/>
          <w:noProof/>
          <w:sz w:val="18"/>
        </w:rPr>
        <w:t xml:space="preserve">34. </w:t>
      </w:r>
      <w:r w:rsidRPr="00BB358B">
        <w:rPr>
          <w:rFonts w:ascii="Palatino Linotype" w:hAnsi="Palatino Linotype"/>
          <w:noProof/>
          <w:sz w:val="18"/>
        </w:rPr>
        <w:tab/>
        <w:t xml:space="preserve">Ou, X.; Liu, Y.; Lei, X.; Li, P.; Mi, D.; Ren, L.; Guo, L.; Guo, R.; Chen, T.; Hu, J.; et al. Characterization of spike glycoprotein of SARS-CoV-2 on virus entry and its immune cross-reactivity with SARS-CoV. </w:t>
      </w:r>
      <w:r w:rsidRPr="00BB358B">
        <w:rPr>
          <w:rFonts w:ascii="Palatino Linotype" w:hAnsi="Palatino Linotype"/>
          <w:i/>
          <w:iCs/>
          <w:noProof/>
          <w:sz w:val="18"/>
        </w:rPr>
        <w:t>Nat. Commun.</w:t>
      </w:r>
      <w:r w:rsidRPr="00BB358B">
        <w:rPr>
          <w:rFonts w:ascii="Palatino Linotype" w:hAnsi="Palatino Linotype"/>
          <w:noProof/>
          <w:sz w:val="18"/>
        </w:rPr>
        <w:t xml:space="preserve"> </w:t>
      </w:r>
      <w:r w:rsidRPr="00BB358B">
        <w:rPr>
          <w:rFonts w:ascii="Palatino Linotype" w:hAnsi="Palatino Linotype"/>
          <w:b/>
          <w:bCs/>
          <w:noProof/>
          <w:sz w:val="18"/>
        </w:rPr>
        <w:t>2020</w:t>
      </w:r>
      <w:r w:rsidRPr="00BB358B">
        <w:rPr>
          <w:rFonts w:ascii="Palatino Linotype" w:hAnsi="Palatino Linotype"/>
          <w:noProof/>
          <w:sz w:val="18"/>
        </w:rPr>
        <w:t xml:space="preserve">, </w:t>
      </w:r>
      <w:r w:rsidRPr="00BB358B">
        <w:rPr>
          <w:rFonts w:ascii="Palatino Linotype" w:hAnsi="Palatino Linotype"/>
          <w:i/>
          <w:iCs/>
          <w:noProof/>
          <w:sz w:val="18"/>
        </w:rPr>
        <w:t>11</w:t>
      </w:r>
      <w:r w:rsidRPr="00BB358B">
        <w:rPr>
          <w:rFonts w:ascii="Palatino Linotype" w:hAnsi="Palatino Linotype"/>
          <w:noProof/>
          <w:sz w:val="18"/>
        </w:rPr>
        <w:t>, doi:10.1038/s41467-020-15562-9.</w:t>
      </w:r>
    </w:p>
    <w:p w14:paraId="04723A85" w14:textId="77777777" w:rsidR="00BB358B" w:rsidRPr="00BB358B" w:rsidRDefault="00BB358B" w:rsidP="00BB358B">
      <w:pPr>
        <w:widowControl w:val="0"/>
        <w:autoSpaceDE w:val="0"/>
        <w:autoSpaceDN w:val="0"/>
        <w:adjustRightInd w:val="0"/>
        <w:spacing w:line="240" w:lineRule="auto"/>
        <w:ind w:left="640" w:hanging="640"/>
        <w:rPr>
          <w:rFonts w:ascii="Palatino Linotype" w:hAnsi="Palatino Linotype"/>
          <w:noProof/>
          <w:sz w:val="18"/>
        </w:rPr>
      </w:pPr>
      <w:r w:rsidRPr="00BB358B">
        <w:rPr>
          <w:rFonts w:ascii="Palatino Linotype" w:hAnsi="Palatino Linotype"/>
          <w:noProof/>
          <w:sz w:val="18"/>
        </w:rPr>
        <w:t xml:space="preserve">35. </w:t>
      </w:r>
      <w:r w:rsidRPr="00BB358B">
        <w:rPr>
          <w:rFonts w:ascii="Palatino Linotype" w:hAnsi="Palatino Linotype"/>
          <w:noProof/>
          <w:sz w:val="18"/>
        </w:rPr>
        <w:tab/>
        <w:t xml:space="preserve">Quinlan, B.D.; Mou, H.; Zhang, L.; Guo, Y.; He, W.; Ojha, A.; Parcells, M.S.; Luo, G.; Li, W.; Zhong, G.; et al. The SARS-CoV-2 receptor-binding domain elicits a potent neutralizing response without antibody-dependent enhancement. </w:t>
      </w:r>
      <w:r w:rsidRPr="00BB358B">
        <w:rPr>
          <w:rFonts w:ascii="Palatino Linotype" w:hAnsi="Palatino Linotype"/>
          <w:i/>
          <w:iCs/>
          <w:noProof/>
          <w:sz w:val="18"/>
        </w:rPr>
        <w:t>bioRxiv</w:t>
      </w:r>
      <w:r w:rsidRPr="00BB358B">
        <w:rPr>
          <w:rFonts w:ascii="Palatino Linotype" w:hAnsi="Palatino Linotype"/>
          <w:noProof/>
          <w:sz w:val="18"/>
        </w:rPr>
        <w:t xml:space="preserve"> </w:t>
      </w:r>
      <w:r w:rsidRPr="00BB358B">
        <w:rPr>
          <w:rFonts w:ascii="Palatino Linotype" w:hAnsi="Palatino Linotype"/>
          <w:b/>
          <w:bCs/>
          <w:noProof/>
          <w:sz w:val="18"/>
        </w:rPr>
        <w:t>2020</w:t>
      </w:r>
      <w:r w:rsidRPr="00BB358B">
        <w:rPr>
          <w:rFonts w:ascii="Palatino Linotype" w:hAnsi="Palatino Linotype"/>
          <w:noProof/>
          <w:sz w:val="18"/>
        </w:rPr>
        <w:t>, 2020.04.10.036418, doi:10.1101/2020.04.10.036418.</w:t>
      </w:r>
    </w:p>
    <w:p w14:paraId="2D3BB1FF" w14:textId="77777777" w:rsidR="00BB358B" w:rsidRPr="00BB358B" w:rsidRDefault="00BB358B" w:rsidP="00BB358B">
      <w:pPr>
        <w:widowControl w:val="0"/>
        <w:autoSpaceDE w:val="0"/>
        <w:autoSpaceDN w:val="0"/>
        <w:adjustRightInd w:val="0"/>
        <w:spacing w:line="240" w:lineRule="auto"/>
        <w:ind w:left="640" w:hanging="640"/>
        <w:rPr>
          <w:rFonts w:ascii="Palatino Linotype" w:hAnsi="Palatino Linotype"/>
          <w:noProof/>
          <w:sz w:val="18"/>
        </w:rPr>
      </w:pPr>
      <w:r w:rsidRPr="00BB358B">
        <w:rPr>
          <w:rFonts w:ascii="Palatino Linotype" w:hAnsi="Palatino Linotype"/>
          <w:noProof/>
          <w:sz w:val="18"/>
        </w:rPr>
        <w:t xml:space="preserve">36. </w:t>
      </w:r>
      <w:r w:rsidRPr="00BB358B">
        <w:rPr>
          <w:rFonts w:ascii="Palatino Linotype" w:hAnsi="Palatino Linotype"/>
          <w:noProof/>
          <w:sz w:val="18"/>
        </w:rPr>
        <w:tab/>
        <w:t xml:space="preserve">Xiong, H.; Wu, Y.; Cao, J.; Yang, R.; Ma, J.; Qiao, X.; Yao, X.; Zhang, B.; Zhang, Y.; Hou, W.; et al. Robust neutralization assay based on SARS-CoV-2 S-bearing vesicular stomatitis virus (VSV) pseudovirus and ACE2-overexpressed BHK21 cells. </w:t>
      </w:r>
      <w:r w:rsidRPr="00BB358B">
        <w:rPr>
          <w:rFonts w:ascii="Palatino Linotype" w:hAnsi="Palatino Linotype"/>
          <w:i/>
          <w:iCs/>
          <w:noProof/>
          <w:sz w:val="18"/>
        </w:rPr>
        <w:t>bioRxiv</w:t>
      </w:r>
      <w:r w:rsidRPr="00BB358B">
        <w:rPr>
          <w:rFonts w:ascii="Palatino Linotype" w:hAnsi="Palatino Linotype"/>
          <w:noProof/>
          <w:sz w:val="18"/>
        </w:rPr>
        <w:t xml:space="preserve"> </w:t>
      </w:r>
      <w:r w:rsidRPr="00BB358B">
        <w:rPr>
          <w:rFonts w:ascii="Palatino Linotype" w:hAnsi="Palatino Linotype"/>
          <w:b/>
          <w:bCs/>
          <w:noProof/>
          <w:sz w:val="18"/>
        </w:rPr>
        <w:t>2020</w:t>
      </w:r>
      <w:r w:rsidRPr="00BB358B">
        <w:rPr>
          <w:rFonts w:ascii="Palatino Linotype" w:hAnsi="Palatino Linotype"/>
          <w:noProof/>
          <w:sz w:val="18"/>
        </w:rPr>
        <w:t>, 2020.04.08.026948, doi:10.1101/2020.04.08.026948.</w:t>
      </w:r>
    </w:p>
    <w:p w14:paraId="66284785" w14:textId="77777777" w:rsidR="00BB358B" w:rsidRPr="00BB358B" w:rsidRDefault="00BB358B" w:rsidP="00BB358B">
      <w:pPr>
        <w:widowControl w:val="0"/>
        <w:autoSpaceDE w:val="0"/>
        <w:autoSpaceDN w:val="0"/>
        <w:adjustRightInd w:val="0"/>
        <w:spacing w:line="240" w:lineRule="auto"/>
        <w:ind w:left="640" w:hanging="640"/>
        <w:rPr>
          <w:rFonts w:ascii="Palatino Linotype" w:hAnsi="Palatino Linotype"/>
          <w:noProof/>
          <w:sz w:val="18"/>
        </w:rPr>
      </w:pPr>
      <w:r w:rsidRPr="00BB358B">
        <w:rPr>
          <w:rFonts w:ascii="Palatino Linotype" w:hAnsi="Palatino Linotype"/>
          <w:noProof/>
          <w:sz w:val="18"/>
        </w:rPr>
        <w:t xml:space="preserve">37. </w:t>
      </w:r>
      <w:r w:rsidRPr="00BB358B">
        <w:rPr>
          <w:rFonts w:ascii="Palatino Linotype" w:hAnsi="Palatino Linotype"/>
          <w:noProof/>
          <w:sz w:val="18"/>
        </w:rPr>
        <w:tab/>
        <w:t xml:space="preserve">Nie, J.; Li, Q.; Wu, J.; Zhao, C.; Hao, H.; Liu, H.; Zhang, L.; Nie, L.; Qin, H.; Wang, M.; et al. Establishment and validation of a pseudovirus neutralization assay for SARS-CoV-2. </w:t>
      </w:r>
      <w:r w:rsidRPr="00BB358B">
        <w:rPr>
          <w:rFonts w:ascii="Palatino Linotype" w:hAnsi="Palatino Linotype"/>
          <w:i/>
          <w:iCs/>
          <w:noProof/>
          <w:sz w:val="18"/>
        </w:rPr>
        <w:t>Emerg. Microbes Infect.</w:t>
      </w:r>
      <w:r w:rsidRPr="00BB358B">
        <w:rPr>
          <w:rFonts w:ascii="Palatino Linotype" w:hAnsi="Palatino Linotype"/>
          <w:noProof/>
          <w:sz w:val="18"/>
        </w:rPr>
        <w:t xml:space="preserve"> </w:t>
      </w:r>
      <w:r w:rsidRPr="00BB358B">
        <w:rPr>
          <w:rFonts w:ascii="Palatino Linotype" w:hAnsi="Palatino Linotype"/>
          <w:b/>
          <w:bCs/>
          <w:noProof/>
          <w:sz w:val="18"/>
        </w:rPr>
        <w:t>2020</w:t>
      </w:r>
      <w:r w:rsidRPr="00BB358B">
        <w:rPr>
          <w:rFonts w:ascii="Palatino Linotype" w:hAnsi="Palatino Linotype"/>
          <w:noProof/>
          <w:sz w:val="18"/>
        </w:rPr>
        <w:t xml:space="preserve">, </w:t>
      </w:r>
      <w:r w:rsidRPr="00BB358B">
        <w:rPr>
          <w:rFonts w:ascii="Palatino Linotype" w:hAnsi="Palatino Linotype"/>
          <w:i/>
          <w:iCs/>
          <w:noProof/>
          <w:sz w:val="18"/>
        </w:rPr>
        <w:t>9</w:t>
      </w:r>
      <w:r w:rsidRPr="00BB358B">
        <w:rPr>
          <w:rFonts w:ascii="Palatino Linotype" w:hAnsi="Palatino Linotype"/>
          <w:noProof/>
          <w:sz w:val="18"/>
        </w:rPr>
        <w:t>, 680–686, doi:10.1080/22221751.2020.1743767.</w:t>
      </w:r>
    </w:p>
    <w:p w14:paraId="324CA8E3" w14:textId="77777777" w:rsidR="00BB358B" w:rsidRPr="00BB358B" w:rsidRDefault="00BB358B" w:rsidP="00BB358B">
      <w:pPr>
        <w:widowControl w:val="0"/>
        <w:autoSpaceDE w:val="0"/>
        <w:autoSpaceDN w:val="0"/>
        <w:adjustRightInd w:val="0"/>
        <w:spacing w:line="240" w:lineRule="auto"/>
        <w:ind w:left="640" w:hanging="640"/>
        <w:rPr>
          <w:rFonts w:ascii="Palatino Linotype" w:hAnsi="Palatino Linotype"/>
          <w:noProof/>
          <w:sz w:val="18"/>
        </w:rPr>
      </w:pPr>
      <w:r w:rsidRPr="00BB358B">
        <w:rPr>
          <w:rFonts w:ascii="Palatino Linotype" w:hAnsi="Palatino Linotype"/>
          <w:noProof/>
          <w:sz w:val="18"/>
        </w:rPr>
        <w:t xml:space="preserve">38. </w:t>
      </w:r>
      <w:r w:rsidRPr="00BB358B">
        <w:rPr>
          <w:rFonts w:ascii="Palatino Linotype" w:hAnsi="Palatino Linotype"/>
          <w:noProof/>
          <w:sz w:val="18"/>
        </w:rPr>
        <w:tab/>
        <w:t xml:space="preserve">Hoffmann, M.; Kleine-Weber, H.; Schroeder, S.; Krüger, N.; Herrler, T.; Erichsen, S.; Schiergens, T.S.; Herrler, G.; Wu, N.H.; Nitsche, A.; et al. SARS-CoV-2 Cell Entry Depends on ACE2 and TMPRSS2 and Is Blocked by a Clinically Proven Protease Inhibitor. </w:t>
      </w:r>
      <w:r w:rsidRPr="00BB358B">
        <w:rPr>
          <w:rFonts w:ascii="Palatino Linotype" w:hAnsi="Palatino Linotype"/>
          <w:i/>
          <w:iCs/>
          <w:noProof/>
          <w:sz w:val="18"/>
        </w:rPr>
        <w:t>Cell</w:t>
      </w:r>
      <w:r w:rsidRPr="00BB358B">
        <w:rPr>
          <w:rFonts w:ascii="Palatino Linotype" w:hAnsi="Palatino Linotype"/>
          <w:noProof/>
          <w:sz w:val="18"/>
        </w:rPr>
        <w:t xml:space="preserve"> </w:t>
      </w:r>
      <w:r w:rsidRPr="00BB358B">
        <w:rPr>
          <w:rFonts w:ascii="Palatino Linotype" w:hAnsi="Palatino Linotype"/>
          <w:b/>
          <w:bCs/>
          <w:noProof/>
          <w:sz w:val="18"/>
        </w:rPr>
        <w:t>2020</w:t>
      </w:r>
      <w:r w:rsidRPr="00BB358B">
        <w:rPr>
          <w:rFonts w:ascii="Palatino Linotype" w:hAnsi="Palatino Linotype"/>
          <w:noProof/>
          <w:sz w:val="18"/>
        </w:rPr>
        <w:t xml:space="preserve">, </w:t>
      </w:r>
      <w:r w:rsidRPr="00BB358B">
        <w:rPr>
          <w:rFonts w:ascii="Palatino Linotype" w:hAnsi="Palatino Linotype"/>
          <w:i/>
          <w:iCs/>
          <w:noProof/>
          <w:sz w:val="18"/>
        </w:rPr>
        <w:t>181</w:t>
      </w:r>
      <w:r w:rsidRPr="00BB358B">
        <w:rPr>
          <w:rFonts w:ascii="Palatino Linotype" w:hAnsi="Palatino Linotype"/>
          <w:noProof/>
          <w:sz w:val="18"/>
        </w:rPr>
        <w:t>, 271–280, doi:10.1016/j.cell.2020.02.052.</w:t>
      </w:r>
    </w:p>
    <w:p w14:paraId="41F7D1B3" w14:textId="77777777" w:rsidR="00BB358B" w:rsidRPr="00BB358B" w:rsidRDefault="00BB358B" w:rsidP="00BB358B">
      <w:pPr>
        <w:widowControl w:val="0"/>
        <w:autoSpaceDE w:val="0"/>
        <w:autoSpaceDN w:val="0"/>
        <w:adjustRightInd w:val="0"/>
        <w:spacing w:line="240" w:lineRule="auto"/>
        <w:ind w:left="640" w:hanging="640"/>
        <w:rPr>
          <w:rFonts w:ascii="Palatino Linotype" w:hAnsi="Palatino Linotype"/>
          <w:noProof/>
          <w:sz w:val="18"/>
        </w:rPr>
      </w:pPr>
      <w:r w:rsidRPr="00BB358B">
        <w:rPr>
          <w:rFonts w:ascii="Palatino Linotype" w:hAnsi="Palatino Linotype"/>
          <w:noProof/>
          <w:sz w:val="18"/>
        </w:rPr>
        <w:t xml:space="preserve">39. </w:t>
      </w:r>
      <w:r w:rsidRPr="00BB358B">
        <w:rPr>
          <w:rFonts w:ascii="Palatino Linotype" w:hAnsi="Palatino Linotype"/>
          <w:noProof/>
          <w:sz w:val="18"/>
        </w:rPr>
        <w:tab/>
        <w:t xml:space="preserve">Wrapp, D.; Wang, N.; Corbett, K.S.; Goldsmith, J.A.; Hsieh, C.L.; Abiona, O.; Graham, B.S.; McLellan, J.S. Cryo-EM structure of the 2019-nCoV spike in the prefusion conformation. </w:t>
      </w:r>
      <w:r w:rsidRPr="00BB358B">
        <w:rPr>
          <w:rFonts w:ascii="Palatino Linotype" w:hAnsi="Palatino Linotype"/>
          <w:i/>
          <w:iCs/>
          <w:noProof/>
          <w:sz w:val="18"/>
        </w:rPr>
        <w:t>Science (80-. ).</w:t>
      </w:r>
      <w:r w:rsidRPr="00BB358B">
        <w:rPr>
          <w:rFonts w:ascii="Palatino Linotype" w:hAnsi="Palatino Linotype"/>
          <w:noProof/>
          <w:sz w:val="18"/>
        </w:rPr>
        <w:t xml:space="preserve"> </w:t>
      </w:r>
      <w:r w:rsidRPr="00BB358B">
        <w:rPr>
          <w:rFonts w:ascii="Palatino Linotype" w:hAnsi="Palatino Linotype"/>
          <w:b/>
          <w:bCs/>
          <w:noProof/>
          <w:sz w:val="18"/>
        </w:rPr>
        <w:t>2020</w:t>
      </w:r>
      <w:r w:rsidRPr="00BB358B">
        <w:rPr>
          <w:rFonts w:ascii="Palatino Linotype" w:hAnsi="Palatino Linotype"/>
          <w:noProof/>
          <w:sz w:val="18"/>
        </w:rPr>
        <w:t xml:space="preserve">, </w:t>
      </w:r>
      <w:r w:rsidRPr="00BB358B">
        <w:rPr>
          <w:rFonts w:ascii="Palatino Linotype" w:hAnsi="Palatino Linotype"/>
          <w:i/>
          <w:iCs/>
          <w:noProof/>
          <w:sz w:val="18"/>
        </w:rPr>
        <w:t>367</w:t>
      </w:r>
      <w:r w:rsidRPr="00BB358B">
        <w:rPr>
          <w:rFonts w:ascii="Palatino Linotype" w:hAnsi="Palatino Linotype"/>
          <w:noProof/>
          <w:sz w:val="18"/>
        </w:rPr>
        <w:t>, 1260–1263, doi:10.1126/science.abb2507.</w:t>
      </w:r>
    </w:p>
    <w:p w14:paraId="5B349392" w14:textId="77777777" w:rsidR="00BB358B" w:rsidRPr="00BB358B" w:rsidRDefault="00BB358B" w:rsidP="00BB358B">
      <w:pPr>
        <w:widowControl w:val="0"/>
        <w:autoSpaceDE w:val="0"/>
        <w:autoSpaceDN w:val="0"/>
        <w:adjustRightInd w:val="0"/>
        <w:spacing w:line="240" w:lineRule="auto"/>
        <w:ind w:left="640" w:hanging="640"/>
        <w:rPr>
          <w:rFonts w:ascii="Palatino Linotype" w:hAnsi="Palatino Linotype"/>
          <w:noProof/>
          <w:sz w:val="18"/>
        </w:rPr>
      </w:pPr>
      <w:r w:rsidRPr="00BB358B">
        <w:rPr>
          <w:rFonts w:ascii="Palatino Linotype" w:hAnsi="Palatino Linotype"/>
          <w:noProof/>
          <w:sz w:val="18"/>
        </w:rPr>
        <w:lastRenderedPageBreak/>
        <w:t xml:space="preserve">40. </w:t>
      </w:r>
      <w:r w:rsidRPr="00BB358B">
        <w:rPr>
          <w:rFonts w:ascii="Palatino Linotype" w:hAnsi="Palatino Linotype"/>
          <w:noProof/>
          <w:sz w:val="18"/>
        </w:rPr>
        <w:tab/>
        <w:t xml:space="preserve">Tian, X.; Li, C.; Huang, A.; Xia, S.; Lu, S.; Shi, Z.; Lu, L.; Jiang, S.; Yang, Z.; Wu, Y.; et al. Potent binding of 2019 novel coronavirus spike protein by a SARS coronavirus-specific human monoclonal antibody. </w:t>
      </w:r>
      <w:r w:rsidRPr="00BB358B">
        <w:rPr>
          <w:rFonts w:ascii="Palatino Linotype" w:hAnsi="Palatino Linotype"/>
          <w:i/>
          <w:iCs/>
          <w:noProof/>
          <w:sz w:val="18"/>
        </w:rPr>
        <w:t>Emerg. Microbes Infect.</w:t>
      </w:r>
      <w:r w:rsidRPr="00BB358B">
        <w:rPr>
          <w:rFonts w:ascii="Palatino Linotype" w:hAnsi="Palatino Linotype"/>
          <w:noProof/>
          <w:sz w:val="18"/>
        </w:rPr>
        <w:t xml:space="preserve"> </w:t>
      </w:r>
      <w:r w:rsidRPr="00BB358B">
        <w:rPr>
          <w:rFonts w:ascii="Palatino Linotype" w:hAnsi="Palatino Linotype"/>
          <w:b/>
          <w:bCs/>
          <w:noProof/>
          <w:sz w:val="18"/>
        </w:rPr>
        <w:t>2020</w:t>
      </w:r>
      <w:r w:rsidRPr="00BB358B">
        <w:rPr>
          <w:rFonts w:ascii="Palatino Linotype" w:hAnsi="Palatino Linotype"/>
          <w:noProof/>
          <w:sz w:val="18"/>
        </w:rPr>
        <w:t xml:space="preserve">, </w:t>
      </w:r>
      <w:r w:rsidRPr="00BB358B">
        <w:rPr>
          <w:rFonts w:ascii="Palatino Linotype" w:hAnsi="Palatino Linotype"/>
          <w:i/>
          <w:iCs/>
          <w:noProof/>
          <w:sz w:val="18"/>
        </w:rPr>
        <w:t>9</w:t>
      </w:r>
      <w:r w:rsidRPr="00BB358B">
        <w:rPr>
          <w:rFonts w:ascii="Palatino Linotype" w:hAnsi="Palatino Linotype"/>
          <w:noProof/>
          <w:sz w:val="18"/>
        </w:rPr>
        <w:t>, 382–385, doi:10.1080/22221751.2020.1729069.</w:t>
      </w:r>
    </w:p>
    <w:p w14:paraId="0B0E3630" w14:textId="77777777" w:rsidR="00BB358B" w:rsidRPr="00BB358B" w:rsidRDefault="00BB358B" w:rsidP="00BB358B">
      <w:pPr>
        <w:widowControl w:val="0"/>
        <w:autoSpaceDE w:val="0"/>
        <w:autoSpaceDN w:val="0"/>
        <w:adjustRightInd w:val="0"/>
        <w:spacing w:line="240" w:lineRule="auto"/>
        <w:ind w:left="640" w:hanging="640"/>
        <w:rPr>
          <w:rFonts w:ascii="Palatino Linotype" w:hAnsi="Palatino Linotype"/>
          <w:noProof/>
          <w:sz w:val="18"/>
        </w:rPr>
      </w:pPr>
      <w:r w:rsidRPr="00BB358B">
        <w:rPr>
          <w:rFonts w:ascii="Palatino Linotype" w:hAnsi="Palatino Linotype"/>
          <w:noProof/>
          <w:sz w:val="18"/>
        </w:rPr>
        <w:t xml:space="preserve">41. </w:t>
      </w:r>
      <w:r w:rsidRPr="00BB358B">
        <w:rPr>
          <w:rFonts w:ascii="Palatino Linotype" w:hAnsi="Palatino Linotype"/>
          <w:noProof/>
          <w:sz w:val="18"/>
        </w:rPr>
        <w:tab/>
        <w:t xml:space="preserve">Yuan, M.; Wu, N.C.; Zhu, X.; Lee, C.-C.D.; So, R.T.Y.; Lv, H.; Mok, C.K.P.; Wilson, I.A. A highly conserved cryptic epitope in the receptor-binding domains of SARS-CoV-2 and SARS-CoV. </w:t>
      </w:r>
      <w:r w:rsidRPr="00BB358B">
        <w:rPr>
          <w:rFonts w:ascii="Palatino Linotype" w:hAnsi="Palatino Linotype"/>
          <w:i/>
          <w:iCs/>
          <w:noProof/>
          <w:sz w:val="18"/>
        </w:rPr>
        <w:t>Science (80-. ).</w:t>
      </w:r>
      <w:r w:rsidRPr="00BB358B">
        <w:rPr>
          <w:rFonts w:ascii="Palatino Linotype" w:hAnsi="Palatino Linotype"/>
          <w:noProof/>
          <w:sz w:val="18"/>
        </w:rPr>
        <w:t xml:space="preserve"> </w:t>
      </w:r>
      <w:r w:rsidRPr="00BB358B">
        <w:rPr>
          <w:rFonts w:ascii="Palatino Linotype" w:hAnsi="Palatino Linotype"/>
          <w:b/>
          <w:bCs/>
          <w:noProof/>
          <w:sz w:val="18"/>
        </w:rPr>
        <w:t>2020</w:t>
      </w:r>
      <w:r w:rsidRPr="00BB358B">
        <w:rPr>
          <w:rFonts w:ascii="Palatino Linotype" w:hAnsi="Palatino Linotype"/>
          <w:noProof/>
          <w:sz w:val="18"/>
        </w:rPr>
        <w:t>, doi:10.1126/science.abb7269.</w:t>
      </w:r>
    </w:p>
    <w:p w14:paraId="3B41835D" w14:textId="77777777" w:rsidR="00BB358B" w:rsidRPr="00BB358B" w:rsidRDefault="00BB358B" w:rsidP="00BB358B">
      <w:pPr>
        <w:widowControl w:val="0"/>
        <w:autoSpaceDE w:val="0"/>
        <w:autoSpaceDN w:val="0"/>
        <w:adjustRightInd w:val="0"/>
        <w:spacing w:line="240" w:lineRule="auto"/>
        <w:ind w:left="640" w:hanging="640"/>
        <w:rPr>
          <w:rFonts w:ascii="Palatino Linotype" w:hAnsi="Palatino Linotype"/>
          <w:noProof/>
          <w:sz w:val="18"/>
        </w:rPr>
      </w:pPr>
      <w:r w:rsidRPr="00BB358B">
        <w:rPr>
          <w:rFonts w:ascii="Palatino Linotype" w:hAnsi="Palatino Linotype"/>
          <w:noProof/>
          <w:sz w:val="18"/>
        </w:rPr>
        <w:t xml:space="preserve">42. </w:t>
      </w:r>
      <w:r w:rsidRPr="00BB358B">
        <w:rPr>
          <w:rFonts w:ascii="Palatino Linotype" w:hAnsi="Palatino Linotype"/>
          <w:noProof/>
          <w:sz w:val="18"/>
        </w:rPr>
        <w:tab/>
        <w:t xml:space="preserve">Joyce, M.G.; Sankhala, R.S.; Chen, W.-H.; Choe, M.; Bai, H.; Hajduczki, A.; Yan, L.; Sterling, S.L.; Peterson, C.; Green, E.C.; et al. A Cryptic Site of Vulnerability on the Receptor Binding Domain of the SARS-CoV-2 Spike Glycoprotein. </w:t>
      </w:r>
      <w:r w:rsidRPr="00BB358B">
        <w:rPr>
          <w:rFonts w:ascii="Palatino Linotype" w:hAnsi="Palatino Linotype"/>
          <w:i/>
          <w:iCs/>
          <w:noProof/>
          <w:sz w:val="18"/>
        </w:rPr>
        <w:t>bioRxiv</w:t>
      </w:r>
      <w:r w:rsidRPr="00BB358B">
        <w:rPr>
          <w:rFonts w:ascii="Palatino Linotype" w:hAnsi="Palatino Linotype"/>
          <w:noProof/>
          <w:sz w:val="18"/>
        </w:rPr>
        <w:t xml:space="preserve"> </w:t>
      </w:r>
      <w:r w:rsidRPr="00BB358B">
        <w:rPr>
          <w:rFonts w:ascii="Palatino Linotype" w:hAnsi="Palatino Linotype"/>
          <w:b/>
          <w:bCs/>
          <w:noProof/>
          <w:sz w:val="18"/>
        </w:rPr>
        <w:t>2020</w:t>
      </w:r>
      <w:r w:rsidRPr="00BB358B">
        <w:rPr>
          <w:rFonts w:ascii="Palatino Linotype" w:hAnsi="Palatino Linotype"/>
          <w:noProof/>
          <w:sz w:val="18"/>
        </w:rPr>
        <w:t>, doi:10.1101/2020.03.15.992883.</w:t>
      </w:r>
    </w:p>
    <w:p w14:paraId="5B595BE7" w14:textId="77777777" w:rsidR="00BB358B" w:rsidRPr="00BB358B" w:rsidRDefault="00BB358B" w:rsidP="00BB358B">
      <w:pPr>
        <w:widowControl w:val="0"/>
        <w:autoSpaceDE w:val="0"/>
        <w:autoSpaceDN w:val="0"/>
        <w:adjustRightInd w:val="0"/>
        <w:spacing w:line="240" w:lineRule="auto"/>
        <w:ind w:left="640" w:hanging="640"/>
        <w:rPr>
          <w:rFonts w:ascii="Palatino Linotype" w:hAnsi="Palatino Linotype"/>
          <w:noProof/>
          <w:sz w:val="18"/>
        </w:rPr>
      </w:pPr>
      <w:r w:rsidRPr="00BB358B">
        <w:rPr>
          <w:rFonts w:ascii="Palatino Linotype" w:hAnsi="Palatino Linotype"/>
          <w:noProof/>
          <w:sz w:val="18"/>
        </w:rPr>
        <w:t xml:space="preserve">43. </w:t>
      </w:r>
      <w:r w:rsidRPr="00BB358B">
        <w:rPr>
          <w:rFonts w:ascii="Palatino Linotype" w:hAnsi="Palatino Linotype"/>
          <w:noProof/>
          <w:sz w:val="18"/>
        </w:rPr>
        <w:tab/>
        <w:t xml:space="preserve">Wu, F.; Zhao, S.; Yu, B.; Chen, Y.M.; Wang, W.; Song, Z.G.; Hu, Y.; Tao, Z.W.; Tian, J.H.; Pei, Y.Y.; et al. A new coronavirus associated with human respiratory disease in China. </w:t>
      </w:r>
      <w:r w:rsidRPr="00BB358B">
        <w:rPr>
          <w:rFonts w:ascii="Palatino Linotype" w:hAnsi="Palatino Linotype"/>
          <w:i/>
          <w:iCs/>
          <w:noProof/>
          <w:sz w:val="18"/>
        </w:rPr>
        <w:t>Nature</w:t>
      </w:r>
      <w:r w:rsidRPr="00BB358B">
        <w:rPr>
          <w:rFonts w:ascii="Palatino Linotype" w:hAnsi="Palatino Linotype"/>
          <w:noProof/>
          <w:sz w:val="18"/>
        </w:rPr>
        <w:t xml:space="preserve"> </w:t>
      </w:r>
      <w:r w:rsidRPr="00BB358B">
        <w:rPr>
          <w:rFonts w:ascii="Palatino Linotype" w:hAnsi="Palatino Linotype"/>
          <w:b/>
          <w:bCs/>
          <w:noProof/>
          <w:sz w:val="18"/>
        </w:rPr>
        <w:t>2020</w:t>
      </w:r>
      <w:r w:rsidRPr="00BB358B">
        <w:rPr>
          <w:rFonts w:ascii="Palatino Linotype" w:hAnsi="Palatino Linotype"/>
          <w:noProof/>
          <w:sz w:val="18"/>
        </w:rPr>
        <w:t xml:space="preserve">, </w:t>
      </w:r>
      <w:r w:rsidRPr="00BB358B">
        <w:rPr>
          <w:rFonts w:ascii="Palatino Linotype" w:hAnsi="Palatino Linotype"/>
          <w:i/>
          <w:iCs/>
          <w:noProof/>
          <w:sz w:val="18"/>
        </w:rPr>
        <w:t>579</w:t>
      </w:r>
      <w:r w:rsidRPr="00BB358B">
        <w:rPr>
          <w:rFonts w:ascii="Palatino Linotype" w:hAnsi="Palatino Linotype"/>
          <w:noProof/>
          <w:sz w:val="18"/>
        </w:rPr>
        <w:t>, 265–269, doi:10.1038/s41586-020-2008-3.</w:t>
      </w:r>
    </w:p>
    <w:p w14:paraId="0E2793F3" w14:textId="77777777" w:rsidR="00BB358B" w:rsidRPr="00BB358B" w:rsidRDefault="00BB358B" w:rsidP="00BB358B">
      <w:pPr>
        <w:widowControl w:val="0"/>
        <w:autoSpaceDE w:val="0"/>
        <w:autoSpaceDN w:val="0"/>
        <w:adjustRightInd w:val="0"/>
        <w:spacing w:line="240" w:lineRule="auto"/>
        <w:ind w:left="640" w:hanging="640"/>
        <w:rPr>
          <w:rFonts w:ascii="Palatino Linotype" w:hAnsi="Palatino Linotype"/>
          <w:noProof/>
          <w:sz w:val="18"/>
        </w:rPr>
      </w:pPr>
      <w:r w:rsidRPr="00BB358B">
        <w:rPr>
          <w:rFonts w:ascii="Palatino Linotype" w:hAnsi="Palatino Linotype"/>
          <w:noProof/>
          <w:sz w:val="18"/>
        </w:rPr>
        <w:t xml:space="preserve">44. </w:t>
      </w:r>
      <w:r w:rsidRPr="00BB358B">
        <w:rPr>
          <w:rFonts w:ascii="Palatino Linotype" w:hAnsi="Palatino Linotype"/>
          <w:noProof/>
          <w:sz w:val="18"/>
        </w:rPr>
        <w:tab/>
        <w:t xml:space="preserve">McBride, C.E.; Li, J.; Machamer, C.E. The Cytoplasmic Tail of the Severe Acute Respiratory Syndrome Coronavirus Spike Protein Contains a Novel Endoplasmic Reticulum Retrieval Signal That Binds COPI and Promotes Interaction with Membrane Protein. </w:t>
      </w:r>
      <w:r w:rsidRPr="00BB358B">
        <w:rPr>
          <w:rFonts w:ascii="Palatino Linotype" w:hAnsi="Palatino Linotype"/>
          <w:i/>
          <w:iCs/>
          <w:noProof/>
          <w:sz w:val="18"/>
        </w:rPr>
        <w:t>J. Virol.</w:t>
      </w:r>
      <w:r w:rsidRPr="00BB358B">
        <w:rPr>
          <w:rFonts w:ascii="Palatino Linotype" w:hAnsi="Palatino Linotype"/>
          <w:noProof/>
          <w:sz w:val="18"/>
        </w:rPr>
        <w:t xml:space="preserve"> </w:t>
      </w:r>
      <w:r w:rsidRPr="00BB358B">
        <w:rPr>
          <w:rFonts w:ascii="Palatino Linotype" w:hAnsi="Palatino Linotype"/>
          <w:b/>
          <w:bCs/>
          <w:noProof/>
          <w:sz w:val="18"/>
        </w:rPr>
        <w:t>2007</w:t>
      </w:r>
      <w:r w:rsidRPr="00BB358B">
        <w:rPr>
          <w:rFonts w:ascii="Palatino Linotype" w:hAnsi="Palatino Linotype"/>
          <w:noProof/>
          <w:sz w:val="18"/>
        </w:rPr>
        <w:t xml:space="preserve">, </w:t>
      </w:r>
      <w:r w:rsidRPr="00BB358B">
        <w:rPr>
          <w:rFonts w:ascii="Palatino Linotype" w:hAnsi="Palatino Linotype"/>
          <w:i/>
          <w:iCs/>
          <w:noProof/>
          <w:sz w:val="18"/>
        </w:rPr>
        <w:t>81</w:t>
      </w:r>
      <w:r w:rsidRPr="00BB358B">
        <w:rPr>
          <w:rFonts w:ascii="Palatino Linotype" w:hAnsi="Palatino Linotype"/>
          <w:noProof/>
          <w:sz w:val="18"/>
        </w:rPr>
        <w:t>, 2418–2428, doi:10.1128/jvi.02146-06.</w:t>
      </w:r>
    </w:p>
    <w:p w14:paraId="1F637B64" w14:textId="77777777" w:rsidR="00BB358B" w:rsidRPr="00BB358B" w:rsidRDefault="00BB358B" w:rsidP="00BB358B">
      <w:pPr>
        <w:widowControl w:val="0"/>
        <w:autoSpaceDE w:val="0"/>
        <w:autoSpaceDN w:val="0"/>
        <w:adjustRightInd w:val="0"/>
        <w:spacing w:line="240" w:lineRule="auto"/>
        <w:ind w:left="640" w:hanging="640"/>
        <w:rPr>
          <w:rFonts w:ascii="Palatino Linotype" w:hAnsi="Palatino Linotype"/>
          <w:noProof/>
          <w:sz w:val="18"/>
        </w:rPr>
      </w:pPr>
      <w:r w:rsidRPr="00BB358B">
        <w:rPr>
          <w:rFonts w:ascii="Palatino Linotype" w:hAnsi="Palatino Linotype"/>
          <w:noProof/>
          <w:sz w:val="18"/>
        </w:rPr>
        <w:t xml:space="preserve">45. </w:t>
      </w:r>
      <w:r w:rsidRPr="00BB358B">
        <w:rPr>
          <w:rFonts w:ascii="Palatino Linotype" w:hAnsi="Palatino Linotype"/>
          <w:noProof/>
          <w:sz w:val="18"/>
        </w:rPr>
        <w:tab/>
        <w:t xml:space="preserve">Sadasivan, J.; Singh, M.; Sarma, J. Das Cytoplasmic tail of coronavirus spike protein has intracellular targeting signals. </w:t>
      </w:r>
      <w:r w:rsidRPr="00BB358B">
        <w:rPr>
          <w:rFonts w:ascii="Palatino Linotype" w:hAnsi="Palatino Linotype"/>
          <w:i/>
          <w:iCs/>
          <w:noProof/>
          <w:sz w:val="18"/>
        </w:rPr>
        <w:t>J. Biosci.</w:t>
      </w:r>
      <w:r w:rsidRPr="00BB358B">
        <w:rPr>
          <w:rFonts w:ascii="Palatino Linotype" w:hAnsi="Palatino Linotype"/>
          <w:noProof/>
          <w:sz w:val="18"/>
        </w:rPr>
        <w:t xml:space="preserve"> </w:t>
      </w:r>
      <w:r w:rsidRPr="00BB358B">
        <w:rPr>
          <w:rFonts w:ascii="Palatino Linotype" w:hAnsi="Palatino Linotype"/>
          <w:b/>
          <w:bCs/>
          <w:noProof/>
          <w:sz w:val="18"/>
        </w:rPr>
        <w:t>2017</w:t>
      </w:r>
      <w:r w:rsidRPr="00BB358B">
        <w:rPr>
          <w:rFonts w:ascii="Palatino Linotype" w:hAnsi="Palatino Linotype"/>
          <w:noProof/>
          <w:sz w:val="18"/>
        </w:rPr>
        <w:t xml:space="preserve">, </w:t>
      </w:r>
      <w:r w:rsidRPr="00BB358B">
        <w:rPr>
          <w:rFonts w:ascii="Palatino Linotype" w:hAnsi="Palatino Linotype"/>
          <w:i/>
          <w:iCs/>
          <w:noProof/>
          <w:sz w:val="18"/>
        </w:rPr>
        <w:t>42</w:t>
      </w:r>
      <w:r w:rsidRPr="00BB358B">
        <w:rPr>
          <w:rFonts w:ascii="Palatino Linotype" w:hAnsi="Palatino Linotype"/>
          <w:noProof/>
          <w:sz w:val="18"/>
        </w:rPr>
        <w:t>, 231–244, doi:10.1007/s12038-017-9676-7.</w:t>
      </w:r>
    </w:p>
    <w:p w14:paraId="468161F3" w14:textId="77777777" w:rsidR="00BB358B" w:rsidRPr="00BB358B" w:rsidRDefault="00BB358B" w:rsidP="00BB358B">
      <w:pPr>
        <w:widowControl w:val="0"/>
        <w:autoSpaceDE w:val="0"/>
        <w:autoSpaceDN w:val="0"/>
        <w:adjustRightInd w:val="0"/>
        <w:spacing w:line="240" w:lineRule="auto"/>
        <w:ind w:left="640" w:hanging="640"/>
        <w:rPr>
          <w:rFonts w:ascii="Palatino Linotype" w:hAnsi="Palatino Linotype"/>
          <w:noProof/>
          <w:sz w:val="18"/>
        </w:rPr>
      </w:pPr>
      <w:r w:rsidRPr="00BB358B">
        <w:rPr>
          <w:rFonts w:ascii="Palatino Linotype" w:hAnsi="Palatino Linotype"/>
          <w:noProof/>
          <w:sz w:val="18"/>
        </w:rPr>
        <w:t xml:space="preserve">46. </w:t>
      </w:r>
      <w:r w:rsidRPr="00BB358B">
        <w:rPr>
          <w:rFonts w:ascii="Palatino Linotype" w:hAnsi="Palatino Linotype"/>
          <w:noProof/>
          <w:sz w:val="18"/>
        </w:rPr>
        <w:tab/>
        <w:t xml:space="preserve">Giroglou, T.; Cinatl, J.; Rabenau, H.; Drosten, C.; Schwalbe, H.; Doerr, H.W.; von Laer, D. Retroviral Vectors Pseudotyped with Severe Acute Respiratory Syndrome Coronavirus S Protein. </w:t>
      </w:r>
      <w:r w:rsidRPr="00BB358B">
        <w:rPr>
          <w:rFonts w:ascii="Palatino Linotype" w:hAnsi="Palatino Linotype"/>
          <w:i/>
          <w:iCs/>
          <w:noProof/>
          <w:sz w:val="18"/>
        </w:rPr>
        <w:t>J. Virol.</w:t>
      </w:r>
      <w:r w:rsidRPr="00BB358B">
        <w:rPr>
          <w:rFonts w:ascii="Palatino Linotype" w:hAnsi="Palatino Linotype"/>
          <w:noProof/>
          <w:sz w:val="18"/>
        </w:rPr>
        <w:t xml:space="preserve"> </w:t>
      </w:r>
      <w:r w:rsidRPr="00BB358B">
        <w:rPr>
          <w:rFonts w:ascii="Palatino Linotype" w:hAnsi="Palatino Linotype"/>
          <w:b/>
          <w:bCs/>
          <w:noProof/>
          <w:sz w:val="18"/>
        </w:rPr>
        <w:t>2004</w:t>
      </w:r>
      <w:r w:rsidRPr="00BB358B">
        <w:rPr>
          <w:rFonts w:ascii="Palatino Linotype" w:hAnsi="Palatino Linotype"/>
          <w:noProof/>
          <w:sz w:val="18"/>
        </w:rPr>
        <w:t xml:space="preserve">, </w:t>
      </w:r>
      <w:r w:rsidRPr="00BB358B">
        <w:rPr>
          <w:rFonts w:ascii="Palatino Linotype" w:hAnsi="Palatino Linotype"/>
          <w:i/>
          <w:iCs/>
          <w:noProof/>
          <w:sz w:val="18"/>
        </w:rPr>
        <w:t>78</w:t>
      </w:r>
      <w:r w:rsidRPr="00BB358B">
        <w:rPr>
          <w:rFonts w:ascii="Palatino Linotype" w:hAnsi="Palatino Linotype"/>
          <w:noProof/>
          <w:sz w:val="18"/>
        </w:rPr>
        <w:t>, 9007–9015, doi:10.1128/jvi.78.17.9007-9015.2004.</w:t>
      </w:r>
    </w:p>
    <w:p w14:paraId="6C979113" w14:textId="77777777" w:rsidR="00BB358B" w:rsidRPr="00BB358B" w:rsidRDefault="00BB358B" w:rsidP="00BB358B">
      <w:pPr>
        <w:widowControl w:val="0"/>
        <w:autoSpaceDE w:val="0"/>
        <w:autoSpaceDN w:val="0"/>
        <w:adjustRightInd w:val="0"/>
        <w:spacing w:line="240" w:lineRule="auto"/>
        <w:ind w:left="640" w:hanging="640"/>
        <w:rPr>
          <w:rFonts w:ascii="Palatino Linotype" w:hAnsi="Palatino Linotype"/>
          <w:noProof/>
          <w:sz w:val="18"/>
        </w:rPr>
      </w:pPr>
      <w:r w:rsidRPr="00BB358B">
        <w:rPr>
          <w:rFonts w:ascii="Palatino Linotype" w:hAnsi="Palatino Linotype"/>
          <w:noProof/>
          <w:sz w:val="18"/>
        </w:rPr>
        <w:t xml:space="preserve">47. </w:t>
      </w:r>
      <w:r w:rsidRPr="00BB358B">
        <w:rPr>
          <w:rFonts w:ascii="Palatino Linotype" w:hAnsi="Palatino Linotype"/>
          <w:noProof/>
          <w:sz w:val="18"/>
        </w:rPr>
        <w:tab/>
        <w:t xml:space="preserve">Schwegmann-Weßels, C.; Glende, J.; Ren, X.; Qu, X.; Deng, H.; Enjuanes, L.; Herrler, G. Comparison of vesicular stomatitis virus pseudotyped with the S proteins from a porcine and a human coronavirus. </w:t>
      </w:r>
      <w:r w:rsidRPr="00BB358B">
        <w:rPr>
          <w:rFonts w:ascii="Palatino Linotype" w:hAnsi="Palatino Linotype"/>
          <w:i/>
          <w:iCs/>
          <w:noProof/>
          <w:sz w:val="18"/>
        </w:rPr>
        <w:t>J. Gen. Virol.</w:t>
      </w:r>
      <w:r w:rsidRPr="00BB358B">
        <w:rPr>
          <w:rFonts w:ascii="Palatino Linotype" w:hAnsi="Palatino Linotype"/>
          <w:noProof/>
          <w:sz w:val="18"/>
        </w:rPr>
        <w:t xml:space="preserve"> </w:t>
      </w:r>
      <w:r w:rsidRPr="00BB358B">
        <w:rPr>
          <w:rFonts w:ascii="Palatino Linotype" w:hAnsi="Palatino Linotype"/>
          <w:b/>
          <w:bCs/>
          <w:noProof/>
          <w:sz w:val="18"/>
        </w:rPr>
        <w:t>2009</w:t>
      </w:r>
      <w:r w:rsidRPr="00BB358B">
        <w:rPr>
          <w:rFonts w:ascii="Palatino Linotype" w:hAnsi="Palatino Linotype"/>
          <w:noProof/>
          <w:sz w:val="18"/>
        </w:rPr>
        <w:t xml:space="preserve">, </w:t>
      </w:r>
      <w:r w:rsidRPr="00BB358B">
        <w:rPr>
          <w:rFonts w:ascii="Palatino Linotype" w:hAnsi="Palatino Linotype"/>
          <w:i/>
          <w:iCs/>
          <w:noProof/>
          <w:sz w:val="18"/>
        </w:rPr>
        <w:t>90</w:t>
      </w:r>
      <w:r w:rsidRPr="00BB358B">
        <w:rPr>
          <w:rFonts w:ascii="Palatino Linotype" w:hAnsi="Palatino Linotype"/>
          <w:noProof/>
          <w:sz w:val="18"/>
        </w:rPr>
        <w:t>, 1724–1729, doi:10.1099/vir.0.009704-0.</w:t>
      </w:r>
    </w:p>
    <w:p w14:paraId="0DA57207" w14:textId="77777777" w:rsidR="00BB358B" w:rsidRPr="00BB358B" w:rsidRDefault="00BB358B" w:rsidP="00BB358B">
      <w:pPr>
        <w:widowControl w:val="0"/>
        <w:autoSpaceDE w:val="0"/>
        <w:autoSpaceDN w:val="0"/>
        <w:adjustRightInd w:val="0"/>
        <w:spacing w:line="240" w:lineRule="auto"/>
        <w:ind w:left="640" w:hanging="640"/>
        <w:rPr>
          <w:rFonts w:ascii="Palatino Linotype" w:hAnsi="Palatino Linotype"/>
          <w:noProof/>
          <w:sz w:val="18"/>
        </w:rPr>
      </w:pPr>
      <w:r w:rsidRPr="00BB358B">
        <w:rPr>
          <w:rFonts w:ascii="Palatino Linotype" w:hAnsi="Palatino Linotype"/>
          <w:noProof/>
          <w:sz w:val="18"/>
        </w:rPr>
        <w:t xml:space="preserve">48. </w:t>
      </w:r>
      <w:r w:rsidRPr="00BB358B">
        <w:rPr>
          <w:rFonts w:ascii="Palatino Linotype" w:hAnsi="Palatino Linotype"/>
          <w:noProof/>
          <w:sz w:val="18"/>
        </w:rPr>
        <w:tab/>
        <w:t xml:space="preserve">Moore, M.J.; Dorfman, T.; Li, W.; Wong, S.K.; Li, Y.; Kuhn, J.H.; Coderre, J.; Vasilieva, N.; Han, Z.; Greenough, T.C.; et al. Retroviruses Pseudotyped with the Severe Acute Respiratory Syndrome Coronavirus Spike Protein Efficiently Infect Cells Expressing Angiotensin-Converting Enzyme 2. </w:t>
      </w:r>
      <w:r w:rsidRPr="00BB358B">
        <w:rPr>
          <w:rFonts w:ascii="Palatino Linotype" w:hAnsi="Palatino Linotype"/>
          <w:i/>
          <w:iCs/>
          <w:noProof/>
          <w:sz w:val="18"/>
        </w:rPr>
        <w:t>J. Virol.</w:t>
      </w:r>
      <w:r w:rsidRPr="00BB358B">
        <w:rPr>
          <w:rFonts w:ascii="Palatino Linotype" w:hAnsi="Palatino Linotype"/>
          <w:noProof/>
          <w:sz w:val="18"/>
        </w:rPr>
        <w:t xml:space="preserve"> </w:t>
      </w:r>
      <w:r w:rsidRPr="00BB358B">
        <w:rPr>
          <w:rFonts w:ascii="Palatino Linotype" w:hAnsi="Palatino Linotype"/>
          <w:b/>
          <w:bCs/>
          <w:noProof/>
          <w:sz w:val="18"/>
        </w:rPr>
        <w:t>2004</w:t>
      </w:r>
      <w:r w:rsidRPr="00BB358B">
        <w:rPr>
          <w:rFonts w:ascii="Palatino Linotype" w:hAnsi="Palatino Linotype"/>
          <w:noProof/>
          <w:sz w:val="18"/>
        </w:rPr>
        <w:t xml:space="preserve">, </w:t>
      </w:r>
      <w:r w:rsidRPr="00BB358B">
        <w:rPr>
          <w:rFonts w:ascii="Palatino Linotype" w:hAnsi="Palatino Linotype"/>
          <w:i/>
          <w:iCs/>
          <w:noProof/>
          <w:sz w:val="18"/>
        </w:rPr>
        <w:t>78</w:t>
      </w:r>
      <w:r w:rsidRPr="00BB358B">
        <w:rPr>
          <w:rFonts w:ascii="Palatino Linotype" w:hAnsi="Palatino Linotype"/>
          <w:noProof/>
          <w:sz w:val="18"/>
        </w:rPr>
        <w:t>, 10628–10635, doi:10.1128/JVI.78.19.10628-10635.2004.</w:t>
      </w:r>
    </w:p>
    <w:p w14:paraId="1F142E38" w14:textId="77777777" w:rsidR="00BB358B" w:rsidRPr="00BB358B" w:rsidRDefault="00BB358B" w:rsidP="00BB358B">
      <w:pPr>
        <w:widowControl w:val="0"/>
        <w:autoSpaceDE w:val="0"/>
        <w:autoSpaceDN w:val="0"/>
        <w:adjustRightInd w:val="0"/>
        <w:spacing w:line="240" w:lineRule="auto"/>
        <w:ind w:left="640" w:hanging="640"/>
        <w:rPr>
          <w:rFonts w:ascii="Palatino Linotype" w:hAnsi="Palatino Linotype"/>
          <w:noProof/>
          <w:sz w:val="18"/>
        </w:rPr>
      </w:pPr>
      <w:r w:rsidRPr="00BB358B">
        <w:rPr>
          <w:rFonts w:ascii="Palatino Linotype" w:hAnsi="Palatino Linotype"/>
          <w:noProof/>
          <w:sz w:val="18"/>
        </w:rPr>
        <w:t xml:space="preserve">49. </w:t>
      </w:r>
      <w:r w:rsidRPr="00BB358B">
        <w:rPr>
          <w:rFonts w:ascii="Palatino Linotype" w:hAnsi="Palatino Linotype"/>
          <w:noProof/>
          <w:sz w:val="18"/>
        </w:rPr>
        <w:tab/>
        <w:t xml:space="preserve">Jiang, W.; Hua, R.; Wei, M.; Li, C.; Qiu, Z.; Yang, X.; Zhang, C. An optimized method for high-titer lentivirus preparations without ultracentrifugation. </w:t>
      </w:r>
      <w:r w:rsidRPr="00BB358B">
        <w:rPr>
          <w:rFonts w:ascii="Palatino Linotype" w:hAnsi="Palatino Linotype"/>
          <w:i/>
          <w:iCs/>
          <w:noProof/>
          <w:sz w:val="18"/>
        </w:rPr>
        <w:t>Sci. Rep.</w:t>
      </w:r>
      <w:r w:rsidRPr="00BB358B">
        <w:rPr>
          <w:rFonts w:ascii="Palatino Linotype" w:hAnsi="Palatino Linotype"/>
          <w:noProof/>
          <w:sz w:val="18"/>
        </w:rPr>
        <w:t xml:space="preserve"> </w:t>
      </w:r>
      <w:r w:rsidRPr="00BB358B">
        <w:rPr>
          <w:rFonts w:ascii="Palatino Linotype" w:hAnsi="Palatino Linotype"/>
          <w:b/>
          <w:bCs/>
          <w:noProof/>
          <w:sz w:val="18"/>
        </w:rPr>
        <w:t>2015</w:t>
      </w:r>
      <w:r w:rsidRPr="00BB358B">
        <w:rPr>
          <w:rFonts w:ascii="Palatino Linotype" w:hAnsi="Palatino Linotype"/>
          <w:noProof/>
          <w:sz w:val="18"/>
        </w:rPr>
        <w:t xml:space="preserve">, </w:t>
      </w:r>
      <w:r w:rsidRPr="00BB358B">
        <w:rPr>
          <w:rFonts w:ascii="Palatino Linotype" w:hAnsi="Palatino Linotype"/>
          <w:i/>
          <w:iCs/>
          <w:noProof/>
          <w:sz w:val="18"/>
        </w:rPr>
        <w:t>5</w:t>
      </w:r>
      <w:r w:rsidRPr="00BB358B">
        <w:rPr>
          <w:rFonts w:ascii="Palatino Linotype" w:hAnsi="Palatino Linotype"/>
          <w:noProof/>
          <w:sz w:val="18"/>
        </w:rPr>
        <w:t>, doi:10.1038/srep13875.</w:t>
      </w:r>
    </w:p>
    <w:p w14:paraId="643DCC3E" w14:textId="77777777" w:rsidR="00BB358B" w:rsidRPr="00BB358B" w:rsidRDefault="00BB358B" w:rsidP="00BB358B">
      <w:pPr>
        <w:widowControl w:val="0"/>
        <w:autoSpaceDE w:val="0"/>
        <w:autoSpaceDN w:val="0"/>
        <w:adjustRightInd w:val="0"/>
        <w:spacing w:line="240" w:lineRule="auto"/>
        <w:ind w:left="640" w:hanging="640"/>
        <w:rPr>
          <w:rFonts w:ascii="Palatino Linotype" w:hAnsi="Palatino Linotype"/>
          <w:noProof/>
          <w:sz w:val="18"/>
        </w:rPr>
      </w:pPr>
      <w:r w:rsidRPr="00BB358B">
        <w:rPr>
          <w:rFonts w:ascii="Palatino Linotype" w:hAnsi="Palatino Linotype"/>
          <w:noProof/>
          <w:sz w:val="18"/>
        </w:rPr>
        <w:t xml:space="preserve">50. </w:t>
      </w:r>
      <w:r w:rsidRPr="00BB358B">
        <w:rPr>
          <w:rFonts w:ascii="Palatino Linotype" w:hAnsi="Palatino Linotype"/>
          <w:noProof/>
          <w:sz w:val="18"/>
        </w:rPr>
        <w:tab/>
        <w:t xml:space="preserve">Cribbs, A.P.; Kennedy, A.; Gregory, B.; Brennan, F.M. Simplified production and concentration of lentiviral vectors to achieve high transduction in primary human T cells. </w:t>
      </w:r>
      <w:r w:rsidRPr="00BB358B">
        <w:rPr>
          <w:rFonts w:ascii="Palatino Linotype" w:hAnsi="Palatino Linotype"/>
          <w:i/>
          <w:iCs/>
          <w:noProof/>
          <w:sz w:val="18"/>
        </w:rPr>
        <w:t>BMC Biotechnol.</w:t>
      </w:r>
      <w:r w:rsidRPr="00BB358B">
        <w:rPr>
          <w:rFonts w:ascii="Palatino Linotype" w:hAnsi="Palatino Linotype"/>
          <w:noProof/>
          <w:sz w:val="18"/>
        </w:rPr>
        <w:t xml:space="preserve"> </w:t>
      </w:r>
      <w:r w:rsidRPr="00BB358B">
        <w:rPr>
          <w:rFonts w:ascii="Palatino Linotype" w:hAnsi="Palatino Linotype"/>
          <w:b/>
          <w:bCs/>
          <w:noProof/>
          <w:sz w:val="18"/>
        </w:rPr>
        <w:t>2013</w:t>
      </w:r>
      <w:r w:rsidRPr="00BB358B">
        <w:rPr>
          <w:rFonts w:ascii="Palatino Linotype" w:hAnsi="Palatino Linotype"/>
          <w:noProof/>
          <w:sz w:val="18"/>
        </w:rPr>
        <w:t xml:space="preserve">, </w:t>
      </w:r>
      <w:r w:rsidRPr="00BB358B">
        <w:rPr>
          <w:rFonts w:ascii="Palatino Linotype" w:hAnsi="Palatino Linotype"/>
          <w:i/>
          <w:iCs/>
          <w:noProof/>
          <w:sz w:val="18"/>
        </w:rPr>
        <w:t>13</w:t>
      </w:r>
      <w:r w:rsidRPr="00BB358B">
        <w:rPr>
          <w:rFonts w:ascii="Palatino Linotype" w:hAnsi="Palatino Linotype"/>
          <w:noProof/>
          <w:sz w:val="18"/>
        </w:rPr>
        <w:t>, doi:10.1186/1472-6750-13-98.</w:t>
      </w:r>
    </w:p>
    <w:p w14:paraId="31D165AE" w14:textId="77777777" w:rsidR="00BB358B" w:rsidRPr="00BB358B" w:rsidRDefault="00BB358B" w:rsidP="00BB358B">
      <w:pPr>
        <w:widowControl w:val="0"/>
        <w:autoSpaceDE w:val="0"/>
        <w:autoSpaceDN w:val="0"/>
        <w:adjustRightInd w:val="0"/>
        <w:spacing w:line="240" w:lineRule="auto"/>
        <w:ind w:left="640" w:hanging="640"/>
        <w:rPr>
          <w:rFonts w:ascii="Palatino Linotype" w:hAnsi="Palatino Linotype"/>
          <w:noProof/>
          <w:sz w:val="18"/>
        </w:rPr>
      </w:pPr>
      <w:r w:rsidRPr="00BB358B">
        <w:rPr>
          <w:rFonts w:ascii="Palatino Linotype" w:hAnsi="Palatino Linotype"/>
          <w:noProof/>
          <w:sz w:val="18"/>
        </w:rPr>
        <w:t xml:space="preserve">51. </w:t>
      </w:r>
      <w:r w:rsidRPr="00BB358B">
        <w:rPr>
          <w:rFonts w:ascii="Palatino Linotype" w:hAnsi="Palatino Linotype"/>
          <w:noProof/>
          <w:sz w:val="18"/>
        </w:rPr>
        <w:tab/>
        <w:t xml:space="preserve">Lei, C.; Fu, W.; Qian, K.; Li, T.; Zhang, S.; Ding, M.; Hu, S. Potent neutralization of 2019 novel coronavirus by recombinant ACE2-Ig. </w:t>
      </w:r>
      <w:r w:rsidRPr="00BB358B">
        <w:rPr>
          <w:rFonts w:ascii="Palatino Linotype" w:hAnsi="Palatino Linotype"/>
          <w:i/>
          <w:iCs/>
          <w:noProof/>
          <w:sz w:val="18"/>
        </w:rPr>
        <w:t>bioRxiv</w:t>
      </w:r>
      <w:r w:rsidRPr="00BB358B">
        <w:rPr>
          <w:rFonts w:ascii="Palatino Linotype" w:hAnsi="Palatino Linotype"/>
          <w:noProof/>
          <w:sz w:val="18"/>
        </w:rPr>
        <w:t xml:space="preserve"> </w:t>
      </w:r>
      <w:r w:rsidRPr="00BB358B">
        <w:rPr>
          <w:rFonts w:ascii="Palatino Linotype" w:hAnsi="Palatino Linotype"/>
          <w:b/>
          <w:bCs/>
          <w:noProof/>
          <w:sz w:val="18"/>
        </w:rPr>
        <w:t>2020</w:t>
      </w:r>
      <w:r w:rsidRPr="00BB358B">
        <w:rPr>
          <w:rFonts w:ascii="Palatino Linotype" w:hAnsi="Palatino Linotype"/>
          <w:noProof/>
          <w:sz w:val="18"/>
        </w:rPr>
        <w:t>, doi:10.1101/2020.02.01.929976.</w:t>
      </w:r>
    </w:p>
    <w:p w14:paraId="4936810D" w14:textId="77777777" w:rsidR="00BB358B" w:rsidRPr="00BB358B" w:rsidRDefault="00BB358B" w:rsidP="00BB358B">
      <w:pPr>
        <w:widowControl w:val="0"/>
        <w:autoSpaceDE w:val="0"/>
        <w:autoSpaceDN w:val="0"/>
        <w:adjustRightInd w:val="0"/>
        <w:spacing w:line="240" w:lineRule="auto"/>
        <w:ind w:left="640" w:hanging="640"/>
        <w:rPr>
          <w:rFonts w:ascii="Palatino Linotype" w:hAnsi="Palatino Linotype"/>
          <w:noProof/>
          <w:sz w:val="18"/>
        </w:rPr>
      </w:pPr>
      <w:r w:rsidRPr="00BB358B">
        <w:rPr>
          <w:rFonts w:ascii="Palatino Linotype" w:hAnsi="Palatino Linotype"/>
          <w:noProof/>
          <w:sz w:val="18"/>
        </w:rPr>
        <w:t xml:space="preserve">52. </w:t>
      </w:r>
      <w:r w:rsidRPr="00BB358B">
        <w:rPr>
          <w:rFonts w:ascii="Palatino Linotype" w:hAnsi="Palatino Linotype"/>
          <w:noProof/>
          <w:sz w:val="18"/>
        </w:rPr>
        <w:tab/>
        <w:t xml:space="preserve">Denning, W.; Das, S.; Guo, S.; Xu, J.; Kappes, J.C.; Hel, Z. Optimization of the transductional efficiency of lentiviral vectors: Effect of sera and polycations. </w:t>
      </w:r>
      <w:r w:rsidRPr="00BB358B">
        <w:rPr>
          <w:rFonts w:ascii="Palatino Linotype" w:hAnsi="Palatino Linotype"/>
          <w:i/>
          <w:iCs/>
          <w:noProof/>
          <w:sz w:val="18"/>
        </w:rPr>
        <w:t>Mol. Biotechnol.</w:t>
      </w:r>
      <w:r w:rsidRPr="00BB358B">
        <w:rPr>
          <w:rFonts w:ascii="Palatino Linotype" w:hAnsi="Palatino Linotype"/>
          <w:noProof/>
          <w:sz w:val="18"/>
        </w:rPr>
        <w:t xml:space="preserve"> </w:t>
      </w:r>
      <w:r w:rsidRPr="00BB358B">
        <w:rPr>
          <w:rFonts w:ascii="Palatino Linotype" w:hAnsi="Palatino Linotype"/>
          <w:b/>
          <w:bCs/>
          <w:noProof/>
          <w:sz w:val="18"/>
        </w:rPr>
        <w:t>2013</w:t>
      </w:r>
      <w:r w:rsidRPr="00BB358B">
        <w:rPr>
          <w:rFonts w:ascii="Palatino Linotype" w:hAnsi="Palatino Linotype"/>
          <w:noProof/>
          <w:sz w:val="18"/>
        </w:rPr>
        <w:t xml:space="preserve">, </w:t>
      </w:r>
      <w:r w:rsidRPr="00BB358B">
        <w:rPr>
          <w:rFonts w:ascii="Palatino Linotype" w:hAnsi="Palatino Linotype"/>
          <w:i/>
          <w:iCs/>
          <w:noProof/>
          <w:sz w:val="18"/>
        </w:rPr>
        <w:t>53</w:t>
      </w:r>
      <w:r w:rsidRPr="00BB358B">
        <w:rPr>
          <w:rFonts w:ascii="Palatino Linotype" w:hAnsi="Palatino Linotype"/>
          <w:noProof/>
          <w:sz w:val="18"/>
        </w:rPr>
        <w:t>, 308–314, doi:10.1007/s12033-012-9528-5.</w:t>
      </w:r>
    </w:p>
    <w:p w14:paraId="4B01BC71" w14:textId="77777777" w:rsidR="00BB358B" w:rsidRPr="00BB358B" w:rsidRDefault="00BB358B" w:rsidP="00BB358B">
      <w:pPr>
        <w:widowControl w:val="0"/>
        <w:autoSpaceDE w:val="0"/>
        <w:autoSpaceDN w:val="0"/>
        <w:adjustRightInd w:val="0"/>
        <w:spacing w:line="240" w:lineRule="auto"/>
        <w:ind w:left="640" w:hanging="640"/>
        <w:rPr>
          <w:rFonts w:ascii="Palatino Linotype" w:hAnsi="Palatino Linotype"/>
          <w:noProof/>
          <w:sz w:val="18"/>
        </w:rPr>
      </w:pPr>
      <w:r w:rsidRPr="00BB358B">
        <w:rPr>
          <w:rFonts w:ascii="Palatino Linotype" w:hAnsi="Palatino Linotype"/>
          <w:noProof/>
          <w:sz w:val="18"/>
        </w:rPr>
        <w:t xml:space="preserve">53. </w:t>
      </w:r>
      <w:r w:rsidRPr="00BB358B">
        <w:rPr>
          <w:rFonts w:ascii="Palatino Linotype" w:hAnsi="Palatino Linotype"/>
          <w:noProof/>
          <w:sz w:val="18"/>
        </w:rPr>
        <w:tab/>
        <w:t xml:space="preserve">Chin, A.W.H.; Chu, J.T.S.; Perera, M.R.A.; Hui, K.P.Y.; Yen, H.-L.; Chan, M.C.W.; Peiris, M.; Poon, L.L.M. Stability of SARS-CoV-2 in different environmental conditions. </w:t>
      </w:r>
      <w:r w:rsidRPr="00BB358B">
        <w:rPr>
          <w:rFonts w:ascii="Palatino Linotype" w:hAnsi="Palatino Linotype"/>
          <w:i/>
          <w:iCs/>
          <w:noProof/>
          <w:sz w:val="18"/>
        </w:rPr>
        <w:t>The Lancet Microbe</w:t>
      </w:r>
      <w:r w:rsidRPr="00BB358B">
        <w:rPr>
          <w:rFonts w:ascii="Palatino Linotype" w:hAnsi="Palatino Linotype"/>
          <w:noProof/>
          <w:sz w:val="18"/>
        </w:rPr>
        <w:t xml:space="preserve"> </w:t>
      </w:r>
      <w:r w:rsidRPr="00BB358B">
        <w:rPr>
          <w:rFonts w:ascii="Palatino Linotype" w:hAnsi="Palatino Linotype"/>
          <w:b/>
          <w:bCs/>
          <w:noProof/>
          <w:sz w:val="18"/>
        </w:rPr>
        <w:t>2020</w:t>
      </w:r>
      <w:r w:rsidRPr="00BB358B">
        <w:rPr>
          <w:rFonts w:ascii="Palatino Linotype" w:hAnsi="Palatino Linotype"/>
          <w:noProof/>
          <w:sz w:val="18"/>
        </w:rPr>
        <w:t xml:space="preserve">, </w:t>
      </w:r>
      <w:r w:rsidRPr="00BB358B">
        <w:rPr>
          <w:rFonts w:ascii="Palatino Linotype" w:hAnsi="Palatino Linotype"/>
          <w:i/>
          <w:iCs/>
          <w:noProof/>
          <w:sz w:val="18"/>
        </w:rPr>
        <w:t>5247</w:t>
      </w:r>
      <w:r w:rsidRPr="00BB358B">
        <w:rPr>
          <w:rFonts w:ascii="Palatino Linotype" w:hAnsi="Palatino Linotype"/>
          <w:noProof/>
          <w:sz w:val="18"/>
        </w:rPr>
        <w:t>, 30003, doi:10.1016/S2666-5247(20)30003-3.</w:t>
      </w:r>
    </w:p>
    <w:p w14:paraId="1CA72A66" w14:textId="77777777" w:rsidR="00BB358B" w:rsidRPr="00BB358B" w:rsidRDefault="00BB358B" w:rsidP="00BB358B">
      <w:pPr>
        <w:widowControl w:val="0"/>
        <w:autoSpaceDE w:val="0"/>
        <w:autoSpaceDN w:val="0"/>
        <w:adjustRightInd w:val="0"/>
        <w:spacing w:line="240" w:lineRule="auto"/>
        <w:ind w:left="640" w:hanging="640"/>
        <w:rPr>
          <w:rFonts w:ascii="Palatino Linotype" w:hAnsi="Palatino Linotype"/>
          <w:noProof/>
          <w:sz w:val="18"/>
        </w:rPr>
      </w:pPr>
      <w:r w:rsidRPr="00BB358B">
        <w:rPr>
          <w:rFonts w:ascii="Palatino Linotype" w:hAnsi="Palatino Linotype"/>
          <w:noProof/>
          <w:sz w:val="18"/>
        </w:rPr>
        <w:t xml:space="preserve">54. </w:t>
      </w:r>
      <w:r w:rsidRPr="00BB358B">
        <w:rPr>
          <w:rFonts w:ascii="Palatino Linotype" w:hAnsi="Palatino Linotype"/>
          <w:noProof/>
          <w:sz w:val="18"/>
        </w:rPr>
        <w:tab/>
        <w:t xml:space="preserve">Wang, W.; Xu, Y.; Gao, R.; Lu, R.; Han, K.; Wu, G.; Tan, W. Detection of SARS-CoV-2 in Different Types of Clinical Specimens. </w:t>
      </w:r>
      <w:r w:rsidRPr="00BB358B">
        <w:rPr>
          <w:rFonts w:ascii="Palatino Linotype" w:hAnsi="Palatino Linotype"/>
          <w:i/>
          <w:iCs/>
          <w:noProof/>
          <w:sz w:val="18"/>
        </w:rPr>
        <w:t>JAMA - J. Am. Med. Assoc.</w:t>
      </w:r>
      <w:r w:rsidRPr="00BB358B">
        <w:rPr>
          <w:rFonts w:ascii="Palatino Linotype" w:hAnsi="Palatino Linotype"/>
          <w:noProof/>
          <w:sz w:val="18"/>
        </w:rPr>
        <w:t xml:space="preserve"> 2020.</w:t>
      </w:r>
    </w:p>
    <w:p w14:paraId="54123B62" w14:textId="77777777" w:rsidR="00BB358B" w:rsidRPr="00BB358B" w:rsidRDefault="00BB358B" w:rsidP="00BB358B">
      <w:pPr>
        <w:widowControl w:val="0"/>
        <w:autoSpaceDE w:val="0"/>
        <w:autoSpaceDN w:val="0"/>
        <w:adjustRightInd w:val="0"/>
        <w:spacing w:line="240" w:lineRule="auto"/>
        <w:ind w:left="640" w:hanging="640"/>
        <w:rPr>
          <w:rFonts w:ascii="Palatino Linotype" w:hAnsi="Palatino Linotype"/>
          <w:noProof/>
          <w:sz w:val="18"/>
        </w:rPr>
      </w:pPr>
      <w:r w:rsidRPr="00BB358B">
        <w:rPr>
          <w:rFonts w:ascii="Palatino Linotype" w:hAnsi="Palatino Linotype"/>
          <w:noProof/>
          <w:sz w:val="18"/>
        </w:rPr>
        <w:t xml:space="preserve">55. </w:t>
      </w:r>
      <w:r w:rsidRPr="00BB358B">
        <w:rPr>
          <w:rFonts w:ascii="Palatino Linotype" w:hAnsi="Palatino Linotype"/>
          <w:noProof/>
          <w:sz w:val="18"/>
        </w:rPr>
        <w:tab/>
        <w:t xml:space="preserve">Dodd, R.Y.; Stramer, S.L. COVID-19 and Blood Safety: Help with a Dilemma. </w:t>
      </w:r>
      <w:r w:rsidRPr="00BB358B">
        <w:rPr>
          <w:rFonts w:ascii="Palatino Linotype" w:hAnsi="Palatino Linotype"/>
          <w:i/>
          <w:iCs/>
          <w:noProof/>
          <w:sz w:val="18"/>
        </w:rPr>
        <w:t>Transfus. Med. Rev.</w:t>
      </w:r>
      <w:r w:rsidRPr="00BB358B">
        <w:rPr>
          <w:rFonts w:ascii="Palatino Linotype" w:hAnsi="Palatino Linotype"/>
          <w:noProof/>
          <w:sz w:val="18"/>
        </w:rPr>
        <w:t xml:space="preserve"> 2020.</w:t>
      </w:r>
    </w:p>
    <w:p w14:paraId="4540212C" w14:textId="5A7CFE82" w:rsidR="00FD4509" w:rsidRDefault="00F15C55" w:rsidP="00BB358B">
      <w:pPr>
        <w:widowControl w:val="0"/>
        <w:autoSpaceDE w:val="0"/>
        <w:autoSpaceDN w:val="0"/>
        <w:adjustRightInd w:val="0"/>
        <w:spacing w:line="240" w:lineRule="auto"/>
        <w:ind w:left="640" w:hanging="640"/>
      </w:pPr>
      <w:r>
        <w:lastRenderedPageBreak/>
        <w:fldChar w:fldCharType="end"/>
      </w:r>
    </w:p>
    <w:tbl>
      <w:tblPr>
        <w:tblW w:w="0" w:type="auto"/>
        <w:jc w:val="center"/>
        <w:tblLook w:val="04A0" w:firstRow="1" w:lastRow="0" w:firstColumn="1" w:lastColumn="0" w:noHBand="0" w:noVBand="1"/>
      </w:tblPr>
      <w:tblGrid>
        <w:gridCol w:w="1704"/>
        <w:gridCol w:w="7140"/>
      </w:tblGrid>
      <w:tr w:rsidR="00FD4509" w:rsidRPr="00761594" w14:paraId="46A72B45" w14:textId="77777777" w:rsidTr="0092278D">
        <w:trPr>
          <w:jc w:val="center"/>
        </w:trPr>
        <w:tc>
          <w:tcPr>
            <w:tcW w:w="0" w:type="auto"/>
            <w:shd w:val="clear" w:color="auto" w:fill="auto"/>
            <w:vAlign w:val="center"/>
          </w:tcPr>
          <w:p w14:paraId="48457F75" w14:textId="77777777" w:rsidR="00FD4509" w:rsidRPr="00761594" w:rsidRDefault="00C721F5" w:rsidP="00D12E93">
            <w:pPr>
              <w:pStyle w:val="MDPI71References"/>
              <w:numPr>
                <w:ilvl w:val="0"/>
                <w:numId w:val="0"/>
              </w:numPr>
              <w:ind w:left="-85"/>
              <w:rPr>
                <w:rFonts w:eastAsia="SimSun"/>
                <w:bCs/>
              </w:rPr>
            </w:pPr>
            <w:r w:rsidRPr="00761594">
              <w:rPr>
                <w:rFonts w:eastAsia="SimSun"/>
                <w:bCs/>
                <w:noProof/>
              </w:rPr>
              <w:drawing>
                <wp:inline distT="0" distB="0" distL="0" distR="0" wp14:anchorId="2C24A61D" wp14:editId="15057524">
                  <wp:extent cx="998855" cy="355600"/>
                  <wp:effectExtent l="0" t="0" r="0" b="0"/>
                  <wp:docPr id="3"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a:picLocks/>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998855" cy="355600"/>
                          </a:xfrm>
                          <a:prstGeom prst="rect">
                            <a:avLst/>
                          </a:prstGeom>
                          <a:noFill/>
                          <a:ln>
                            <a:noFill/>
                          </a:ln>
                        </pic:spPr>
                      </pic:pic>
                    </a:graphicData>
                  </a:graphic>
                </wp:inline>
              </w:drawing>
            </w:r>
          </w:p>
        </w:tc>
        <w:tc>
          <w:tcPr>
            <w:tcW w:w="7149" w:type="dxa"/>
            <w:shd w:val="clear" w:color="auto" w:fill="auto"/>
            <w:vAlign w:val="center"/>
          </w:tcPr>
          <w:p w14:paraId="2D37899E" w14:textId="77777777" w:rsidR="00FD4509" w:rsidRPr="00761594" w:rsidRDefault="0012041F" w:rsidP="00164E0D">
            <w:pPr>
              <w:pStyle w:val="MDPI71References"/>
              <w:numPr>
                <w:ilvl w:val="0"/>
                <w:numId w:val="0"/>
              </w:numPr>
              <w:ind w:left="-85"/>
              <w:rPr>
                <w:rFonts w:eastAsia="SimSun"/>
                <w:bCs/>
              </w:rPr>
            </w:pPr>
            <w:r>
              <w:rPr>
                <w:rFonts w:eastAsia="SimSun"/>
                <w:bCs/>
              </w:rPr>
              <w:t>© 20</w:t>
            </w:r>
            <w:r w:rsidR="00164E0D">
              <w:rPr>
                <w:rFonts w:eastAsia="SimSun"/>
                <w:bCs/>
              </w:rPr>
              <w:t>20</w:t>
            </w:r>
            <w:r w:rsidR="00FD4509" w:rsidRPr="00761594">
              <w:rPr>
                <w:rFonts w:eastAsia="SimSun"/>
                <w:bCs/>
              </w:rPr>
              <w:t xml:space="preserve"> by the authors. Submitted for possible open access publication under the terms and conditions of the Creative Commons Attribution (CC BY) license (http://creativecommons.org/licenses/by/4.0/).</w:t>
            </w:r>
          </w:p>
        </w:tc>
      </w:tr>
    </w:tbl>
    <w:p w14:paraId="1633CABD" w14:textId="4828DD7F" w:rsidR="00181401" w:rsidRPr="006220E9" w:rsidRDefault="00181401" w:rsidP="00FD4509">
      <w:pPr>
        <w:pStyle w:val="MDPI71References"/>
        <w:numPr>
          <w:ilvl w:val="0"/>
          <w:numId w:val="0"/>
        </w:numPr>
        <w:spacing w:after="240"/>
        <w:rPr>
          <w:rStyle w:val="LineNumber"/>
          <w:rFonts w:eastAsia="SimSun"/>
        </w:rPr>
      </w:pPr>
    </w:p>
    <w:sectPr w:rsidR="00181401" w:rsidRPr="006220E9" w:rsidSect="00181401">
      <w:headerReference w:type="even" r:id="rId30"/>
      <w:headerReference w:type="default" r:id="rId31"/>
      <w:footerReference w:type="default" r:id="rId32"/>
      <w:headerReference w:type="first" r:id="rId33"/>
      <w:footerReference w:type="first" r:id="rId34"/>
      <w:pgSz w:w="11906" w:h="16838" w:code="9"/>
      <w:pgMar w:top="1417" w:right="1531" w:bottom="1077" w:left="1531" w:header="1020" w:footer="850" w:gutter="0"/>
      <w:lnNumType w:countBy="1" w:restart="continuous"/>
      <w:pgNumType w:start="1"/>
      <w:cols w:space="425"/>
      <w:titlePg/>
      <w:docGrid w:type="lines"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9" w:author="Kate D Crawford" w:date="2020-04-19T20:12:00Z" w:initials="KDC">
    <w:p w14:paraId="61886214" w14:textId="126F20CE" w:rsidR="00FB6089" w:rsidRDefault="00FB6089">
      <w:pPr>
        <w:pStyle w:val="CommentText"/>
      </w:pPr>
      <w:r>
        <w:rPr>
          <w:rStyle w:val="CommentReference"/>
        </w:rPr>
        <w:annotationRef/>
      </w:r>
      <w:r>
        <w:t xml:space="preserve">From David </w:t>
      </w:r>
      <w:proofErr w:type="spellStart"/>
      <w:r>
        <w:t>Veesler</w:t>
      </w:r>
      <w:proofErr w:type="spellEnd"/>
    </w:p>
  </w:comment>
  <w:comment w:id="25" w:author="Kate D Crawford" w:date="2020-04-19T20:12:00Z" w:initials="KDC">
    <w:p w14:paraId="3863CE07" w14:textId="7133F6F0" w:rsidR="00FB6089" w:rsidRDefault="00FB6089">
      <w:pPr>
        <w:pStyle w:val="CommentText"/>
      </w:pPr>
      <w:r>
        <w:rPr>
          <w:rStyle w:val="CommentReference"/>
        </w:rPr>
        <w:annotationRef/>
      </w:r>
      <w:r>
        <w:t>Andrea deleted the “Probably”</w:t>
      </w:r>
    </w:p>
  </w:comment>
  <w:comment w:id="35" w:author="Kate D Crawford" w:date="2020-04-19T19:42:00Z" w:initials="KDC">
    <w:p w14:paraId="28F7C90D" w14:textId="3E779EC4" w:rsidR="00FB6089" w:rsidRDefault="00FB6089">
      <w:pPr>
        <w:pStyle w:val="CommentText"/>
      </w:pPr>
      <w:r>
        <w:rPr>
          <w:rStyle w:val="CommentReference"/>
        </w:rPr>
        <w:annotationRef/>
      </w:r>
      <w:r>
        <w:t xml:space="preserve">I don’t love “primarily accessible”, but Andrea and Alex both commented on ‘main’ potentially not being accurate as </w:t>
      </w:r>
      <w:r>
        <w:br/>
        <w:t xml:space="preserve">the envelope protein </w:t>
      </w:r>
      <w:r w:rsidR="000D0C85">
        <w:t xml:space="preserve">(and maybe matrix) </w:t>
      </w:r>
      <w:r>
        <w:t>may actually be more prevalent.</w:t>
      </w:r>
      <w:r w:rsidR="000D0C85">
        <w:t xml:space="preserve"> Unless we have references about Spike being “main”.</w:t>
      </w:r>
    </w:p>
  </w:comment>
  <w:comment w:id="41" w:author="Kate D Crawford" w:date="2020-04-19T20:13:00Z" w:initials="KDC">
    <w:p w14:paraId="19E71CC2" w14:textId="589807C5" w:rsidR="00FB6089" w:rsidRDefault="00FB6089">
      <w:pPr>
        <w:pStyle w:val="CommentText"/>
      </w:pPr>
      <w:r>
        <w:rPr>
          <w:rStyle w:val="CommentReference"/>
        </w:rPr>
        <w:annotationRef/>
      </w:r>
      <w:r>
        <w:t xml:space="preserve">David </w:t>
      </w:r>
      <w:proofErr w:type="spellStart"/>
      <w:r>
        <w:t>Veesler</w:t>
      </w:r>
      <w:proofErr w:type="spellEnd"/>
      <w:r>
        <w:t xml:space="preserve"> changed all uses of “lentiviral virions” to “lentiviral particles”</w:t>
      </w:r>
      <w:r>
        <w:br/>
      </w:r>
      <w:r>
        <w:br/>
        <w:t>I’m honestly not sure which is correct.</w:t>
      </w:r>
    </w:p>
  </w:comment>
  <w:comment w:id="46" w:author="Kate D Crawford" w:date="2020-04-19T20:16:00Z" w:initials="KDC">
    <w:p w14:paraId="64A0E27C" w14:textId="4FA05707" w:rsidR="00FB6089" w:rsidRDefault="00FB6089">
      <w:pPr>
        <w:pStyle w:val="CommentText"/>
      </w:pPr>
      <w:r>
        <w:rPr>
          <w:rStyle w:val="CommentReference"/>
        </w:rPr>
        <w:annotationRef/>
      </w:r>
      <w:r>
        <w:t xml:space="preserve">David </w:t>
      </w:r>
      <w:proofErr w:type="spellStart"/>
      <w:r>
        <w:t>Veesler</w:t>
      </w:r>
      <w:proofErr w:type="spellEnd"/>
      <w:r>
        <w:t xml:space="preserve"> changed to </w:t>
      </w:r>
      <w:proofErr w:type="spellStart"/>
      <w:r>
        <w:t>pseudovirions</w:t>
      </w:r>
      <w:proofErr w:type="spellEnd"/>
      <w:r>
        <w:t>. Again, I’m not sure if that’s more correct, but I don’t think so?</w:t>
      </w:r>
    </w:p>
  </w:comment>
  <w:comment w:id="47" w:author="Kate D Crawford" w:date="2020-04-19T20:16:00Z" w:initials="KDC">
    <w:p w14:paraId="6078ADD7" w14:textId="406E80DD" w:rsidR="00FB6089" w:rsidRDefault="00FB6089">
      <w:pPr>
        <w:pStyle w:val="CommentText"/>
      </w:pPr>
      <w:r>
        <w:rPr>
          <w:rStyle w:val="CommentReference"/>
        </w:rPr>
        <w:annotationRef/>
      </w:r>
      <w:r>
        <w:t xml:space="preserve">Same here for virions vs. </w:t>
      </w:r>
      <w:proofErr w:type="spellStart"/>
      <w:r>
        <w:t>pseudovirions</w:t>
      </w:r>
      <w:proofErr w:type="spellEnd"/>
    </w:p>
  </w:comment>
  <w:comment w:id="51" w:author="Kate D Crawford" w:date="2020-04-19T20:23:00Z" w:initials="KDC">
    <w:p w14:paraId="415CDCD5" w14:textId="169046C6" w:rsidR="00FB6089" w:rsidRDefault="00FB6089">
      <w:pPr>
        <w:pStyle w:val="CommentText"/>
      </w:pPr>
      <w:r>
        <w:rPr>
          <w:rStyle w:val="CommentReference"/>
        </w:rPr>
        <w:annotationRef/>
      </w:r>
      <w:r>
        <w:t>David pointed out there’s actually another M 9 aa upstream of the NCBI annotated start site that could be a potential start site (it overlaps with the end of the Orf1ab gene).</w:t>
      </w:r>
    </w:p>
  </w:comment>
  <w:comment w:id="78" w:author="Bloom PhD, Jesse D" w:date="2020-04-18T06:12:00Z" w:initials="BPJD">
    <w:p w14:paraId="7DFF78E1" w14:textId="65E3DADE" w:rsidR="00FB6089" w:rsidRDefault="00FB6089">
      <w:pPr>
        <w:pStyle w:val="CommentText"/>
      </w:pPr>
      <w:r>
        <w:rPr>
          <w:rStyle w:val="CommentReference"/>
        </w:rPr>
        <w:annotationRef/>
      </w:r>
      <w:r>
        <w:t>The effect that Spike-pseudotyped virus infects 293T-ACE2 but not 293T cells is clear, but we are working on getting better pictures with a higher % infected.</w:t>
      </w:r>
    </w:p>
  </w:comment>
  <w:comment w:id="95" w:author="Kate D Crawford" w:date="2020-04-19T20:28:00Z" w:initials="KDC">
    <w:p w14:paraId="55C1DF8A" w14:textId="7DB61D64" w:rsidR="00FB6089" w:rsidRDefault="00FB6089">
      <w:pPr>
        <w:pStyle w:val="CommentText"/>
      </w:pPr>
      <w:r>
        <w:rPr>
          <w:rStyle w:val="CommentReference"/>
        </w:rPr>
        <w:annotationRef/>
      </w:r>
      <w:r>
        <w:t xml:space="preserve">I like infection by although David </w:t>
      </w:r>
      <w:proofErr w:type="spellStart"/>
      <w:r>
        <w:t>Veesler</w:t>
      </w:r>
      <w:proofErr w:type="spellEnd"/>
      <w:r>
        <w:t xml:space="preserve"> corrected many uses of ‘infection’ to ‘transduction’, which is technically what we’re seeing.</w:t>
      </w:r>
    </w:p>
  </w:comment>
  <w:comment w:id="98" w:author="Kate D Crawford" w:date="2020-04-19T20:58:00Z" w:initials="KDC">
    <w:p w14:paraId="1787B1E0" w14:textId="318BE4BC" w:rsidR="00FB6089" w:rsidRDefault="00FB6089">
      <w:pPr>
        <w:pStyle w:val="CommentText"/>
      </w:pPr>
      <w:r>
        <w:rPr>
          <w:rStyle w:val="CommentReference"/>
        </w:rPr>
        <w:annotationRef/>
      </w:r>
      <w:r>
        <w:t>It’s a little hard to say ‘efficiently’ when it’s so much less than VSV G.</w:t>
      </w:r>
    </w:p>
  </w:comment>
  <w:comment w:id="102" w:author="Kate D Crawford" w:date="2020-04-19T19:59:00Z" w:initials="KDC">
    <w:p w14:paraId="3B15EB36" w14:textId="53B0EDB0" w:rsidR="00FB6089" w:rsidRDefault="00FB6089">
      <w:pPr>
        <w:pStyle w:val="CommentText"/>
      </w:pPr>
      <w:r>
        <w:rPr>
          <w:rStyle w:val="CommentReference"/>
        </w:rPr>
        <w:annotationRef/>
      </w:r>
      <w:r>
        <w:t xml:space="preserve">The ALAYT and </w:t>
      </w:r>
      <w:proofErr w:type="spellStart"/>
      <w:r>
        <w:t>HATail</w:t>
      </w:r>
      <w:proofErr w:type="spellEnd"/>
      <w:r>
        <w:t xml:space="preserve"> wells looked like they may be much more green tomorrow morning, so if we have time, I can try to add photos.</w:t>
      </w:r>
    </w:p>
  </w:comment>
  <w:comment w:id="120" w:author="Kate D Crawford" w:date="2020-04-19T20:30:00Z" w:initials="KDC">
    <w:p w14:paraId="4D1AA62F" w14:textId="6E2E3DB1" w:rsidR="00FB6089" w:rsidRDefault="00FB6089">
      <w:pPr>
        <w:pStyle w:val="CommentText"/>
      </w:pPr>
      <w:r>
        <w:rPr>
          <w:rStyle w:val="CommentReference"/>
        </w:rPr>
        <w:annotationRef/>
      </w:r>
      <w:r>
        <w:t>This is nit-picky, but I do think it’s probably most accurate to say the images are of transduced cells, but the timing is post-infection (infection being the process of virus encountering and entering cells, which likely happens shortly after incubating cells and virus and transduction requiring actual integration and protein expression).</w:t>
      </w:r>
    </w:p>
  </w:comment>
  <w:comment w:id="124" w:author="Kate D Crawford" w:date="2020-04-19T21:00:00Z" w:initials="KDC">
    <w:p w14:paraId="2F88FA6C" w14:textId="1A6CAF87" w:rsidR="00FB6089" w:rsidRPr="00336E66" w:rsidRDefault="00FB6089">
      <w:pPr>
        <w:pStyle w:val="CommentText"/>
      </w:pPr>
      <w:r>
        <w:rPr>
          <w:rStyle w:val="CommentReference"/>
        </w:rPr>
        <w:annotationRef/>
      </w:r>
      <w:r>
        <w:t>Maybe change to ‘~’. I haven’t actually tested adding less than 10</w:t>
      </w:r>
      <w:r w:rsidRPr="00336E66">
        <w:rPr>
          <w:vertAlign w:val="superscript"/>
        </w:rPr>
        <w:t>5</w:t>
      </w:r>
      <w:r>
        <w:t>, although it should work.</w:t>
      </w:r>
    </w:p>
  </w:comment>
  <w:comment w:id="126" w:author="Kate D Crawford" w:date="2020-04-19T01:32:00Z" w:initials="KDC">
    <w:p w14:paraId="509955DA" w14:textId="074AC22F" w:rsidR="00FB6089" w:rsidRDefault="00FB6089">
      <w:pPr>
        <w:pStyle w:val="CommentText"/>
      </w:pPr>
      <w:r>
        <w:rPr>
          <w:rStyle w:val="CommentReference"/>
        </w:rPr>
        <w:annotationRef/>
      </w:r>
      <w:r>
        <w:t xml:space="preserve">I still need to flesh this out. Also, </w:t>
      </w:r>
      <w:proofErr w:type="gramStart"/>
      <w:r>
        <w:t>What</w:t>
      </w:r>
      <w:proofErr w:type="gramEnd"/>
      <w:r>
        <w:t xml:space="preserve"> do you think about Andy’s suggestion of putting </w:t>
      </w:r>
      <w:proofErr w:type="spellStart"/>
      <w:r>
        <w:t>naïves</w:t>
      </w:r>
      <w:proofErr w:type="spellEnd"/>
      <w:r>
        <w:t xml:space="preserve"> on the same graph as A? I could just make them all black and keep the shapes the same as the various spikes? Although you may have to help me figure out how to overlay multiple “sera” on one graph in `</w:t>
      </w:r>
      <w:proofErr w:type="spellStart"/>
      <w:r>
        <w:t>neutcurve</w:t>
      </w:r>
      <w:proofErr w:type="spellEnd"/>
      <w:r>
        <w:t>`.</w:t>
      </w:r>
    </w:p>
  </w:comment>
  <w:comment w:id="128" w:author="Kate D Crawford" w:date="2020-04-19T00:42:00Z" w:initials="KDC">
    <w:p w14:paraId="0642EA26" w14:textId="394D88B3" w:rsidR="00FB6089" w:rsidRDefault="00FB6089">
      <w:pPr>
        <w:pStyle w:val="CommentText"/>
      </w:pPr>
      <w:r>
        <w:rPr>
          <w:rStyle w:val="CommentReference"/>
        </w:rPr>
        <w:annotationRef/>
      </w:r>
      <w:r>
        <w:t>Could you just double check my math that went into determining concentrations. I want to make sure I don’t just have an order of magnitude error somewhere:</w:t>
      </w:r>
      <w:r>
        <w:br/>
      </w:r>
      <w:r>
        <w:br/>
        <w:t>The ACE2 we have is 0.47 mg/mL, which is 0.47 ug/</w:t>
      </w:r>
      <w:proofErr w:type="spellStart"/>
      <w:r>
        <w:t>uL</w:t>
      </w:r>
      <w:proofErr w:type="spellEnd"/>
      <w:r>
        <w:t xml:space="preserve">. </w:t>
      </w:r>
      <w:r>
        <w:br/>
      </w:r>
      <w:r>
        <w:br/>
        <w:t xml:space="preserve">I started with 24 ug in 60 </w:t>
      </w:r>
      <w:proofErr w:type="spellStart"/>
      <w:r>
        <w:t>uL</w:t>
      </w:r>
      <w:proofErr w:type="spellEnd"/>
      <w:r>
        <w:t xml:space="preserve">, to which I then added 60 </w:t>
      </w:r>
      <w:proofErr w:type="spellStart"/>
      <w:r>
        <w:t>uL</w:t>
      </w:r>
      <w:proofErr w:type="spellEnd"/>
      <w:r>
        <w:t xml:space="preserve"> virus. 24 ug in 120 </w:t>
      </w:r>
      <w:proofErr w:type="spellStart"/>
      <w:r>
        <w:t>uL</w:t>
      </w:r>
      <w:proofErr w:type="spellEnd"/>
      <w:r>
        <w:t xml:space="preserve"> = 200 ug/mL, correct? And that’s how I should be calculating ACE2 concentration, right? Because I incubate ACE2 and virus together then add to cells (which are already in 50 </w:t>
      </w:r>
      <w:proofErr w:type="spellStart"/>
      <w:r>
        <w:t>uL</w:t>
      </w:r>
      <w:proofErr w:type="spellEnd"/>
      <w:r>
        <w:t xml:space="preserve"> media, but I don’t need to account for that in my concentration calculation I’m pretty sure?).</w:t>
      </w:r>
      <w:r>
        <w:br/>
      </w:r>
      <w:r>
        <w:br/>
        <w:t>After the initial dilution, I did serial 3-fold dilutions. I’m confident I can divide by 3, but I just want to make sure I calculated out the starting concentration of 200 ug/mL correctly. Thanks!</w:t>
      </w:r>
    </w:p>
    <w:p w14:paraId="66717224" w14:textId="0B773534" w:rsidR="00FB6089" w:rsidRDefault="00FB6089">
      <w:pPr>
        <w:pStyle w:val="CommentText"/>
      </w:pPr>
      <w:r>
        <w:br/>
        <w:t xml:space="preserve">It will also be interesting to see if more papers come out reporting IC50s for ACE2. I think our value could end up being more accurate, but who knows. </w:t>
      </w:r>
    </w:p>
  </w:comment>
  <w:comment w:id="133" w:author="Kate D Crawford" w:date="2020-04-19T21:04:00Z" w:initials="KDC">
    <w:p w14:paraId="1BAB0547" w14:textId="64822CB4" w:rsidR="00FB6089" w:rsidRDefault="00FB6089">
      <w:pPr>
        <w:pStyle w:val="CommentText"/>
      </w:pPr>
      <w:r>
        <w:rPr>
          <w:rStyle w:val="CommentReference"/>
        </w:rPr>
        <w:annotationRef/>
      </w:r>
      <w:r>
        <w:t>Alexandra removed ‘slightly’. I’m not sure what counts as ‘slight’.</w:t>
      </w:r>
    </w:p>
  </w:comment>
  <w:comment w:id="140" w:author="Kate D Crawford" w:date="2020-04-19T20:09:00Z" w:initials="KDC">
    <w:p w14:paraId="04FFD0EE" w14:textId="1E0AD2D6" w:rsidR="00FB6089" w:rsidRDefault="00FB6089">
      <w:pPr>
        <w:pStyle w:val="CommentText"/>
      </w:pPr>
      <w:r>
        <w:rPr>
          <w:rStyle w:val="CommentReference"/>
        </w:rPr>
        <w:annotationRef/>
      </w:r>
      <w:r>
        <w:t xml:space="preserve">Alexandra </w:t>
      </w:r>
      <w:proofErr w:type="spellStart"/>
      <w:r>
        <w:t>Tortorici</w:t>
      </w:r>
      <w:proofErr w:type="spellEnd"/>
      <w:r>
        <w:t xml:space="preserve"> deleted this and she knows more about ACE2 kinetics than I do, but it’s probably good to keep.</w:t>
      </w:r>
    </w:p>
  </w:comment>
  <w:comment w:id="154" w:author="Kate D Crawford" w:date="2020-04-19T20:34:00Z" w:initials="KDC">
    <w:p w14:paraId="74841F2A" w14:textId="231EA50E" w:rsidR="00FB6089" w:rsidRDefault="00FB6089">
      <w:pPr>
        <w:pStyle w:val="CommentText"/>
      </w:pPr>
      <w:r>
        <w:rPr>
          <w:rStyle w:val="CommentReference"/>
        </w:rPr>
        <w:annotationRef/>
      </w:r>
      <w:r>
        <w:t>David changed to “significantly altered”</w:t>
      </w:r>
    </w:p>
  </w:comment>
  <w:comment w:id="177" w:author="Kate D Crawford" w:date="2020-04-19T20:42:00Z" w:initials="KDC">
    <w:p w14:paraId="4119E180" w14:textId="7A5F30EC" w:rsidR="00FB6089" w:rsidRDefault="00FB6089">
      <w:pPr>
        <w:pStyle w:val="CommentText"/>
      </w:pPr>
      <w:r>
        <w:rPr>
          <w:rStyle w:val="CommentReference"/>
        </w:rPr>
        <w:annotationRef/>
      </w:r>
      <w:r>
        <w:t xml:space="preserve">People seem to prefer things that just </w:t>
      </w:r>
      <w:proofErr w:type="gramStart"/>
      <w:r>
        <w:t>say</w:t>
      </w:r>
      <w:proofErr w:type="gramEnd"/>
      <w:r>
        <w:t xml:space="preserve"> “further investigated”, but I sort of like what we have.</w:t>
      </w:r>
    </w:p>
  </w:comment>
  <w:comment w:id="179" w:author="Kate D Crawford" w:date="2020-04-19T01:31:00Z" w:initials="KDC">
    <w:p w14:paraId="74B55071" w14:textId="1BCE5C14" w:rsidR="00FB6089" w:rsidRDefault="00FB6089">
      <w:pPr>
        <w:pStyle w:val="CommentText"/>
      </w:pPr>
      <w:r>
        <w:rPr>
          <w:rStyle w:val="CommentReference"/>
        </w:rPr>
        <w:annotationRef/>
      </w:r>
      <w:r>
        <w:t>Added in response to Andy. Feel free to edit however or move/remove.</w:t>
      </w:r>
    </w:p>
  </w:comment>
  <w:comment w:id="191" w:author="Kate D Crawford" w:date="2020-04-19T00:05:00Z" w:initials="KDC">
    <w:p w14:paraId="479B785C" w14:textId="0E61375C" w:rsidR="00FB6089" w:rsidRDefault="00FB6089">
      <w:pPr>
        <w:pStyle w:val="CommentText"/>
      </w:pPr>
      <w:r>
        <w:rPr>
          <w:rStyle w:val="CommentReference"/>
        </w:rPr>
        <w:annotationRef/>
      </w:r>
      <w:r>
        <w:t>I used slightly higher concentrations than Adam because the staining for the sorting was quite dim. I also think using the enzyme-free dissociation buffer is actually perhaps important to get good separation from non-ACE2 293Ts. But we maybe don’t have to include this.</w:t>
      </w:r>
    </w:p>
  </w:comment>
  <w:comment w:id="193" w:author="Kate D Crawford" w:date="2020-04-19T00:13:00Z" w:initials="KDC">
    <w:p w14:paraId="11841CA5" w14:textId="5496E280" w:rsidR="00FB6089" w:rsidRDefault="00FB6089">
      <w:pPr>
        <w:pStyle w:val="CommentText"/>
      </w:pPr>
      <w:r>
        <w:rPr>
          <w:rStyle w:val="CommentReference"/>
        </w:rPr>
        <w:annotationRef/>
      </w:r>
      <w:r>
        <w:t>I would like a more general term that’s inclusive of antibodies too, but “inhibitor” doesn’t seem right…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61886214" w15:done="0"/>
  <w15:commentEx w15:paraId="3863CE07" w15:done="0"/>
  <w15:commentEx w15:paraId="28F7C90D" w15:done="0"/>
  <w15:commentEx w15:paraId="19E71CC2" w15:done="0"/>
  <w15:commentEx w15:paraId="64A0E27C" w15:done="0"/>
  <w15:commentEx w15:paraId="6078ADD7" w15:done="0"/>
  <w15:commentEx w15:paraId="415CDCD5" w15:done="0"/>
  <w15:commentEx w15:paraId="7DFF78E1" w15:done="0"/>
  <w15:commentEx w15:paraId="55C1DF8A" w15:done="0"/>
  <w15:commentEx w15:paraId="1787B1E0" w15:done="0"/>
  <w15:commentEx w15:paraId="3B15EB36" w15:done="0"/>
  <w15:commentEx w15:paraId="4D1AA62F" w15:done="0"/>
  <w15:commentEx w15:paraId="2F88FA6C" w15:done="0"/>
  <w15:commentEx w15:paraId="509955DA" w15:done="0"/>
  <w15:commentEx w15:paraId="66717224" w15:done="0"/>
  <w15:commentEx w15:paraId="1BAB0547" w15:done="0"/>
  <w15:commentEx w15:paraId="04FFD0EE" w15:done="0"/>
  <w15:commentEx w15:paraId="74841F2A" w15:done="0"/>
  <w15:commentEx w15:paraId="4119E180" w15:done="0"/>
  <w15:commentEx w15:paraId="74B55071" w15:done="0"/>
  <w15:commentEx w15:paraId="479B785C" w15:done="0"/>
  <w15:commentEx w15:paraId="11841CA5"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1886214" w16cid:durableId="22472F10"/>
  <w16cid:commentId w16cid:paraId="3863CE07" w16cid:durableId="22472F42"/>
  <w16cid:commentId w16cid:paraId="28F7C90D" w16cid:durableId="22472841"/>
  <w16cid:commentId w16cid:paraId="19E71CC2" w16cid:durableId="22472F84"/>
  <w16cid:commentId w16cid:paraId="64A0E27C" w16cid:durableId="2247301A"/>
  <w16cid:commentId w16cid:paraId="6078ADD7" w16cid:durableId="22473032"/>
  <w16cid:commentId w16cid:paraId="415CDCD5" w16cid:durableId="224731D4"/>
  <w16cid:commentId w16cid:paraId="7DFF78E1" w16cid:durableId="224518D3"/>
  <w16cid:commentId w16cid:paraId="55C1DF8A" w16cid:durableId="224732E5"/>
  <w16cid:commentId w16cid:paraId="1787B1E0" w16cid:durableId="224739E6"/>
  <w16cid:commentId w16cid:paraId="3B15EB36" w16cid:durableId="22472C06"/>
  <w16cid:commentId w16cid:paraId="4D1AA62F" w16cid:durableId="22473349"/>
  <w16cid:commentId w16cid:paraId="2F88FA6C" w16cid:durableId="22473A5D"/>
  <w16cid:commentId w16cid:paraId="509955DA" w16cid:durableId="2246289D"/>
  <w16cid:commentId w16cid:paraId="66717224" w16cid:durableId="22461CF0"/>
  <w16cid:commentId w16cid:paraId="1BAB0547" w16cid:durableId="22473B64"/>
  <w16cid:commentId w16cid:paraId="04FFD0EE" w16cid:durableId="22472E8B"/>
  <w16cid:commentId w16cid:paraId="74841F2A" w16cid:durableId="22473441"/>
  <w16cid:commentId w16cid:paraId="4119E180" w16cid:durableId="22473653"/>
  <w16cid:commentId w16cid:paraId="74B55071" w16cid:durableId="22462883"/>
  <w16cid:commentId w16cid:paraId="479B785C" w16cid:durableId="2246144D"/>
  <w16cid:commentId w16cid:paraId="11841CA5" w16cid:durableId="2246163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B54FDB0" w14:textId="77777777" w:rsidR="00536BB7" w:rsidRDefault="00536BB7">
      <w:pPr>
        <w:spacing w:line="240" w:lineRule="auto"/>
      </w:pPr>
      <w:r>
        <w:separator/>
      </w:r>
    </w:p>
  </w:endnote>
  <w:endnote w:type="continuationSeparator" w:id="0">
    <w:p w14:paraId="71784891" w14:textId="77777777" w:rsidR="00536BB7" w:rsidRDefault="00536BB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Palatino Linotype">
    <w:panose1 w:val="02040502050505030304"/>
    <w:charset w:val="00"/>
    <w:family w:val="roman"/>
    <w:pitch w:val="variable"/>
    <w:sig w:usb0="E0000287" w:usb1="40000013" w:usb2="00000000" w:usb3="00000000" w:csb0="0000019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73F201" w14:textId="77777777" w:rsidR="00FB6089" w:rsidRPr="00CF0CC9" w:rsidRDefault="00FB6089" w:rsidP="00627F2D">
    <w:pPr>
      <w:pStyle w:val="Foote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CF1BC7A" w14:textId="77777777" w:rsidR="00FB6089" w:rsidRPr="00372FCD" w:rsidRDefault="00FB6089" w:rsidP="00164E0D">
    <w:pPr>
      <w:tabs>
        <w:tab w:val="right" w:pos="8844"/>
      </w:tabs>
      <w:adjustRightInd w:val="0"/>
      <w:snapToGrid w:val="0"/>
      <w:spacing w:before="120" w:line="240" w:lineRule="auto"/>
      <w:rPr>
        <w:rFonts w:ascii="Palatino Linotype" w:hAnsi="Palatino Linotype"/>
        <w:sz w:val="16"/>
        <w:szCs w:val="16"/>
        <w:lang w:val="fr-CH"/>
      </w:rPr>
    </w:pPr>
    <w:r w:rsidRPr="00985EB1">
      <w:rPr>
        <w:rFonts w:ascii="Palatino Linotype" w:hAnsi="Palatino Linotype"/>
        <w:i/>
        <w:sz w:val="16"/>
        <w:szCs w:val="16"/>
      </w:rPr>
      <w:t>Viruses</w:t>
    </w:r>
    <w:r>
      <w:rPr>
        <w:rFonts w:ascii="Palatino Linotype" w:hAnsi="Palatino Linotype"/>
        <w:i/>
        <w:sz w:val="16"/>
        <w:szCs w:val="16"/>
      </w:rPr>
      <w:t xml:space="preserve"> </w:t>
    </w:r>
    <w:r w:rsidRPr="00FD4509">
      <w:rPr>
        <w:rFonts w:ascii="Palatino Linotype" w:hAnsi="Palatino Linotype"/>
        <w:b/>
        <w:bCs/>
        <w:iCs/>
        <w:sz w:val="16"/>
        <w:szCs w:val="16"/>
      </w:rPr>
      <w:t>20</w:t>
    </w:r>
    <w:r>
      <w:rPr>
        <w:rFonts w:ascii="Palatino Linotype" w:hAnsi="Palatino Linotype"/>
        <w:b/>
        <w:bCs/>
        <w:iCs/>
        <w:sz w:val="16"/>
        <w:szCs w:val="16"/>
      </w:rPr>
      <w:t>20</w:t>
    </w:r>
    <w:r w:rsidRPr="00FD4509">
      <w:rPr>
        <w:rFonts w:ascii="Palatino Linotype" w:hAnsi="Palatino Linotype"/>
        <w:bCs/>
        <w:iCs/>
        <w:sz w:val="16"/>
        <w:szCs w:val="16"/>
      </w:rPr>
      <w:t xml:space="preserve">, </w:t>
    </w:r>
    <w:r w:rsidRPr="00FD4509">
      <w:rPr>
        <w:rFonts w:ascii="Palatino Linotype" w:hAnsi="Palatino Linotype"/>
        <w:bCs/>
        <w:i/>
        <w:iCs/>
        <w:sz w:val="16"/>
        <w:szCs w:val="16"/>
      </w:rPr>
      <w:t>1</w:t>
    </w:r>
    <w:r>
      <w:rPr>
        <w:rFonts w:ascii="Palatino Linotype" w:hAnsi="Palatino Linotype"/>
        <w:bCs/>
        <w:i/>
        <w:iCs/>
        <w:sz w:val="16"/>
        <w:szCs w:val="16"/>
      </w:rPr>
      <w:t>2</w:t>
    </w:r>
    <w:r w:rsidRPr="00FD4509">
      <w:rPr>
        <w:rFonts w:ascii="Palatino Linotype" w:hAnsi="Palatino Linotype"/>
        <w:bCs/>
        <w:iCs/>
        <w:sz w:val="16"/>
        <w:szCs w:val="16"/>
      </w:rPr>
      <w:t xml:space="preserve">, </w:t>
    </w:r>
    <w:r>
      <w:rPr>
        <w:rFonts w:ascii="Palatino Linotype" w:hAnsi="Palatino Linotype"/>
        <w:bCs/>
        <w:iCs/>
        <w:sz w:val="16"/>
        <w:szCs w:val="16"/>
      </w:rPr>
      <w:t xml:space="preserve">x; </w:t>
    </w:r>
    <w:proofErr w:type="spellStart"/>
    <w:r>
      <w:rPr>
        <w:rFonts w:ascii="Palatino Linotype" w:hAnsi="Palatino Linotype"/>
        <w:bCs/>
        <w:iCs/>
        <w:sz w:val="16"/>
        <w:szCs w:val="16"/>
      </w:rPr>
      <w:t>doi</w:t>
    </w:r>
    <w:proofErr w:type="spellEnd"/>
    <w:r>
      <w:rPr>
        <w:rFonts w:ascii="Palatino Linotype" w:hAnsi="Palatino Linotype"/>
        <w:bCs/>
        <w:iCs/>
        <w:sz w:val="16"/>
        <w:szCs w:val="16"/>
      </w:rPr>
      <w:t>: FOR PEER REVIEW</w:t>
    </w:r>
    <w:r w:rsidRPr="00372FCD">
      <w:rPr>
        <w:rFonts w:ascii="Palatino Linotype" w:hAnsi="Palatino Linotype"/>
        <w:sz w:val="16"/>
        <w:szCs w:val="16"/>
        <w:lang w:val="fr-CH"/>
      </w:rPr>
      <w:tab/>
      <w:t>www.mdpi.com/journal/</w:t>
    </w:r>
    <w:r w:rsidRPr="00985EB1">
      <w:rPr>
        <w:rFonts w:ascii="Palatino Linotype" w:hAnsi="Palatino Linotype"/>
        <w:sz w:val="16"/>
        <w:szCs w:val="16"/>
      </w:rPr>
      <w:t>viruses</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42AB643" w14:textId="77777777" w:rsidR="00536BB7" w:rsidRDefault="00536BB7">
      <w:pPr>
        <w:spacing w:line="240" w:lineRule="auto"/>
      </w:pPr>
      <w:r>
        <w:separator/>
      </w:r>
    </w:p>
  </w:footnote>
  <w:footnote w:type="continuationSeparator" w:id="0">
    <w:p w14:paraId="0B386908" w14:textId="77777777" w:rsidR="00536BB7" w:rsidRDefault="00536BB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441FA9" w14:textId="77777777" w:rsidR="00FB6089" w:rsidRDefault="00FB6089" w:rsidP="00627F2D">
    <w:pPr>
      <w:pStyle w:val="Header"/>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986108B" w14:textId="77777777" w:rsidR="00FB6089" w:rsidRPr="00EE746E" w:rsidRDefault="00FB6089" w:rsidP="00164E0D">
    <w:pPr>
      <w:tabs>
        <w:tab w:val="right" w:pos="8844"/>
      </w:tabs>
      <w:adjustRightInd w:val="0"/>
      <w:snapToGrid w:val="0"/>
      <w:spacing w:after="240" w:line="240" w:lineRule="auto"/>
      <w:rPr>
        <w:rFonts w:ascii="Palatino Linotype" w:hAnsi="Palatino Linotype"/>
        <w:sz w:val="16"/>
      </w:rPr>
    </w:pPr>
    <w:r>
      <w:rPr>
        <w:rFonts w:ascii="Palatino Linotype" w:hAnsi="Palatino Linotype"/>
        <w:i/>
        <w:sz w:val="16"/>
      </w:rPr>
      <w:t xml:space="preserve">Viruses </w:t>
    </w:r>
    <w:r w:rsidRPr="00FD4509">
      <w:rPr>
        <w:rFonts w:ascii="Palatino Linotype" w:hAnsi="Palatino Linotype"/>
        <w:b/>
        <w:sz w:val="16"/>
      </w:rPr>
      <w:t>20</w:t>
    </w:r>
    <w:r>
      <w:rPr>
        <w:rFonts w:ascii="Palatino Linotype" w:hAnsi="Palatino Linotype"/>
        <w:b/>
        <w:sz w:val="16"/>
      </w:rPr>
      <w:t>20</w:t>
    </w:r>
    <w:r w:rsidRPr="00FD4509">
      <w:rPr>
        <w:rFonts w:ascii="Palatino Linotype" w:hAnsi="Palatino Linotype"/>
        <w:sz w:val="16"/>
      </w:rPr>
      <w:t xml:space="preserve">, </w:t>
    </w:r>
    <w:r w:rsidRPr="00FD4509">
      <w:rPr>
        <w:rFonts w:ascii="Palatino Linotype" w:hAnsi="Palatino Linotype"/>
        <w:i/>
        <w:sz w:val="16"/>
      </w:rPr>
      <w:t>1</w:t>
    </w:r>
    <w:r>
      <w:rPr>
        <w:rFonts w:ascii="Palatino Linotype" w:hAnsi="Palatino Linotype"/>
        <w:i/>
        <w:sz w:val="16"/>
      </w:rPr>
      <w:t>2</w:t>
    </w:r>
    <w:r>
      <w:rPr>
        <w:rFonts w:ascii="Palatino Linotype" w:hAnsi="Palatino Linotype"/>
        <w:sz w:val="16"/>
      </w:rPr>
      <w:t>, x FOR PEER REVIEW</w:t>
    </w:r>
    <w:r>
      <w:rPr>
        <w:rFonts w:ascii="Palatino Linotype" w:hAnsi="Palatino Linotype"/>
        <w:sz w:val="16"/>
      </w:rPr>
      <w:tab/>
    </w:r>
    <w:r>
      <w:rPr>
        <w:rFonts w:ascii="Palatino Linotype" w:hAnsi="Palatino Linotype"/>
        <w:sz w:val="16"/>
      </w:rPr>
      <w:fldChar w:fldCharType="begin"/>
    </w:r>
    <w:r>
      <w:rPr>
        <w:rFonts w:ascii="Palatino Linotype" w:hAnsi="Palatino Linotype"/>
        <w:sz w:val="16"/>
      </w:rPr>
      <w:instrText xml:space="preserve"> PAGE   \* MERGEFORMAT </w:instrText>
    </w:r>
    <w:r>
      <w:rPr>
        <w:rFonts w:ascii="Palatino Linotype" w:hAnsi="Palatino Linotype"/>
        <w:sz w:val="16"/>
      </w:rPr>
      <w:fldChar w:fldCharType="separate"/>
    </w:r>
    <w:r>
      <w:rPr>
        <w:rFonts w:ascii="Palatino Linotype" w:hAnsi="Palatino Linotype"/>
        <w:noProof/>
        <w:sz w:val="16"/>
      </w:rPr>
      <w:t>3</w:t>
    </w:r>
    <w:r>
      <w:rPr>
        <w:rFonts w:ascii="Palatino Linotype" w:hAnsi="Palatino Linotype"/>
        <w:sz w:val="16"/>
      </w:rPr>
      <w:fldChar w:fldCharType="end"/>
    </w:r>
    <w:r>
      <w:rPr>
        <w:rFonts w:ascii="Palatino Linotype" w:hAnsi="Palatino Linotype"/>
        <w:sz w:val="16"/>
      </w:rPr>
      <w:t xml:space="preserve"> of </w:t>
    </w:r>
    <w:r>
      <w:rPr>
        <w:rFonts w:ascii="Palatino Linotype" w:hAnsi="Palatino Linotype"/>
        <w:sz w:val="16"/>
      </w:rPr>
      <w:fldChar w:fldCharType="begin"/>
    </w:r>
    <w:r>
      <w:rPr>
        <w:rFonts w:ascii="Palatino Linotype" w:hAnsi="Palatino Linotype"/>
        <w:sz w:val="16"/>
      </w:rPr>
      <w:instrText xml:space="preserve"> NUMPAGES   \* MERGEFORMAT </w:instrText>
    </w:r>
    <w:r>
      <w:rPr>
        <w:rFonts w:ascii="Palatino Linotype" w:hAnsi="Palatino Linotype"/>
        <w:sz w:val="16"/>
      </w:rPr>
      <w:fldChar w:fldCharType="separate"/>
    </w:r>
    <w:r>
      <w:rPr>
        <w:rFonts w:ascii="Palatino Linotype" w:hAnsi="Palatino Linotype"/>
        <w:noProof/>
        <w:sz w:val="16"/>
      </w:rPr>
      <w:t>4</w:t>
    </w:r>
    <w:r>
      <w:rPr>
        <w:rFonts w:ascii="Palatino Linotype" w:hAnsi="Palatino Linotype"/>
        <w:sz w:val="16"/>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0D06CE7" w14:textId="77777777" w:rsidR="00FB6089" w:rsidRDefault="00FB6089" w:rsidP="00627F2D">
    <w:pPr>
      <w:pStyle w:val="MDPIheaderjournallogo"/>
    </w:pPr>
    <w:r>
      <w:rPr>
        <w:noProof/>
        <w:lang w:eastAsia="zh-CN"/>
      </w:rPr>
      <mc:AlternateContent>
        <mc:Choice Requires="wps">
          <w:drawing>
            <wp:anchor distT="45720" distB="45720" distL="114300" distR="114300" simplePos="0" relativeHeight="251657728" behindDoc="1" locked="0" layoutInCell="1" allowOverlap="1" wp14:anchorId="249762C9" wp14:editId="5EB591E2">
              <wp:simplePos x="0" y="0"/>
              <wp:positionH relativeFrom="page">
                <wp:posOffset>6029960</wp:posOffset>
              </wp:positionH>
              <wp:positionV relativeFrom="page">
                <wp:posOffset>647700</wp:posOffset>
              </wp:positionV>
              <wp:extent cx="540385" cy="709295"/>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40385" cy="709295"/>
                      </a:xfrm>
                      <a:prstGeom prst="rect">
                        <a:avLst/>
                      </a:prstGeom>
                      <a:solidFill>
                        <a:srgbClr val="FFFFFF"/>
                      </a:solidFill>
                      <a:ln w="9525">
                        <a:noFill/>
                        <a:miter lim="800000"/>
                        <a:headEnd/>
                        <a:tailEnd/>
                      </a:ln>
                    </wps:spPr>
                    <wps:txbx>
                      <w:txbxContent>
                        <w:p w14:paraId="3AE8E743" w14:textId="77777777" w:rsidR="00FB6089" w:rsidRDefault="00FB6089" w:rsidP="00627F2D">
                          <w:pPr>
                            <w:pStyle w:val="MDPIheaderjournallogo"/>
                            <w:jc w:val="center"/>
                            <w:textboxTightWrap w:val="allLines"/>
                            <w:rPr>
                              <w:i w:val="0"/>
                              <w:szCs w:val="16"/>
                            </w:rPr>
                          </w:pPr>
                          <w:r w:rsidRPr="00181401">
                            <w:rPr>
                              <w:i w:val="0"/>
                              <w:noProof/>
                              <w:szCs w:val="16"/>
                              <w:lang w:eastAsia="zh-CN"/>
                            </w:rPr>
                            <w:drawing>
                              <wp:inline distT="0" distB="0" distL="0" distR="0" wp14:anchorId="4F1F5DB9" wp14:editId="015B5575">
                                <wp:extent cx="541655" cy="355600"/>
                                <wp:effectExtent l="0" t="0" r="0" b="0"/>
                                <wp:docPr id="5" name="Picture 3" descr="C:\Users\home\Desktop\logos\ori\png\logo-mdpi.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descr="C:\Users\home\Desktop\logos\ori\png\logo-mdpi.png"/>
                                        <pic:cNvPicPr>
                                          <a:picLocks/>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41655" cy="355600"/>
                                        </a:xfrm>
                                        <a:prstGeom prst="rect">
                                          <a:avLst/>
                                        </a:prstGeom>
                                        <a:noFill/>
                                        <a:ln>
                                          <a:noFill/>
                                        </a:ln>
                                      </pic:spPr>
                                    </pic:pic>
                                  </a:graphicData>
                                </a:graphic>
                              </wp:inline>
                            </w:drawing>
                          </w:r>
                        </w:p>
                      </w:txbxContent>
                    </wps:txbx>
                    <wps:bodyPr rot="0" vert="horz" wrap="none" lIns="0" tIns="0" rIns="0" bIns="0" anchor="t" anchorCtr="0">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shapetype w14:anchorId="249762C9" id="_x0000_t202" coordsize="21600,21600" o:spt="202" path="m,l,21600r21600,l21600,xe">
              <v:stroke joinstyle="miter"/>
              <v:path gradientshapeok="t" o:connecttype="rect"/>
            </v:shapetype>
            <v:shape id="Text Box 2" o:spid="_x0000_s1026" type="#_x0000_t202" style="position:absolute;margin-left:474.8pt;margin-top:51pt;width:42.55pt;height:55.85pt;z-index:-251658752;visibility:visible;mso-wrap-style:none;mso-width-percent:0;mso-height-percent:0;mso-wrap-distance-left:9pt;mso-wrap-distance-top:3.6pt;mso-wrap-distance-right:9pt;mso-wrap-distance-bottom:3.6pt;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" stroked="f">
              <v:textbox inset="0,0,0,0">
                <w:txbxContent>
                  <w:p w14:paraId="3AE8E743" w14:textId="77777777" w:rsidR="00007C7B" w:rsidRDefault="00007C7B" w:rsidP="00627F2D">
                    <w:pPr>
                      <w:pStyle w:val="MDPIheaderjournallogo"/>
                      <w:jc w:val="center"/>
                      <w:textboxTightWrap w:val="allLines"/>
                      <w:rPr>
                        <w:i w:val="0"/>
                        <w:szCs w:val="16"/>
                      </w:rPr>
                    </w:pPr>
                    <w:r w:rsidRPr="00181401">
                      <w:rPr>
                        <w:i w:val="0"/>
                        <w:noProof/>
                        <w:szCs w:val="16"/>
                        <w:lang w:eastAsia="zh-CN"/>
                      </w:rPr>
                      <w:drawing>
                        <wp:inline distT="0" distB="0" distL="0" distR="0" wp14:anchorId="4F1F5DB9" wp14:editId="015B5575">
                          <wp:extent cx="541655" cy="355600"/>
                          <wp:effectExtent l="0" t="0" r="0" b="0"/>
                          <wp:docPr id="5" name="Picture 3" descr="C:\Users\home\Desktop\logos\ori\png\logo-mdpi.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descr="C:\Users\home\Desktop\logos\ori\png\logo-mdpi.png"/>
                                  <pic:cNvPicPr>
                                    <a:picLocks/>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541655" cy="355600"/>
                                  </a:xfrm>
                                  <a:prstGeom prst="rect">
                                    <a:avLst/>
                                  </a:prstGeom>
                                  <a:noFill/>
                                  <a:ln>
                                    <a:noFill/>
                                  </a:ln>
                                </pic:spPr>
                              </pic:pic>
                            </a:graphicData>
                          </a:graphic>
                        </wp:inline>
                      </w:drawing>
                    </w:r>
                  </w:p>
                </w:txbxContent>
              </v:textbox>
              <w10:wrap anchorx="page" anchory="page"/>
            </v:shape>
          </w:pict>
        </mc:Fallback>
      </mc:AlternateContent>
    </w:r>
    <w:r w:rsidRPr="00A04686">
      <w:rPr>
        <w:noProof/>
        <w:lang w:eastAsia="zh-CN"/>
      </w:rPr>
      <w:drawing>
        <wp:inline distT="0" distB="0" distL="0" distR="0" wp14:anchorId="76AA7546" wp14:editId="0461E709">
          <wp:extent cx="1642745" cy="431800"/>
          <wp:effectExtent l="0" t="0" r="0" b="0"/>
          <wp:docPr id="4" name="Picture 5" descr="C:\Users\home\Desktop\logos\带白边的logo\JCDD-Water\Viruses\viruses-high-01.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descr="C:\Users\home\Desktop\logos\带白边的logo\JCDD-Water\Viruses\viruses-high-01.png"/>
                  <pic:cNvPicPr>
                    <a:picLocks/>
                  </pic:cNvPicPr>
                </pic:nvPicPr>
                <pic:blipFill>
                  <a:blip r:embed="rId3">
                    <a:extLst>
                      <a:ext uri="{28A0092B-C50C-407E-A947-70E740481C1C}">
                        <a14:useLocalDpi xmlns:a14="http://schemas.microsoft.com/office/drawing/2010/main" val="0"/>
                      </a:ext>
                    </a:extLst>
                  </a:blip>
                  <a:srcRect l="3426" t="11539" b="8524"/>
                  <a:stretch>
                    <a:fillRect/>
                  </a:stretch>
                </pic:blipFill>
                <pic:spPr bwMode="auto">
                  <a:xfrm>
                    <a:off x="0" y="0"/>
                    <a:ext cx="1642745" cy="431800"/>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494BBD"/>
    <w:multiLevelType w:val="hybridMultilevel"/>
    <w:tmpl w:val="8C50516E"/>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 w15:restartNumberingAfterBreak="0">
    <w:nsid w:val="0C1665DB"/>
    <w:multiLevelType w:val="hybridMultilevel"/>
    <w:tmpl w:val="8764A362"/>
    <w:lvl w:ilvl="0" w:tplc="04090001">
      <w:start w:val="1"/>
      <w:numFmt w:val="bullet"/>
      <w:lvlText w:val=""/>
      <w:lvlJc w:val="left"/>
      <w:pPr>
        <w:ind w:left="1620" w:hanging="360"/>
      </w:pPr>
      <w:rPr>
        <w:rFonts w:ascii="Symbol" w:hAnsi="Symbol" w:cs="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cs="Wingdings" w:hint="default"/>
      </w:rPr>
    </w:lvl>
    <w:lvl w:ilvl="3" w:tplc="04090001" w:tentative="1">
      <w:start w:val="1"/>
      <w:numFmt w:val="bullet"/>
      <w:lvlText w:val=""/>
      <w:lvlJc w:val="left"/>
      <w:pPr>
        <w:ind w:left="3780" w:hanging="360"/>
      </w:pPr>
      <w:rPr>
        <w:rFonts w:ascii="Symbol" w:hAnsi="Symbol" w:cs="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cs="Wingdings" w:hint="default"/>
      </w:rPr>
    </w:lvl>
    <w:lvl w:ilvl="6" w:tplc="04090001" w:tentative="1">
      <w:start w:val="1"/>
      <w:numFmt w:val="bullet"/>
      <w:lvlText w:val=""/>
      <w:lvlJc w:val="left"/>
      <w:pPr>
        <w:ind w:left="5940" w:hanging="360"/>
      </w:pPr>
      <w:rPr>
        <w:rFonts w:ascii="Symbol" w:hAnsi="Symbol" w:cs="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cs="Wingdings" w:hint="default"/>
      </w:rPr>
    </w:lvl>
  </w:abstractNum>
  <w:abstractNum w:abstractNumId="2" w15:restartNumberingAfterBreak="0">
    <w:nsid w:val="14CC00D1"/>
    <w:multiLevelType w:val="hybridMultilevel"/>
    <w:tmpl w:val="22A2E56C"/>
    <w:lvl w:ilvl="0" w:tplc="0409000F">
      <w:start w:val="1"/>
      <w:numFmt w:val="decimal"/>
      <w:lvlText w:val="%1."/>
      <w:lvlJc w:val="left"/>
      <w:pPr>
        <w:ind w:left="780" w:hanging="360"/>
      </w:pPr>
    </w:lvl>
    <w:lvl w:ilvl="1" w:tplc="04090019">
      <w:start w:val="1"/>
      <w:numFmt w:val="lowerLetter"/>
      <w:lvlText w:val="%2."/>
      <w:lvlJc w:val="left"/>
      <w:pPr>
        <w:ind w:left="1500" w:hanging="360"/>
      </w:pPr>
    </w:lvl>
    <w:lvl w:ilvl="2" w:tplc="0409001B">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3" w15:restartNumberingAfterBreak="0">
    <w:nsid w:val="20E7723B"/>
    <w:multiLevelType w:val="hybridMultilevel"/>
    <w:tmpl w:val="34D897F0"/>
    <w:lvl w:ilvl="0" w:tplc="0409000F">
      <w:start w:val="1"/>
      <w:numFmt w:val="decimal"/>
      <w:lvlText w:val="%1."/>
      <w:lvlJc w:val="left"/>
      <w:pPr>
        <w:ind w:left="799" w:hanging="360"/>
      </w:pPr>
    </w:lvl>
    <w:lvl w:ilvl="1" w:tplc="04090019">
      <w:start w:val="1"/>
      <w:numFmt w:val="lowerLetter"/>
      <w:lvlText w:val="%2."/>
      <w:lvlJc w:val="left"/>
      <w:pPr>
        <w:ind w:left="1519" w:hanging="360"/>
      </w:pPr>
    </w:lvl>
    <w:lvl w:ilvl="2" w:tplc="0409001B" w:tentative="1">
      <w:start w:val="1"/>
      <w:numFmt w:val="lowerRoman"/>
      <w:lvlText w:val="%3."/>
      <w:lvlJc w:val="right"/>
      <w:pPr>
        <w:ind w:left="2239" w:hanging="180"/>
      </w:pPr>
    </w:lvl>
    <w:lvl w:ilvl="3" w:tplc="0409000F" w:tentative="1">
      <w:start w:val="1"/>
      <w:numFmt w:val="decimal"/>
      <w:lvlText w:val="%4."/>
      <w:lvlJc w:val="left"/>
      <w:pPr>
        <w:ind w:left="2959" w:hanging="360"/>
      </w:pPr>
    </w:lvl>
    <w:lvl w:ilvl="4" w:tplc="04090019" w:tentative="1">
      <w:start w:val="1"/>
      <w:numFmt w:val="lowerLetter"/>
      <w:lvlText w:val="%5."/>
      <w:lvlJc w:val="left"/>
      <w:pPr>
        <w:ind w:left="3679" w:hanging="360"/>
      </w:pPr>
    </w:lvl>
    <w:lvl w:ilvl="5" w:tplc="0409001B" w:tentative="1">
      <w:start w:val="1"/>
      <w:numFmt w:val="lowerRoman"/>
      <w:lvlText w:val="%6."/>
      <w:lvlJc w:val="right"/>
      <w:pPr>
        <w:ind w:left="4399" w:hanging="180"/>
      </w:pPr>
    </w:lvl>
    <w:lvl w:ilvl="6" w:tplc="0409000F" w:tentative="1">
      <w:start w:val="1"/>
      <w:numFmt w:val="decimal"/>
      <w:lvlText w:val="%7."/>
      <w:lvlJc w:val="left"/>
      <w:pPr>
        <w:ind w:left="5119" w:hanging="360"/>
      </w:pPr>
    </w:lvl>
    <w:lvl w:ilvl="7" w:tplc="04090019" w:tentative="1">
      <w:start w:val="1"/>
      <w:numFmt w:val="lowerLetter"/>
      <w:lvlText w:val="%8."/>
      <w:lvlJc w:val="left"/>
      <w:pPr>
        <w:ind w:left="5839" w:hanging="360"/>
      </w:pPr>
    </w:lvl>
    <w:lvl w:ilvl="8" w:tplc="0409001B" w:tentative="1">
      <w:start w:val="1"/>
      <w:numFmt w:val="lowerRoman"/>
      <w:lvlText w:val="%9."/>
      <w:lvlJc w:val="right"/>
      <w:pPr>
        <w:ind w:left="6559" w:hanging="180"/>
      </w:pPr>
    </w:lvl>
  </w:abstractNum>
  <w:abstractNum w:abstractNumId="4" w15:restartNumberingAfterBreak="0">
    <w:nsid w:val="237D19A2"/>
    <w:multiLevelType w:val="hybridMultilevel"/>
    <w:tmpl w:val="3998CB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50A245F"/>
    <w:multiLevelType w:val="hybridMultilevel"/>
    <w:tmpl w:val="29E20A30"/>
    <w:lvl w:ilvl="0" w:tplc="1AF444CE">
      <w:start w:val="1"/>
      <w:numFmt w:val="decimal"/>
      <w:pStyle w:val="MDPI71References"/>
      <w:lvlText w:val="%1."/>
      <w:lvlJc w:val="left"/>
      <w:pPr>
        <w:ind w:left="780" w:hanging="4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805051C"/>
    <w:multiLevelType w:val="hybridMultilevel"/>
    <w:tmpl w:val="D6480D34"/>
    <w:lvl w:ilvl="0" w:tplc="CDCEE7DA">
      <w:start w:val="1"/>
      <w:numFmt w:val="decimal"/>
      <w:pStyle w:val="MDPI37itemize"/>
      <w:lvlText w:val="%1."/>
      <w:lvlJc w:val="left"/>
      <w:pPr>
        <w:ind w:left="1429" w:hanging="360"/>
      </w:pPr>
    </w:lvl>
    <w:lvl w:ilvl="1" w:tplc="08070019" w:tentative="1">
      <w:start w:val="1"/>
      <w:numFmt w:val="lowerLetter"/>
      <w:lvlText w:val="%2."/>
      <w:lvlJc w:val="left"/>
      <w:pPr>
        <w:ind w:left="2149" w:hanging="360"/>
      </w:pPr>
    </w:lvl>
    <w:lvl w:ilvl="2" w:tplc="0807001B" w:tentative="1">
      <w:start w:val="1"/>
      <w:numFmt w:val="lowerRoman"/>
      <w:lvlText w:val="%3."/>
      <w:lvlJc w:val="right"/>
      <w:pPr>
        <w:ind w:left="2869" w:hanging="180"/>
      </w:pPr>
    </w:lvl>
    <w:lvl w:ilvl="3" w:tplc="0807000F" w:tentative="1">
      <w:start w:val="1"/>
      <w:numFmt w:val="decimal"/>
      <w:lvlText w:val="%4."/>
      <w:lvlJc w:val="left"/>
      <w:pPr>
        <w:ind w:left="3589" w:hanging="360"/>
      </w:pPr>
    </w:lvl>
    <w:lvl w:ilvl="4" w:tplc="08070019" w:tentative="1">
      <w:start w:val="1"/>
      <w:numFmt w:val="lowerLetter"/>
      <w:lvlText w:val="%5."/>
      <w:lvlJc w:val="left"/>
      <w:pPr>
        <w:ind w:left="4309" w:hanging="360"/>
      </w:pPr>
    </w:lvl>
    <w:lvl w:ilvl="5" w:tplc="0807001B" w:tentative="1">
      <w:start w:val="1"/>
      <w:numFmt w:val="lowerRoman"/>
      <w:lvlText w:val="%6."/>
      <w:lvlJc w:val="right"/>
      <w:pPr>
        <w:ind w:left="5029" w:hanging="180"/>
      </w:pPr>
    </w:lvl>
    <w:lvl w:ilvl="6" w:tplc="0807000F" w:tentative="1">
      <w:start w:val="1"/>
      <w:numFmt w:val="decimal"/>
      <w:lvlText w:val="%7."/>
      <w:lvlJc w:val="left"/>
      <w:pPr>
        <w:ind w:left="5749" w:hanging="360"/>
      </w:pPr>
    </w:lvl>
    <w:lvl w:ilvl="7" w:tplc="08070019" w:tentative="1">
      <w:start w:val="1"/>
      <w:numFmt w:val="lowerLetter"/>
      <w:lvlText w:val="%8."/>
      <w:lvlJc w:val="left"/>
      <w:pPr>
        <w:ind w:left="6469" w:hanging="360"/>
      </w:pPr>
    </w:lvl>
    <w:lvl w:ilvl="8" w:tplc="0807001B" w:tentative="1">
      <w:start w:val="1"/>
      <w:numFmt w:val="lowerRoman"/>
      <w:lvlText w:val="%9."/>
      <w:lvlJc w:val="right"/>
      <w:pPr>
        <w:ind w:left="7189" w:hanging="180"/>
      </w:pPr>
    </w:lvl>
  </w:abstractNum>
  <w:abstractNum w:abstractNumId="7" w15:restartNumberingAfterBreak="0">
    <w:nsid w:val="369A6535"/>
    <w:multiLevelType w:val="hybridMultilevel"/>
    <w:tmpl w:val="3CB68362"/>
    <w:lvl w:ilvl="0" w:tplc="B2367048">
      <w:start w:val="1"/>
      <w:numFmt w:val="bullet"/>
      <w:pStyle w:val="MDPI38bullet"/>
      <w:lvlText w:val=""/>
      <w:lvlJc w:val="left"/>
      <w:pPr>
        <w:ind w:left="1429" w:hanging="360"/>
      </w:pPr>
      <w:rPr>
        <w:rFonts w:ascii="Symbol" w:hAnsi="Symbol" w:hint="default"/>
      </w:rPr>
    </w:lvl>
    <w:lvl w:ilvl="1" w:tplc="08070003" w:tentative="1">
      <w:start w:val="1"/>
      <w:numFmt w:val="bullet"/>
      <w:lvlText w:val="o"/>
      <w:lvlJc w:val="left"/>
      <w:pPr>
        <w:ind w:left="2149" w:hanging="360"/>
      </w:pPr>
      <w:rPr>
        <w:rFonts w:ascii="Courier New" w:hAnsi="Courier New" w:cs="Courier New" w:hint="default"/>
      </w:rPr>
    </w:lvl>
    <w:lvl w:ilvl="2" w:tplc="08070005" w:tentative="1">
      <w:start w:val="1"/>
      <w:numFmt w:val="bullet"/>
      <w:lvlText w:val=""/>
      <w:lvlJc w:val="left"/>
      <w:pPr>
        <w:ind w:left="2869" w:hanging="360"/>
      </w:pPr>
      <w:rPr>
        <w:rFonts w:ascii="Wingdings" w:hAnsi="Wingdings" w:hint="default"/>
      </w:rPr>
    </w:lvl>
    <w:lvl w:ilvl="3" w:tplc="08070001" w:tentative="1">
      <w:start w:val="1"/>
      <w:numFmt w:val="bullet"/>
      <w:lvlText w:val=""/>
      <w:lvlJc w:val="left"/>
      <w:pPr>
        <w:ind w:left="3589" w:hanging="360"/>
      </w:pPr>
      <w:rPr>
        <w:rFonts w:ascii="Symbol" w:hAnsi="Symbol" w:hint="default"/>
      </w:rPr>
    </w:lvl>
    <w:lvl w:ilvl="4" w:tplc="08070003" w:tentative="1">
      <w:start w:val="1"/>
      <w:numFmt w:val="bullet"/>
      <w:lvlText w:val="o"/>
      <w:lvlJc w:val="left"/>
      <w:pPr>
        <w:ind w:left="4309" w:hanging="360"/>
      </w:pPr>
      <w:rPr>
        <w:rFonts w:ascii="Courier New" w:hAnsi="Courier New" w:cs="Courier New" w:hint="default"/>
      </w:rPr>
    </w:lvl>
    <w:lvl w:ilvl="5" w:tplc="08070005" w:tentative="1">
      <w:start w:val="1"/>
      <w:numFmt w:val="bullet"/>
      <w:lvlText w:val=""/>
      <w:lvlJc w:val="left"/>
      <w:pPr>
        <w:ind w:left="5029" w:hanging="360"/>
      </w:pPr>
      <w:rPr>
        <w:rFonts w:ascii="Wingdings" w:hAnsi="Wingdings" w:hint="default"/>
      </w:rPr>
    </w:lvl>
    <w:lvl w:ilvl="6" w:tplc="08070001" w:tentative="1">
      <w:start w:val="1"/>
      <w:numFmt w:val="bullet"/>
      <w:lvlText w:val=""/>
      <w:lvlJc w:val="left"/>
      <w:pPr>
        <w:ind w:left="5749" w:hanging="360"/>
      </w:pPr>
      <w:rPr>
        <w:rFonts w:ascii="Symbol" w:hAnsi="Symbol" w:hint="default"/>
      </w:rPr>
    </w:lvl>
    <w:lvl w:ilvl="7" w:tplc="08070003" w:tentative="1">
      <w:start w:val="1"/>
      <w:numFmt w:val="bullet"/>
      <w:lvlText w:val="o"/>
      <w:lvlJc w:val="left"/>
      <w:pPr>
        <w:ind w:left="6469" w:hanging="360"/>
      </w:pPr>
      <w:rPr>
        <w:rFonts w:ascii="Courier New" w:hAnsi="Courier New" w:cs="Courier New" w:hint="default"/>
      </w:rPr>
    </w:lvl>
    <w:lvl w:ilvl="8" w:tplc="08070005" w:tentative="1">
      <w:start w:val="1"/>
      <w:numFmt w:val="bullet"/>
      <w:lvlText w:val=""/>
      <w:lvlJc w:val="left"/>
      <w:pPr>
        <w:ind w:left="7189" w:hanging="360"/>
      </w:pPr>
      <w:rPr>
        <w:rFonts w:ascii="Wingdings" w:hAnsi="Wingdings" w:hint="default"/>
      </w:rPr>
    </w:lvl>
  </w:abstractNum>
  <w:abstractNum w:abstractNumId="8" w15:restartNumberingAfterBreak="0">
    <w:nsid w:val="423A6B7D"/>
    <w:multiLevelType w:val="hybridMultilevel"/>
    <w:tmpl w:val="ABC4F05C"/>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9" w15:restartNumberingAfterBreak="0">
    <w:nsid w:val="46B12E20"/>
    <w:multiLevelType w:val="hybridMultilevel"/>
    <w:tmpl w:val="715A265C"/>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0" w15:restartNumberingAfterBreak="0">
    <w:nsid w:val="54C37BA3"/>
    <w:multiLevelType w:val="hybridMultilevel"/>
    <w:tmpl w:val="B5AAB38A"/>
    <w:lvl w:ilvl="0" w:tplc="6D4464E4">
      <w:start w:val="1"/>
      <w:numFmt w:val="decimal"/>
      <w:lvlText w:val="%1."/>
      <w:lvlJc w:val="left"/>
      <w:pPr>
        <w:ind w:left="720" w:hanging="360"/>
      </w:pPr>
      <w:rPr>
        <w:i w:val="0"/>
        <w:iCs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
  </w:num>
  <w:num w:numId="2">
    <w:abstractNumId w:val="7"/>
  </w:num>
  <w:num w:numId="3">
    <w:abstractNumId w:val="5"/>
  </w:num>
  <w:num w:numId="4">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0"/>
  </w:num>
  <w:num w:numId="6">
    <w:abstractNumId w:val="9"/>
  </w:num>
  <w:num w:numId="7">
    <w:abstractNumId w:val="3"/>
  </w:num>
  <w:num w:numId="8">
    <w:abstractNumId w:val="1"/>
  </w:num>
  <w:num w:numId="9">
    <w:abstractNumId w:val="4"/>
  </w:num>
  <w:num w:numId="10">
    <w:abstractNumId w:val="2"/>
  </w:num>
  <w:num w:numId="11">
    <w:abstractNumId w:val="0"/>
  </w:num>
  <w:num w:numId="12">
    <w:abstractNumId w:val="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Kate D Crawford">
    <w15:presenceInfo w15:providerId="AD" w15:userId="S::dusenk@uw.edu::db7fc92b-f1e8-4739-b298-395b9bbb8954"/>
  </w15:person>
  <w15:person w15:author="Dusenbury Crawford, Katharine H">
    <w15:presenceInfo w15:providerId="AD" w15:userId="S::kdusenbu@fredhutch.org::d6aa6741-cdc8-4e26-8806-dd08e6660ec3"/>
  </w15:person>
  <w15:person w15:author="Bloom PhD, Jesse D">
    <w15:presenceInfo w15:providerId="AD" w15:userId="S::jbloom@fredhutch.org::e17e4af4-92ba-4f4f-89d8-f6d4f550182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bordersDoNotSurroundHeader/>
  <w:bordersDoNotSurroundFooter/>
  <w:proofState w:spelling="clean" w:grammar="clean"/>
  <w:attachedTemplate r:id="rId1"/>
  <w:trackRevision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57E7A"/>
    <w:rsid w:val="00004CC3"/>
    <w:rsid w:val="000065E7"/>
    <w:rsid w:val="0000743D"/>
    <w:rsid w:val="00007C7B"/>
    <w:rsid w:val="0001045B"/>
    <w:rsid w:val="0001299B"/>
    <w:rsid w:val="00015111"/>
    <w:rsid w:val="00020AC4"/>
    <w:rsid w:val="00021BB0"/>
    <w:rsid w:val="00022890"/>
    <w:rsid w:val="00030573"/>
    <w:rsid w:val="00032B6A"/>
    <w:rsid w:val="000332E7"/>
    <w:rsid w:val="00034B84"/>
    <w:rsid w:val="00035075"/>
    <w:rsid w:val="000379D9"/>
    <w:rsid w:val="00037AD7"/>
    <w:rsid w:val="0004008C"/>
    <w:rsid w:val="00041425"/>
    <w:rsid w:val="000424C0"/>
    <w:rsid w:val="00043D2A"/>
    <w:rsid w:val="0004621F"/>
    <w:rsid w:val="00066584"/>
    <w:rsid w:val="000702F9"/>
    <w:rsid w:val="00070B6F"/>
    <w:rsid w:val="00071349"/>
    <w:rsid w:val="00072E05"/>
    <w:rsid w:val="00074457"/>
    <w:rsid w:val="00074CDF"/>
    <w:rsid w:val="00077757"/>
    <w:rsid w:val="000836BF"/>
    <w:rsid w:val="00084241"/>
    <w:rsid w:val="00084F3F"/>
    <w:rsid w:val="00092982"/>
    <w:rsid w:val="000A115F"/>
    <w:rsid w:val="000A4430"/>
    <w:rsid w:val="000B4C54"/>
    <w:rsid w:val="000C1EE3"/>
    <w:rsid w:val="000C3EB4"/>
    <w:rsid w:val="000C43AC"/>
    <w:rsid w:val="000C66B5"/>
    <w:rsid w:val="000C6C7C"/>
    <w:rsid w:val="000C7A01"/>
    <w:rsid w:val="000D014A"/>
    <w:rsid w:val="000D0B5F"/>
    <w:rsid w:val="000D0C85"/>
    <w:rsid w:val="000D44FD"/>
    <w:rsid w:val="000E188D"/>
    <w:rsid w:val="000E592B"/>
    <w:rsid w:val="000E5A8D"/>
    <w:rsid w:val="000E6111"/>
    <w:rsid w:val="000F4757"/>
    <w:rsid w:val="000F726D"/>
    <w:rsid w:val="00103CDA"/>
    <w:rsid w:val="00104223"/>
    <w:rsid w:val="00104AF5"/>
    <w:rsid w:val="00113AB9"/>
    <w:rsid w:val="001146A0"/>
    <w:rsid w:val="0012041F"/>
    <w:rsid w:val="0012224E"/>
    <w:rsid w:val="00126A6E"/>
    <w:rsid w:val="001271B0"/>
    <w:rsid w:val="001274F8"/>
    <w:rsid w:val="00127547"/>
    <w:rsid w:val="00130D28"/>
    <w:rsid w:val="001353B1"/>
    <w:rsid w:val="00140936"/>
    <w:rsid w:val="00141732"/>
    <w:rsid w:val="0014404D"/>
    <w:rsid w:val="00146366"/>
    <w:rsid w:val="00153F78"/>
    <w:rsid w:val="0015486C"/>
    <w:rsid w:val="00164E0D"/>
    <w:rsid w:val="00165034"/>
    <w:rsid w:val="00165528"/>
    <w:rsid w:val="0017185F"/>
    <w:rsid w:val="00173E2D"/>
    <w:rsid w:val="00174AC2"/>
    <w:rsid w:val="00177BE1"/>
    <w:rsid w:val="00181102"/>
    <w:rsid w:val="00181401"/>
    <w:rsid w:val="00183322"/>
    <w:rsid w:val="00191BDC"/>
    <w:rsid w:val="001921B3"/>
    <w:rsid w:val="001938B7"/>
    <w:rsid w:val="0019424C"/>
    <w:rsid w:val="00194891"/>
    <w:rsid w:val="001A20DA"/>
    <w:rsid w:val="001A2EA3"/>
    <w:rsid w:val="001B36E1"/>
    <w:rsid w:val="001B44CE"/>
    <w:rsid w:val="001B56B1"/>
    <w:rsid w:val="001C3BDF"/>
    <w:rsid w:val="001D1AFE"/>
    <w:rsid w:val="001D20FA"/>
    <w:rsid w:val="001D7553"/>
    <w:rsid w:val="001E09C2"/>
    <w:rsid w:val="001E0EF6"/>
    <w:rsid w:val="001E1AEB"/>
    <w:rsid w:val="001E2025"/>
    <w:rsid w:val="001E2687"/>
    <w:rsid w:val="001E2AEB"/>
    <w:rsid w:val="001E516B"/>
    <w:rsid w:val="001E6559"/>
    <w:rsid w:val="001E7856"/>
    <w:rsid w:val="001F01CF"/>
    <w:rsid w:val="001F08EA"/>
    <w:rsid w:val="001F1F62"/>
    <w:rsid w:val="001F297F"/>
    <w:rsid w:val="001F3E85"/>
    <w:rsid w:val="00211D56"/>
    <w:rsid w:val="00212C49"/>
    <w:rsid w:val="00214E4B"/>
    <w:rsid w:val="00215D8D"/>
    <w:rsid w:val="00216F03"/>
    <w:rsid w:val="00221B8A"/>
    <w:rsid w:val="00230945"/>
    <w:rsid w:val="00232593"/>
    <w:rsid w:val="00232A81"/>
    <w:rsid w:val="002335F9"/>
    <w:rsid w:val="00240D7B"/>
    <w:rsid w:val="002427CB"/>
    <w:rsid w:val="002433D1"/>
    <w:rsid w:val="00244487"/>
    <w:rsid w:val="00244B65"/>
    <w:rsid w:val="00250DDC"/>
    <w:rsid w:val="002535FF"/>
    <w:rsid w:val="00254990"/>
    <w:rsid w:val="0025646C"/>
    <w:rsid w:val="00256504"/>
    <w:rsid w:val="0025787D"/>
    <w:rsid w:val="00264CE4"/>
    <w:rsid w:val="00265DE9"/>
    <w:rsid w:val="00265FCE"/>
    <w:rsid w:val="00266D3D"/>
    <w:rsid w:val="00267702"/>
    <w:rsid w:val="0027218E"/>
    <w:rsid w:val="0027559C"/>
    <w:rsid w:val="00276D2D"/>
    <w:rsid w:val="00280D5D"/>
    <w:rsid w:val="00283B6C"/>
    <w:rsid w:val="00287499"/>
    <w:rsid w:val="002905B1"/>
    <w:rsid w:val="00294D5F"/>
    <w:rsid w:val="00295933"/>
    <w:rsid w:val="002A1692"/>
    <w:rsid w:val="002A1D63"/>
    <w:rsid w:val="002A2BF1"/>
    <w:rsid w:val="002A4BF7"/>
    <w:rsid w:val="002A5BB0"/>
    <w:rsid w:val="002A61DC"/>
    <w:rsid w:val="002A7852"/>
    <w:rsid w:val="002B76EF"/>
    <w:rsid w:val="002C2BCD"/>
    <w:rsid w:val="002D26D1"/>
    <w:rsid w:val="002E40F9"/>
    <w:rsid w:val="002F1023"/>
    <w:rsid w:val="00300EE6"/>
    <w:rsid w:val="00303F28"/>
    <w:rsid w:val="00311616"/>
    <w:rsid w:val="003128E2"/>
    <w:rsid w:val="00312AA5"/>
    <w:rsid w:val="00313D72"/>
    <w:rsid w:val="003174E1"/>
    <w:rsid w:val="00325AE9"/>
    <w:rsid w:val="00326141"/>
    <w:rsid w:val="003306DC"/>
    <w:rsid w:val="00336E66"/>
    <w:rsid w:val="00340113"/>
    <w:rsid w:val="00350AE1"/>
    <w:rsid w:val="00352574"/>
    <w:rsid w:val="00356F9E"/>
    <w:rsid w:val="00360AC7"/>
    <w:rsid w:val="00361DC8"/>
    <w:rsid w:val="00362F96"/>
    <w:rsid w:val="00363632"/>
    <w:rsid w:val="003638F7"/>
    <w:rsid w:val="00365E65"/>
    <w:rsid w:val="00372CF1"/>
    <w:rsid w:val="003747EA"/>
    <w:rsid w:val="00375915"/>
    <w:rsid w:val="00376B92"/>
    <w:rsid w:val="00377F82"/>
    <w:rsid w:val="003817F9"/>
    <w:rsid w:val="00384371"/>
    <w:rsid w:val="003900A8"/>
    <w:rsid w:val="003909FC"/>
    <w:rsid w:val="0039496D"/>
    <w:rsid w:val="00396888"/>
    <w:rsid w:val="00397D54"/>
    <w:rsid w:val="003A0FCA"/>
    <w:rsid w:val="003A4CE1"/>
    <w:rsid w:val="003A752F"/>
    <w:rsid w:val="003B4E9D"/>
    <w:rsid w:val="003B52CF"/>
    <w:rsid w:val="003B6F4D"/>
    <w:rsid w:val="003C0B18"/>
    <w:rsid w:val="003C1019"/>
    <w:rsid w:val="003C41D6"/>
    <w:rsid w:val="003C46D0"/>
    <w:rsid w:val="003C4CD7"/>
    <w:rsid w:val="003D0F14"/>
    <w:rsid w:val="003D5391"/>
    <w:rsid w:val="003D5864"/>
    <w:rsid w:val="003E013A"/>
    <w:rsid w:val="003E28FF"/>
    <w:rsid w:val="003E4834"/>
    <w:rsid w:val="003E48E4"/>
    <w:rsid w:val="003E7660"/>
    <w:rsid w:val="003F1DBF"/>
    <w:rsid w:val="003F4DF2"/>
    <w:rsid w:val="003F6F5E"/>
    <w:rsid w:val="003F7FEC"/>
    <w:rsid w:val="00400246"/>
    <w:rsid w:val="004019C6"/>
    <w:rsid w:val="00401D30"/>
    <w:rsid w:val="00404C53"/>
    <w:rsid w:val="00410E33"/>
    <w:rsid w:val="0041182B"/>
    <w:rsid w:val="0041492A"/>
    <w:rsid w:val="00415F4B"/>
    <w:rsid w:val="00427673"/>
    <w:rsid w:val="00427DC5"/>
    <w:rsid w:val="00440B2B"/>
    <w:rsid w:val="00443FF1"/>
    <w:rsid w:val="00444E0E"/>
    <w:rsid w:val="004459EF"/>
    <w:rsid w:val="004464A5"/>
    <w:rsid w:val="0045163C"/>
    <w:rsid w:val="004524E5"/>
    <w:rsid w:val="00455F86"/>
    <w:rsid w:val="00457E7A"/>
    <w:rsid w:val="004616E3"/>
    <w:rsid w:val="00463165"/>
    <w:rsid w:val="00463457"/>
    <w:rsid w:val="00463544"/>
    <w:rsid w:val="004666EF"/>
    <w:rsid w:val="00473630"/>
    <w:rsid w:val="00477144"/>
    <w:rsid w:val="0048139C"/>
    <w:rsid w:val="00481D39"/>
    <w:rsid w:val="00483BF4"/>
    <w:rsid w:val="0048493D"/>
    <w:rsid w:val="004855B8"/>
    <w:rsid w:val="004901E3"/>
    <w:rsid w:val="00493100"/>
    <w:rsid w:val="00494D16"/>
    <w:rsid w:val="00497686"/>
    <w:rsid w:val="004A0E04"/>
    <w:rsid w:val="004A50EC"/>
    <w:rsid w:val="004A73D6"/>
    <w:rsid w:val="004B040A"/>
    <w:rsid w:val="004B3754"/>
    <w:rsid w:val="004B39DC"/>
    <w:rsid w:val="004B3B4A"/>
    <w:rsid w:val="004B4C67"/>
    <w:rsid w:val="004C2ADE"/>
    <w:rsid w:val="004C2FDD"/>
    <w:rsid w:val="004C324F"/>
    <w:rsid w:val="004C54FD"/>
    <w:rsid w:val="004D1F8F"/>
    <w:rsid w:val="004D2B5E"/>
    <w:rsid w:val="004D3568"/>
    <w:rsid w:val="004D62A4"/>
    <w:rsid w:val="004E0961"/>
    <w:rsid w:val="004E4555"/>
    <w:rsid w:val="004F1341"/>
    <w:rsid w:val="004F25AC"/>
    <w:rsid w:val="004F2C2A"/>
    <w:rsid w:val="004F49A4"/>
    <w:rsid w:val="004F6DF9"/>
    <w:rsid w:val="00500FF4"/>
    <w:rsid w:val="00505ED3"/>
    <w:rsid w:val="005105E8"/>
    <w:rsid w:val="0051533C"/>
    <w:rsid w:val="00520B27"/>
    <w:rsid w:val="00521B95"/>
    <w:rsid w:val="00522C91"/>
    <w:rsid w:val="00523DDF"/>
    <w:rsid w:val="00532A09"/>
    <w:rsid w:val="00534C9E"/>
    <w:rsid w:val="00534D5F"/>
    <w:rsid w:val="00536BB7"/>
    <w:rsid w:val="005503B2"/>
    <w:rsid w:val="0055764D"/>
    <w:rsid w:val="00560B95"/>
    <w:rsid w:val="00561A37"/>
    <w:rsid w:val="00562C98"/>
    <w:rsid w:val="005739D8"/>
    <w:rsid w:val="00576668"/>
    <w:rsid w:val="00581D8A"/>
    <w:rsid w:val="0058703A"/>
    <w:rsid w:val="005918D0"/>
    <w:rsid w:val="00592016"/>
    <w:rsid w:val="005924A8"/>
    <w:rsid w:val="00592678"/>
    <w:rsid w:val="00594FFC"/>
    <w:rsid w:val="005A0404"/>
    <w:rsid w:val="005A062F"/>
    <w:rsid w:val="005A140C"/>
    <w:rsid w:val="005A5C14"/>
    <w:rsid w:val="005B3952"/>
    <w:rsid w:val="005B4477"/>
    <w:rsid w:val="005C0E8E"/>
    <w:rsid w:val="005C10AF"/>
    <w:rsid w:val="005C1DE0"/>
    <w:rsid w:val="005C452A"/>
    <w:rsid w:val="005C4B21"/>
    <w:rsid w:val="005D2C50"/>
    <w:rsid w:val="005D44F7"/>
    <w:rsid w:val="005D4603"/>
    <w:rsid w:val="005D632C"/>
    <w:rsid w:val="005E0828"/>
    <w:rsid w:val="005E124C"/>
    <w:rsid w:val="005E2FC2"/>
    <w:rsid w:val="005E33BF"/>
    <w:rsid w:val="005E53B6"/>
    <w:rsid w:val="005E7AFD"/>
    <w:rsid w:val="005F333D"/>
    <w:rsid w:val="005F5782"/>
    <w:rsid w:val="005F62B7"/>
    <w:rsid w:val="005F63B1"/>
    <w:rsid w:val="00600129"/>
    <w:rsid w:val="006009CE"/>
    <w:rsid w:val="006018C6"/>
    <w:rsid w:val="00605102"/>
    <w:rsid w:val="00605AC9"/>
    <w:rsid w:val="00611260"/>
    <w:rsid w:val="006118B2"/>
    <w:rsid w:val="0061281F"/>
    <w:rsid w:val="00614E57"/>
    <w:rsid w:val="006220E9"/>
    <w:rsid w:val="0062401A"/>
    <w:rsid w:val="00627F2D"/>
    <w:rsid w:val="00630FBE"/>
    <w:rsid w:val="006338C4"/>
    <w:rsid w:val="00642682"/>
    <w:rsid w:val="00646DA7"/>
    <w:rsid w:val="006506A8"/>
    <w:rsid w:val="006506CE"/>
    <w:rsid w:val="0065642E"/>
    <w:rsid w:val="006579AA"/>
    <w:rsid w:val="006615A3"/>
    <w:rsid w:val="00662F73"/>
    <w:rsid w:val="006640EE"/>
    <w:rsid w:val="00665284"/>
    <w:rsid w:val="00671166"/>
    <w:rsid w:val="00672CA6"/>
    <w:rsid w:val="00674009"/>
    <w:rsid w:val="00674787"/>
    <w:rsid w:val="00676478"/>
    <w:rsid w:val="0068017D"/>
    <w:rsid w:val="00692393"/>
    <w:rsid w:val="00693979"/>
    <w:rsid w:val="00693D56"/>
    <w:rsid w:val="00694DEF"/>
    <w:rsid w:val="006A0D93"/>
    <w:rsid w:val="006A6C09"/>
    <w:rsid w:val="006B7F42"/>
    <w:rsid w:val="006C1F23"/>
    <w:rsid w:val="006C4D52"/>
    <w:rsid w:val="006C5456"/>
    <w:rsid w:val="006C5BC1"/>
    <w:rsid w:val="006C5F5E"/>
    <w:rsid w:val="006C68CF"/>
    <w:rsid w:val="006C712B"/>
    <w:rsid w:val="006D0116"/>
    <w:rsid w:val="006D0A66"/>
    <w:rsid w:val="006D2521"/>
    <w:rsid w:val="006D5AAA"/>
    <w:rsid w:val="006D73A0"/>
    <w:rsid w:val="006E01F3"/>
    <w:rsid w:val="006E166B"/>
    <w:rsid w:val="006F0821"/>
    <w:rsid w:val="006F374D"/>
    <w:rsid w:val="007036BA"/>
    <w:rsid w:val="007049A4"/>
    <w:rsid w:val="00710F5D"/>
    <w:rsid w:val="00712772"/>
    <w:rsid w:val="00712845"/>
    <w:rsid w:val="00721CC6"/>
    <w:rsid w:val="00723933"/>
    <w:rsid w:val="007240D3"/>
    <w:rsid w:val="00724714"/>
    <w:rsid w:val="00726800"/>
    <w:rsid w:val="00726A26"/>
    <w:rsid w:val="00730E2C"/>
    <w:rsid w:val="00734416"/>
    <w:rsid w:val="0073678B"/>
    <w:rsid w:val="00737042"/>
    <w:rsid w:val="0073704B"/>
    <w:rsid w:val="007425C5"/>
    <w:rsid w:val="00745DDD"/>
    <w:rsid w:val="007561CC"/>
    <w:rsid w:val="00760CFE"/>
    <w:rsid w:val="00761594"/>
    <w:rsid w:val="0077404F"/>
    <w:rsid w:val="007750E6"/>
    <w:rsid w:val="00777057"/>
    <w:rsid w:val="00784B97"/>
    <w:rsid w:val="00784F31"/>
    <w:rsid w:val="007920B0"/>
    <w:rsid w:val="00793FEC"/>
    <w:rsid w:val="007955C3"/>
    <w:rsid w:val="007A10FA"/>
    <w:rsid w:val="007A571F"/>
    <w:rsid w:val="007A78EB"/>
    <w:rsid w:val="007B05C3"/>
    <w:rsid w:val="007B0A72"/>
    <w:rsid w:val="007B0AF4"/>
    <w:rsid w:val="007B0E92"/>
    <w:rsid w:val="007B142B"/>
    <w:rsid w:val="007B2438"/>
    <w:rsid w:val="007B3CCA"/>
    <w:rsid w:val="007B5FA4"/>
    <w:rsid w:val="007C41FC"/>
    <w:rsid w:val="007C4666"/>
    <w:rsid w:val="007C4997"/>
    <w:rsid w:val="007C5F55"/>
    <w:rsid w:val="007C64C8"/>
    <w:rsid w:val="007C796E"/>
    <w:rsid w:val="007D3973"/>
    <w:rsid w:val="007D4845"/>
    <w:rsid w:val="007D5116"/>
    <w:rsid w:val="007D58E1"/>
    <w:rsid w:val="007D6273"/>
    <w:rsid w:val="007E05E2"/>
    <w:rsid w:val="007E3B34"/>
    <w:rsid w:val="007E6A2F"/>
    <w:rsid w:val="007E6D20"/>
    <w:rsid w:val="007E75E8"/>
    <w:rsid w:val="007E7880"/>
    <w:rsid w:val="007F6277"/>
    <w:rsid w:val="007F7C8C"/>
    <w:rsid w:val="00803318"/>
    <w:rsid w:val="00804145"/>
    <w:rsid w:val="0081243C"/>
    <w:rsid w:val="008176DB"/>
    <w:rsid w:val="00820D4F"/>
    <w:rsid w:val="00823EA9"/>
    <w:rsid w:val="008250B5"/>
    <w:rsid w:val="00827475"/>
    <w:rsid w:val="00832BA1"/>
    <w:rsid w:val="008334F2"/>
    <w:rsid w:val="00836E45"/>
    <w:rsid w:val="00837DD2"/>
    <w:rsid w:val="0084229B"/>
    <w:rsid w:val="008429DC"/>
    <w:rsid w:val="00842E21"/>
    <w:rsid w:val="00843683"/>
    <w:rsid w:val="00845295"/>
    <w:rsid w:val="00847BD5"/>
    <w:rsid w:val="00852CBA"/>
    <w:rsid w:val="00853267"/>
    <w:rsid w:val="008566B4"/>
    <w:rsid w:val="00857F36"/>
    <w:rsid w:val="008607F7"/>
    <w:rsid w:val="00862C22"/>
    <w:rsid w:val="00865550"/>
    <w:rsid w:val="00876D41"/>
    <w:rsid w:val="008804A3"/>
    <w:rsid w:val="0088201B"/>
    <w:rsid w:val="0088228F"/>
    <w:rsid w:val="00883042"/>
    <w:rsid w:val="00883B09"/>
    <w:rsid w:val="00885B81"/>
    <w:rsid w:val="00891AB0"/>
    <w:rsid w:val="00892446"/>
    <w:rsid w:val="0089415F"/>
    <w:rsid w:val="00894DAD"/>
    <w:rsid w:val="00895152"/>
    <w:rsid w:val="0089577B"/>
    <w:rsid w:val="00895B2D"/>
    <w:rsid w:val="008A156C"/>
    <w:rsid w:val="008A2575"/>
    <w:rsid w:val="008A7D6B"/>
    <w:rsid w:val="008B079D"/>
    <w:rsid w:val="008B4754"/>
    <w:rsid w:val="008B5100"/>
    <w:rsid w:val="008B62C7"/>
    <w:rsid w:val="008B7FF1"/>
    <w:rsid w:val="008C3246"/>
    <w:rsid w:val="008C572C"/>
    <w:rsid w:val="008C5856"/>
    <w:rsid w:val="008D12B4"/>
    <w:rsid w:val="008D3093"/>
    <w:rsid w:val="008D460D"/>
    <w:rsid w:val="008D72CC"/>
    <w:rsid w:val="008E0116"/>
    <w:rsid w:val="008E0979"/>
    <w:rsid w:val="008E0F53"/>
    <w:rsid w:val="008E7C6A"/>
    <w:rsid w:val="008F2632"/>
    <w:rsid w:val="008F3DBD"/>
    <w:rsid w:val="008F413F"/>
    <w:rsid w:val="008F4BFD"/>
    <w:rsid w:val="0090647C"/>
    <w:rsid w:val="009067CE"/>
    <w:rsid w:val="009178C6"/>
    <w:rsid w:val="00920345"/>
    <w:rsid w:val="009221F9"/>
    <w:rsid w:val="0092278D"/>
    <w:rsid w:val="00923803"/>
    <w:rsid w:val="0092573B"/>
    <w:rsid w:val="0093098C"/>
    <w:rsid w:val="00936CDB"/>
    <w:rsid w:val="009425DC"/>
    <w:rsid w:val="00943D49"/>
    <w:rsid w:val="009443E8"/>
    <w:rsid w:val="009445F1"/>
    <w:rsid w:val="00946245"/>
    <w:rsid w:val="009537A4"/>
    <w:rsid w:val="00954C03"/>
    <w:rsid w:val="00955E7D"/>
    <w:rsid w:val="009573FA"/>
    <w:rsid w:val="009579A4"/>
    <w:rsid w:val="00965DAC"/>
    <w:rsid w:val="009675C3"/>
    <w:rsid w:val="00967F60"/>
    <w:rsid w:val="009710F2"/>
    <w:rsid w:val="00972B1C"/>
    <w:rsid w:val="00976A00"/>
    <w:rsid w:val="00985083"/>
    <w:rsid w:val="00985BC4"/>
    <w:rsid w:val="00985D46"/>
    <w:rsid w:val="00990742"/>
    <w:rsid w:val="00990882"/>
    <w:rsid w:val="00996168"/>
    <w:rsid w:val="009963CB"/>
    <w:rsid w:val="00997A19"/>
    <w:rsid w:val="009B110C"/>
    <w:rsid w:val="009B185B"/>
    <w:rsid w:val="009B2DB6"/>
    <w:rsid w:val="009B3375"/>
    <w:rsid w:val="009C2453"/>
    <w:rsid w:val="009C2FD3"/>
    <w:rsid w:val="009D1230"/>
    <w:rsid w:val="009D4CBB"/>
    <w:rsid w:val="009F14D0"/>
    <w:rsid w:val="009F5EFF"/>
    <w:rsid w:val="009F70E6"/>
    <w:rsid w:val="009F781F"/>
    <w:rsid w:val="00A00AA8"/>
    <w:rsid w:val="00A0791D"/>
    <w:rsid w:val="00A07B01"/>
    <w:rsid w:val="00A10BCF"/>
    <w:rsid w:val="00A119D4"/>
    <w:rsid w:val="00A1223D"/>
    <w:rsid w:val="00A21C8B"/>
    <w:rsid w:val="00A250AB"/>
    <w:rsid w:val="00A258AE"/>
    <w:rsid w:val="00A2625F"/>
    <w:rsid w:val="00A262D1"/>
    <w:rsid w:val="00A271F1"/>
    <w:rsid w:val="00A32030"/>
    <w:rsid w:val="00A324D7"/>
    <w:rsid w:val="00A363C6"/>
    <w:rsid w:val="00A3651E"/>
    <w:rsid w:val="00A43AF7"/>
    <w:rsid w:val="00A50295"/>
    <w:rsid w:val="00A57F20"/>
    <w:rsid w:val="00A633AC"/>
    <w:rsid w:val="00A655D5"/>
    <w:rsid w:val="00A6631E"/>
    <w:rsid w:val="00A6656C"/>
    <w:rsid w:val="00A675BB"/>
    <w:rsid w:val="00A72C8B"/>
    <w:rsid w:val="00A74C97"/>
    <w:rsid w:val="00A760E7"/>
    <w:rsid w:val="00A81803"/>
    <w:rsid w:val="00A82D5A"/>
    <w:rsid w:val="00A9274F"/>
    <w:rsid w:val="00A961C9"/>
    <w:rsid w:val="00AA006F"/>
    <w:rsid w:val="00AA04E9"/>
    <w:rsid w:val="00AA1294"/>
    <w:rsid w:val="00AA58B6"/>
    <w:rsid w:val="00AB499B"/>
    <w:rsid w:val="00AB75BD"/>
    <w:rsid w:val="00AC474A"/>
    <w:rsid w:val="00AC60AF"/>
    <w:rsid w:val="00AD32B8"/>
    <w:rsid w:val="00AD3F6A"/>
    <w:rsid w:val="00AD6D57"/>
    <w:rsid w:val="00AD79A2"/>
    <w:rsid w:val="00AD7BA6"/>
    <w:rsid w:val="00AE1D71"/>
    <w:rsid w:val="00AE24B6"/>
    <w:rsid w:val="00AE39F5"/>
    <w:rsid w:val="00AE4426"/>
    <w:rsid w:val="00AE5CE9"/>
    <w:rsid w:val="00AF0D45"/>
    <w:rsid w:val="00AF4A54"/>
    <w:rsid w:val="00AF667A"/>
    <w:rsid w:val="00B046FE"/>
    <w:rsid w:val="00B053DA"/>
    <w:rsid w:val="00B146C1"/>
    <w:rsid w:val="00B14B94"/>
    <w:rsid w:val="00B16BA9"/>
    <w:rsid w:val="00B21BD5"/>
    <w:rsid w:val="00B22624"/>
    <w:rsid w:val="00B234E8"/>
    <w:rsid w:val="00B26596"/>
    <w:rsid w:val="00B26ED4"/>
    <w:rsid w:val="00B277B0"/>
    <w:rsid w:val="00B34D60"/>
    <w:rsid w:val="00B35182"/>
    <w:rsid w:val="00B37771"/>
    <w:rsid w:val="00B44CDC"/>
    <w:rsid w:val="00B44F18"/>
    <w:rsid w:val="00B54589"/>
    <w:rsid w:val="00B54AD6"/>
    <w:rsid w:val="00B608C2"/>
    <w:rsid w:val="00B63BE3"/>
    <w:rsid w:val="00B73C12"/>
    <w:rsid w:val="00B74FD9"/>
    <w:rsid w:val="00B753DB"/>
    <w:rsid w:val="00B7542D"/>
    <w:rsid w:val="00B82C73"/>
    <w:rsid w:val="00B854AB"/>
    <w:rsid w:val="00B85CD9"/>
    <w:rsid w:val="00B86140"/>
    <w:rsid w:val="00B918EF"/>
    <w:rsid w:val="00B94DAC"/>
    <w:rsid w:val="00B9647B"/>
    <w:rsid w:val="00B9677A"/>
    <w:rsid w:val="00BA05A2"/>
    <w:rsid w:val="00BA07A1"/>
    <w:rsid w:val="00BA0F34"/>
    <w:rsid w:val="00BA2903"/>
    <w:rsid w:val="00BA7F78"/>
    <w:rsid w:val="00BB0C20"/>
    <w:rsid w:val="00BB25ED"/>
    <w:rsid w:val="00BB358B"/>
    <w:rsid w:val="00BB477E"/>
    <w:rsid w:val="00BC3E45"/>
    <w:rsid w:val="00BC73D3"/>
    <w:rsid w:val="00BE2A58"/>
    <w:rsid w:val="00BE2CFD"/>
    <w:rsid w:val="00BE2F59"/>
    <w:rsid w:val="00BE3DC1"/>
    <w:rsid w:val="00BE574E"/>
    <w:rsid w:val="00BE6BFE"/>
    <w:rsid w:val="00BF1E76"/>
    <w:rsid w:val="00BF687D"/>
    <w:rsid w:val="00C00813"/>
    <w:rsid w:val="00C12F0D"/>
    <w:rsid w:val="00C1762B"/>
    <w:rsid w:val="00C17AD4"/>
    <w:rsid w:val="00C25BD4"/>
    <w:rsid w:val="00C37DFB"/>
    <w:rsid w:val="00C4130C"/>
    <w:rsid w:val="00C41326"/>
    <w:rsid w:val="00C41A99"/>
    <w:rsid w:val="00C438C8"/>
    <w:rsid w:val="00C43CCD"/>
    <w:rsid w:val="00C455FB"/>
    <w:rsid w:val="00C50A66"/>
    <w:rsid w:val="00C50DDF"/>
    <w:rsid w:val="00C54892"/>
    <w:rsid w:val="00C5599B"/>
    <w:rsid w:val="00C56DA0"/>
    <w:rsid w:val="00C56EB6"/>
    <w:rsid w:val="00C57F33"/>
    <w:rsid w:val="00C6540F"/>
    <w:rsid w:val="00C71132"/>
    <w:rsid w:val="00C721F5"/>
    <w:rsid w:val="00C74077"/>
    <w:rsid w:val="00C74702"/>
    <w:rsid w:val="00C74FF9"/>
    <w:rsid w:val="00C76471"/>
    <w:rsid w:val="00C91DF0"/>
    <w:rsid w:val="00C93A04"/>
    <w:rsid w:val="00C949FF"/>
    <w:rsid w:val="00C94E4B"/>
    <w:rsid w:val="00C951F6"/>
    <w:rsid w:val="00CA0554"/>
    <w:rsid w:val="00CA2A4C"/>
    <w:rsid w:val="00CA65D4"/>
    <w:rsid w:val="00CB4384"/>
    <w:rsid w:val="00CB69EA"/>
    <w:rsid w:val="00CC66D1"/>
    <w:rsid w:val="00CC6B54"/>
    <w:rsid w:val="00CD648C"/>
    <w:rsid w:val="00CE0023"/>
    <w:rsid w:val="00CE4119"/>
    <w:rsid w:val="00CE5EC0"/>
    <w:rsid w:val="00CF0059"/>
    <w:rsid w:val="00CF50E7"/>
    <w:rsid w:val="00CF6620"/>
    <w:rsid w:val="00CF705A"/>
    <w:rsid w:val="00CF738F"/>
    <w:rsid w:val="00D03136"/>
    <w:rsid w:val="00D04714"/>
    <w:rsid w:val="00D0735F"/>
    <w:rsid w:val="00D12CC5"/>
    <w:rsid w:val="00D12E93"/>
    <w:rsid w:val="00D1751D"/>
    <w:rsid w:val="00D17B34"/>
    <w:rsid w:val="00D17F02"/>
    <w:rsid w:val="00D2075C"/>
    <w:rsid w:val="00D31E02"/>
    <w:rsid w:val="00D31F3A"/>
    <w:rsid w:val="00D32186"/>
    <w:rsid w:val="00D35135"/>
    <w:rsid w:val="00D364D0"/>
    <w:rsid w:val="00D42156"/>
    <w:rsid w:val="00D42548"/>
    <w:rsid w:val="00D431CE"/>
    <w:rsid w:val="00D443D7"/>
    <w:rsid w:val="00D5078F"/>
    <w:rsid w:val="00D5196F"/>
    <w:rsid w:val="00D51BC6"/>
    <w:rsid w:val="00D528E7"/>
    <w:rsid w:val="00D544C4"/>
    <w:rsid w:val="00D616D7"/>
    <w:rsid w:val="00D6288B"/>
    <w:rsid w:val="00D67885"/>
    <w:rsid w:val="00D75DA4"/>
    <w:rsid w:val="00D81189"/>
    <w:rsid w:val="00D84084"/>
    <w:rsid w:val="00D85018"/>
    <w:rsid w:val="00D85AA0"/>
    <w:rsid w:val="00D85FFB"/>
    <w:rsid w:val="00D868B1"/>
    <w:rsid w:val="00D86915"/>
    <w:rsid w:val="00D900D5"/>
    <w:rsid w:val="00D90B27"/>
    <w:rsid w:val="00D957F4"/>
    <w:rsid w:val="00D97AF5"/>
    <w:rsid w:val="00DA15EA"/>
    <w:rsid w:val="00DA2CBB"/>
    <w:rsid w:val="00DA303C"/>
    <w:rsid w:val="00DA4227"/>
    <w:rsid w:val="00DA5CF6"/>
    <w:rsid w:val="00DB2DC5"/>
    <w:rsid w:val="00DB5E7E"/>
    <w:rsid w:val="00DB6836"/>
    <w:rsid w:val="00DC3931"/>
    <w:rsid w:val="00DC3DD0"/>
    <w:rsid w:val="00DC668E"/>
    <w:rsid w:val="00DC7DC4"/>
    <w:rsid w:val="00DD0C0D"/>
    <w:rsid w:val="00DD3A2D"/>
    <w:rsid w:val="00DD56CF"/>
    <w:rsid w:val="00DD583E"/>
    <w:rsid w:val="00DE0A40"/>
    <w:rsid w:val="00DE57BF"/>
    <w:rsid w:val="00DE6E18"/>
    <w:rsid w:val="00DE6EBC"/>
    <w:rsid w:val="00DE70D7"/>
    <w:rsid w:val="00DF168B"/>
    <w:rsid w:val="00DF541D"/>
    <w:rsid w:val="00DF59A9"/>
    <w:rsid w:val="00E02D10"/>
    <w:rsid w:val="00E06D24"/>
    <w:rsid w:val="00E07CB4"/>
    <w:rsid w:val="00E10E8B"/>
    <w:rsid w:val="00E1121C"/>
    <w:rsid w:val="00E113C2"/>
    <w:rsid w:val="00E120B6"/>
    <w:rsid w:val="00E17029"/>
    <w:rsid w:val="00E17E43"/>
    <w:rsid w:val="00E2041B"/>
    <w:rsid w:val="00E206EB"/>
    <w:rsid w:val="00E21748"/>
    <w:rsid w:val="00E25C20"/>
    <w:rsid w:val="00E266C5"/>
    <w:rsid w:val="00E329FC"/>
    <w:rsid w:val="00E37AF0"/>
    <w:rsid w:val="00E37EB1"/>
    <w:rsid w:val="00E40A79"/>
    <w:rsid w:val="00E464AE"/>
    <w:rsid w:val="00E473DE"/>
    <w:rsid w:val="00E5131B"/>
    <w:rsid w:val="00E55A0B"/>
    <w:rsid w:val="00E56CA3"/>
    <w:rsid w:val="00E63874"/>
    <w:rsid w:val="00E6433D"/>
    <w:rsid w:val="00E64539"/>
    <w:rsid w:val="00E65380"/>
    <w:rsid w:val="00E65C58"/>
    <w:rsid w:val="00E67024"/>
    <w:rsid w:val="00E672A7"/>
    <w:rsid w:val="00E702DF"/>
    <w:rsid w:val="00E72744"/>
    <w:rsid w:val="00E7412A"/>
    <w:rsid w:val="00E7580F"/>
    <w:rsid w:val="00E75EF2"/>
    <w:rsid w:val="00E76192"/>
    <w:rsid w:val="00E834E1"/>
    <w:rsid w:val="00E83706"/>
    <w:rsid w:val="00E8621E"/>
    <w:rsid w:val="00E865CA"/>
    <w:rsid w:val="00E9405E"/>
    <w:rsid w:val="00E96875"/>
    <w:rsid w:val="00EA6B46"/>
    <w:rsid w:val="00EB1852"/>
    <w:rsid w:val="00EB7F1A"/>
    <w:rsid w:val="00EC0176"/>
    <w:rsid w:val="00EC324B"/>
    <w:rsid w:val="00EC3455"/>
    <w:rsid w:val="00EC4B81"/>
    <w:rsid w:val="00EC70E9"/>
    <w:rsid w:val="00EC7C8E"/>
    <w:rsid w:val="00ED0B23"/>
    <w:rsid w:val="00ED2111"/>
    <w:rsid w:val="00ED6D11"/>
    <w:rsid w:val="00ED6E39"/>
    <w:rsid w:val="00EE6BC7"/>
    <w:rsid w:val="00EF5104"/>
    <w:rsid w:val="00F00532"/>
    <w:rsid w:val="00F04C76"/>
    <w:rsid w:val="00F140ED"/>
    <w:rsid w:val="00F15C55"/>
    <w:rsid w:val="00F17399"/>
    <w:rsid w:val="00F17A3D"/>
    <w:rsid w:val="00F228AC"/>
    <w:rsid w:val="00F25DC8"/>
    <w:rsid w:val="00F30B0B"/>
    <w:rsid w:val="00F3194F"/>
    <w:rsid w:val="00F3427B"/>
    <w:rsid w:val="00F41033"/>
    <w:rsid w:val="00F47107"/>
    <w:rsid w:val="00F47965"/>
    <w:rsid w:val="00F50AC5"/>
    <w:rsid w:val="00F50ACD"/>
    <w:rsid w:val="00F56166"/>
    <w:rsid w:val="00F56795"/>
    <w:rsid w:val="00F60B69"/>
    <w:rsid w:val="00F642BE"/>
    <w:rsid w:val="00F71D1F"/>
    <w:rsid w:val="00F74945"/>
    <w:rsid w:val="00F7694F"/>
    <w:rsid w:val="00F774FE"/>
    <w:rsid w:val="00F85C43"/>
    <w:rsid w:val="00F87702"/>
    <w:rsid w:val="00F92135"/>
    <w:rsid w:val="00F95076"/>
    <w:rsid w:val="00F96827"/>
    <w:rsid w:val="00F96A69"/>
    <w:rsid w:val="00FA3E6D"/>
    <w:rsid w:val="00FB024F"/>
    <w:rsid w:val="00FB5524"/>
    <w:rsid w:val="00FB6089"/>
    <w:rsid w:val="00FB7AF0"/>
    <w:rsid w:val="00FC05DF"/>
    <w:rsid w:val="00FC0BB0"/>
    <w:rsid w:val="00FC3879"/>
    <w:rsid w:val="00FC4288"/>
    <w:rsid w:val="00FC6D32"/>
    <w:rsid w:val="00FD1097"/>
    <w:rsid w:val="00FD4509"/>
    <w:rsid w:val="00FD61EE"/>
    <w:rsid w:val="00FE0DE4"/>
    <w:rsid w:val="00FE2F7A"/>
    <w:rsid w:val="00FE383D"/>
    <w:rsid w:val="00FE7F32"/>
    <w:rsid w:val="00FF14EE"/>
    <w:rsid w:val="00FF32C4"/>
    <w:rsid w:val="00FF7DE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A4447EB"/>
  <w15:chartTrackingRefBased/>
  <w15:docId w15:val="{CE4C630E-46F7-E741-AC75-6A1C425F8A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SimSun"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81401"/>
    <w:pPr>
      <w:spacing w:line="340" w:lineRule="atLeast"/>
      <w:jc w:val="both"/>
    </w:pPr>
    <w:rPr>
      <w:rFonts w:ascii="Times New Roman" w:eastAsia="Times New Roman" w:hAnsi="Times New Roman"/>
      <w:color w:val="000000"/>
      <w:sz w:val="24"/>
      <w:lang w:eastAsia="de-D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DPI11articletype">
    <w:name w:val="MDPI_1.1_article_type"/>
    <w:basedOn w:val="MDPI31text"/>
    <w:next w:val="MDPI12title"/>
    <w:qFormat/>
    <w:rsid w:val="00181401"/>
    <w:pPr>
      <w:spacing w:before="240" w:line="240" w:lineRule="auto"/>
      <w:ind w:firstLine="0"/>
      <w:jc w:val="left"/>
    </w:pPr>
    <w:rPr>
      <w:i/>
    </w:rPr>
  </w:style>
  <w:style w:type="paragraph" w:customStyle="1" w:styleId="MDPI12title">
    <w:name w:val="MDPI_1.2_title"/>
    <w:next w:val="MDPI13authornames"/>
    <w:qFormat/>
    <w:rsid w:val="00181401"/>
    <w:pPr>
      <w:adjustRightInd w:val="0"/>
      <w:snapToGrid w:val="0"/>
      <w:spacing w:after="240" w:line="400" w:lineRule="exact"/>
    </w:pPr>
    <w:rPr>
      <w:rFonts w:ascii="Palatino Linotype" w:eastAsia="Times New Roman" w:hAnsi="Palatino Linotype"/>
      <w:b/>
      <w:snapToGrid w:val="0"/>
      <w:color w:val="000000"/>
      <w:sz w:val="36"/>
      <w:lang w:eastAsia="de-DE" w:bidi="en-US"/>
    </w:rPr>
  </w:style>
  <w:style w:type="paragraph" w:customStyle="1" w:styleId="MDPI13authornames">
    <w:name w:val="MDPI_1.3_authornames"/>
    <w:basedOn w:val="MDPI31text"/>
    <w:next w:val="MDPI14history"/>
    <w:qFormat/>
    <w:rsid w:val="00181401"/>
    <w:pPr>
      <w:spacing w:after="120"/>
      <w:ind w:firstLine="0"/>
      <w:jc w:val="left"/>
    </w:pPr>
    <w:rPr>
      <w:b/>
      <w:snapToGrid/>
    </w:rPr>
  </w:style>
  <w:style w:type="paragraph" w:customStyle="1" w:styleId="MDPI14history">
    <w:name w:val="MDPI_1.4_history"/>
    <w:basedOn w:val="MDPI62Acknowledgments"/>
    <w:next w:val="Normal"/>
    <w:qFormat/>
    <w:rsid w:val="00181401"/>
    <w:pPr>
      <w:ind w:left="113"/>
      <w:jc w:val="left"/>
    </w:pPr>
    <w:rPr>
      <w:snapToGrid/>
    </w:rPr>
  </w:style>
  <w:style w:type="paragraph" w:customStyle="1" w:styleId="MDPI16affiliation">
    <w:name w:val="MDPI_1.6_affiliation"/>
    <w:basedOn w:val="MDPI62Acknowledgments"/>
    <w:qFormat/>
    <w:rsid w:val="00181401"/>
    <w:pPr>
      <w:spacing w:before="0"/>
      <w:ind w:left="311" w:hanging="198"/>
      <w:jc w:val="left"/>
    </w:pPr>
    <w:rPr>
      <w:snapToGrid/>
      <w:szCs w:val="18"/>
    </w:rPr>
  </w:style>
  <w:style w:type="paragraph" w:customStyle="1" w:styleId="MDPI17abstract">
    <w:name w:val="MDPI_1.7_abstract"/>
    <w:basedOn w:val="MDPI31text"/>
    <w:next w:val="MDPI18keywords"/>
    <w:qFormat/>
    <w:rsid w:val="00181401"/>
    <w:pPr>
      <w:spacing w:before="240"/>
      <w:ind w:left="113" w:firstLine="0"/>
    </w:pPr>
    <w:rPr>
      <w:snapToGrid/>
    </w:rPr>
  </w:style>
  <w:style w:type="paragraph" w:customStyle="1" w:styleId="MDPI18keywords">
    <w:name w:val="MDPI_1.8_keywords"/>
    <w:basedOn w:val="MDPI31text"/>
    <w:next w:val="Normal"/>
    <w:qFormat/>
    <w:rsid w:val="00181401"/>
    <w:pPr>
      <w:spacing w:before="240"/>
      <w:ind w:left="113" w:firstLine="0"/>
    </w:pPr>
  </w:style>
  <w:style w:type="paragraph" w:customStyle="1" w:styleId="MDPI19line">
    <w:name w:val="MDPI_1.9_line"/>
    <w:basedOn w:val="MDPI31text"/>
    <w:qFormat/>
    <w:rsid w:val="00181401"/>
    <w:pPr>
      <w:pBdr>
        <w:bottom w:val="single" w:sz="6" w:space="1" w:color="auto"/>
      </w:pBdr>
      <w:ind w:firstLine="0"/>
    </w:pPr>
    <w:rPr>
      <w:snapToGrid/>
      <w:szCs w:val="24"/>
    </w:rPr>
  </w:style>
  <w:style w:type="paragraph" w:styleId="Footer">
    <w:name w:val="footer"/>
    <w:basedOn w:val="Normal"/>
    <w:link w:val="FooterChar"/>
    <w:uiPriority w:val="99"/>
    <w:rsid w:val="00181401"/>
    <w:pPr>
      <w:tabs>
        <w:tab w:val="center" w:pos="4153"/>
        <w:tab w:val="right" w:pos="8306"/>
      </w:tabs>
      <w:snapToGrid w:val="0"/>
      <w:spacing w:line="240" w:lineRule="atLeast"/>
    </w:pPr>
    <w:rPr>
      <w:sz w:val="18"/>
      <w:szCs w:val="18"/>
    </w:rPr>
  </w:style>
  <w:style w:type="character" w:customStyle="1" w:styleId="FooterChar">
    <w:name w:val="Footer Char"/>
    <w:link w:val="Footer"/>
    <w:uiPriority w:val="99"/>
    <w:rsid w:val="00181401"/>
    <w:rPr>
      <w:rFonts w:ascii="Times New Roman" w:eastAsia="Times New Roman" w:hAnsi="Times New Roman" w:cs="Times New Roman"/>
      <w:color w:val="000000"/>
      <w:kern w:val="0"/>
      <w:sz w:val="18"/>
      <w:szCs w:val="18"/>
      <w:lang w:eastAsia="de-DE"/>
    </w:rPr>
  </w:style>
  <w:style w:type="paragraph" w:styleId="Header">
    <w:name w:val="header"/>
    <w:basedOn w:val="Normal"/>
    <w:link w:val="HeaderChar"/>
    <w:uiPriority w:val="99"/>
    <w:rsid w:val="00181401"/>
    <w:pPr>
      <w:pBdr>
        <w:bottom w:val="single" w:sz="6" w:space="1" w:color="auto"/>
      </w:pBdr>
      <w:tabs>
        <w:tab w:val="center" w:pos="4153"/>
        <w:tab w:val="right" w:pos="8306"/>
      </w:tabs>
      <w:snapToGrid w:val="0"/>
      <w:spacing w:line="240" w:lineRule="atLeast"/>
      <w:jc w:val="center"/>
    </w:pPr>
    <w:rPr>
      <w:sz w:val="18"/>
      <w:szCs w:val="18"/>
    </w:rPr>
  </w:style>
  <w:style w:type="character" w:customStyle="1" w:styleId="HeaderChar">
    <w:name w:val="Header Char"/>
    <w:link w:val="Header"/>
    <w:uiPriority w:val="99"/>
    <w:rsid w:val="00181401"/>
    <w:rPr>
      <w:rFonts w:ascii="Times New Roman" w:eastAsia="Times New Roman" w:hAnsi="Times New Roman" w:cs="Times New Roman"/>
      <w:color w:val="000000"/>
      <w:kern w:val="0"/>
      <w:sz w:val="18"/>
      <w:szCs w:val="18"/>
      <w:lang w:eastAsia="de-DE"/>
    </w:rPr>
  </w:style>
  <w:style w:type="paragraph" w:customStyle="1" w:styleId="MDPIheaderjournallogo">
    <w:name w:val="MDPI_header_journal_logo"/>
    <w:qFormat/>
    <w:rsid w:val="00181401"/>
    <w:pPr>
      <w:adjustRightInd w:val="0"/>
      <w:snapToGrid w:val="0"/>
    </w:pPr>
    <w:rPr>
      <w:rFonts w:ascii="Palatino Linotype" w:eastAsia="Times New Roman" w:hAnsi="Palatino Linotype"/>
      <w:i/>
      <w:color w:val="000000"/>
      <w:sz w:val="24"/>
      <w:szCs w:val="22"/>
      <w:lang w:eastAsia="de-CH"/>
    </w:rPr>
  </w:style>
  <w:style w:type="paragraph" w:customStyle="1" w:styleId="MDPI32textnoindent">
    <w:name w:val="MDPI_3.2_text_no_indent"/>
    <w:basedOn w:val="MDPI31text"/>
    <w:qFormat/>
    <w:rsid w:val="00181401"/>
    <w:pPr>
      <w:ind w:firstLine="0"/>
    </w:pPr>
  </w:style>
  <w:style w:type="paragraph" w:customStyle="1" w:styleId="MDPI33textspaceafter">
    <w:name w:val="MDPI_3.3_text_space_after"/>
    <w:basedOn w:val="MDPI31text"/>
    <w:qFormat/>
    <w:rsid w:val="00181401"/>
    <w:pPr>
      <w:spacing w:after="240"/>
    </w:pPr>
  </w:style>
  <w:style w:type="paragraph" w:customStyle="1" w:styleId="MDPI35textbeforelist">
    <w:name w:val="MDPI_3.5_text_before_list"/>
    <w:basedOn w:val="MDPI31text"/>
    <w:qFormat/>
    <w:rsid w:val="00181401"/>
    <w:pPr>
      <w:spacing w:after="120"/>
    </w:pPr>
  </w:style>
  <w:style w:type="paragraph" w:customStyle="1" w:styleId="MDPI36textafterlist">
    <w:name w:val="MDPI_3.6_text_after_list"/>
    <w:basedOn w:val="MDPI31text"/>
    <w:qFormat/>
    <w:rsid w:val="00181401"/>
    <w:pPr>
      <w:spacing w:before="120"/>
    </w:pPr>
  </w:style>
  <w:style w:type="paragraph" w:customStyle="1" w:styleId="MDPI37itemize">
    <w:name w:val="MDPI_3.7_itemize"/>
    <w:basedOn w:val="MDPI31text"/>
    <w:qFormat/>
    <w:rsid w:val="00181401"/>
    <w:pPr>
      <w:numPr>
        <w:numId w:val="1"/>
      </w:numPr>
      <w:ind w:left="425" w:hanging="425"/>
    </w:pPr>
  </w:style>
  <w:style w:type="paragraph" w:customStyle="1" w:styleId="MDPI38bullet">
    <w:name w:val="MDPI_3.8_bullet"/>
    <w:basedOn w:val="MDPI31text"/>
    <w:qFormat/>
    <w:rsid w:val="00181401"/>
    <w:pPr>
      <w:numPr>
        <w:numId w:val="2"/>
      </w:numPr>
      <w:ind w:left="425" w:hanging="425"/>
    </w:pPr>
  </w:style>
  <w:style w:type="paragraph" w:customStyle="1" w:styleId="MDPI39equation">
    <w:name w:val="MDPI_3.9_equation"/>
    <w:basedOn w:val="MDPI31text"/>
    <w:qFormat/>
    <w:rsid w:val="00181401"/>
    <w:pPr>
      <w:spacing w:before="120" w:after="120"/>
      <w:ind w:left="709" w:firstLine="0"/>
      <w:jc w:val="center"/>
    </w:pPr>
  </w:style>
  <w:style w:type="paragraph" w:customStyle="1" w:styleId="MDPI3aequationnumber">
    <w:name w:val="MDPI_3.a_equation_number"/>
    <w:basedOn w:val="MDPI31text"/>
    <w:qFormat/>
    <w:rsid w:val="00181401"/>
    <w:pPr>
      <w:spacing w:before="120" w:after="120" w:line="240" w:lineRule="auto"/>
      <w:ind w:firstLine="0"/>
      <w:jc w:val="right"/>
    </w:pPr>
  </w:style>
  <w:style w:type="paragraph" w:customStyle="1" w:styleId="MDPI62Acknowledgments">
    <w:name w:val="MDPI_6.2_Acknowledgments"/>
    <w:qFormat/>
    <w:rsid w:val="00181401"/>
    <w:pPr>
      <w:adjustRightInd w:val="0"/>
      <w:snapToGrid w:val="0"/>
      <w:spacing w:before="120" w:line="200" w:lineRule="atLeast"/>
      <w:jc w:val="both"/>
    </w:pPr>
    <w:rPr>
      <w:rFonts w:ascii="Palatino Linotype" w:eastAsia="Times New Roman" w:hAnsi="Palatino Linotype"/>
      <w:snapToGrid w:val="0"/>
      <w:color w:val="000000"/>
      <w:sz w:val="18"/>
      <w:lang w:eastAsia="de-DE" w:bidi="en-US"/>
    </w:rPr>
  </w:style>
  <w:style w:type="paragraph" w:customStyle="1" w:styleId="MDPI41tablecaption">
    <w:name w:val="MDPI_4.1_table_caption"/>
    <w:basedOn w:val="MDPI62Acknowledgments"/>
    <w:qFormat/>
    <w:rsid w:val="00181401"/>
    <w:pPr>
      <w:spacing w:before="240" w:after="120" w:line="260" w:lineRule="atLeast"/>
      <w:ind w:left="425" w:right="425"/>
    </w:pPr>
    <w:rPr>
      <w:snapToGrid/>
      <w:szCs w:val="22"/>
    </w:rPr>
  </w:style>
  <w:style w:type="paragraph" w:customStyle="1" w:styleId="MDPI42tablebody">
    <w:name w:val="MDPI_4.2_table_body"/>
    <w:qFormat/>
    <w:rsid w:val="00FE7F32"/>
    <w:pPr>
      <w:adjustRightInd w:val="0"/>
      <w:snapToGrid w:val="0"/>
      <w:spacing w:line="260" w:lineRule="atLeast"/>
      <w:jc w:val="center"/>
    </w:pPr>
    <w:rPr>
      <w:rFonts w:ascii="Palatino Linotype" w:eastAsia="Times New Roman" w:hAnsi="Palatino Linotype"/>
      <w:snapToGrid w:val="0"/>
      <w:color w:val="000000"/>
      <w:lang w:eastAsia="de-DE" w:bidi="en-US"/>
    </w:rPr>
  </w:style>
  <w:style w:type="paragraph" w:customStyle="1" w:styleId="MDPI43tablefooter">
    <w:name w:val="MDPI_4.3_table_footer"/>
    <w:basedOn w:val="MDPI41tablecaption"/>
    <w:next w:val="MDPI31text"/>
    <w:qFormat/>
    <w:rsid w:val="00181401"/>
    <w:pPr>
      <w:spacing w:before="0"/>
      <w:ind w:left="0" w:right="0"/>
    </w:pPr>
  </w:style>
  <w:style w:type="paragraph" w:customStyle="1" w:styleId="MDPI51figurecaption">
    <w:name w:val="MDPI_5.1_figure_caption"/>
    <w:basedOn w:val="MDPI62Acknowledgments"/>
    <w:qFormat/>
    <w:rsid w:val="00181401"/>
    <w:pPr>
      <w:spacing w:after="240" w:line="260" w:lineRule="atLeast"/>
      <w:ind w:left="425" w:right="425"/>
    </w:pPr>
    <w:rPr>
      <w:snapToGrid/>
    </w:rPr>
  </w:style>
  <w:style w:type="paragraph" w:customStyle="1" w:styleId="MDPI52figure">
    <w:name w:val="MDPI_5.2_figure"/>
    <w:qFormat/>
    <w:rsid w:val="00181401"/>
    <w:pPr>
      <w:jc w:val="center"/>
    </w:pPr>
    <w:rPr>
      <w:rFonts w:ascii="Palatino Linotype" w:eastAsia="Times New Roman" w:hAnsi="Palatino Linotype"/>
      <w:snapToGrid w:val="0"/>
      <w:color w:val="000000"/>
      <w:sz w:val="24"/>
      <w:lang w:eastAsia="de-DE" w:bidi="en-US"/>
    </w:rPr>
  </w:style>
  <w:style w:type="paragraph" w:customStyle="1" w:styleId="MDPI61Supplementary">
    <w:name w:val="MDPI_6.1_Supplementary"/>
    <w:basedOn w:val="MDPI62Acknowledgments"/>
    <w:qFormat/>
    <w:rsid w:val="00181401"/>
    <w:pPr>
      <w:spacing w:before="240"/>
    </w:pPr>
    <w:rPr>
      <w:lang w:eastAsia="en-US"/>
    </w:rPr>
  </w:style>
  <w:style w:type="paragraph" w:customStyle="1" w:styleId="MDPI63AuthorContributions">
    <w:name w:val="MDPI_6.3_AuthorContributions"/>
    <w:basedOn w:val="MDPI62Acknowledgments"/>
    <w:qFormat/>
    <w:rsid w:val="00181401"/>
    <w:rPr>
      <w:rFonts w:eastAsia="SimSun"/>
      <w:color w:val="auto"/>
      <w:lang w:eastAsia="en-US"/>
    </w:rPr>
  </w:style>
  <w:style w:type="paragraph" w:customStyle="1" w:styleId="MDPI64CoI">
    <w:name w:val="MDPI_6.4_CoI"/>
    <w:basedOn w:val="MDPI62Acknowledgments"/>
    <w:qFormat/>
    <w:rsid w:val="00181401"/>
  </w:style>
  <w:style w:type="paragraph" w:customStyle="1" w:styleId="MDPI31text">
    <w:name w:val="MDPI_3.1_text"/>
    <w:qFormat/>
    <w:rsid w:val="00181401"/>
    <w:pPr>
      <w:adjustRightInd w:val="0"/>
      <w:snapToGrid w:val="0"/>
      <w:spacing w:line="260" w:lineRule="atLeast"/>
      <w:ind w:firstLine="425"/>
      <w:jc w:val="both"/>
    </w:pPr>
    <w:rPr>
      <w:rFonts w:ascii="Palatino Linotype" w:eastAsia="Times New Roman" w:hAnsi="Palatino Linotype"/>
      <w:snapToGrid w:val="0"/>
      <w:color w:val="000000"/>
      <w:szCs w:val="22"/>
      <w:lang w:eastAsia="de-DE" w:bidi="en-US"/>
    </w:rPr>
  </w:style>
  <w:style w:type="paragraph" w:customStyle="1" w:styleId="MDPI23heading3">
    <w:name w:val="MDPI_2.3_heading3"/>
    <w:basedOn w:val="MDPI31text"/>
    <w:qFormat/>
    <w:rsid w:val="00181401"/>
    <w:pPr>
      <w:spacing w:before="240" w:after="120"/>
      <w:ind w:firstLine="0"/>
      <w:jc w:val="left"/>
      <w:outlineLvl w:val="2"/>
    </w:pPr>
  </w:style>
  <w:style w:type="paragraph" w:customStyle="1" w:styleId="MDPI21heading1">
    <w:name w:val="MDPI_2.1_heading1"/>
    <w:basedOn w:val="MDPI23heading3"/>
    <w:qFormat/>
    <w:rsid w:val="00181401"/>
    <w:pPr>
      <w:outlineLvl w:val="0"/>
    </w:pPr>
    <w:rPr>
      <w:b/>
    </w:rPr>
  </w:style>
  <w:style w:type="paragraph" w:customStyle="1" w:styleId="MDPI22heading2">
    <w:name w:val="MDPI_2.2_heading2"/>
    <w:basedOn w:val="Normal"/>
    <w:qFormat/>
    <w:rsid w:val="00181401"/>
    <w:pPr>
      <w:kinsoku w:val="0"/>
      <w:overflowPunct w:val="0"/>
      <w:autoSpaceDE w:val="0"/>
      <w:autoSpaceDN w:val="0"/>
      <w:adjustRightInd w:val="0"/>
      <w:snapToGrid w:val="0"/>
      <w:spacing w:before="240" w:after="120" w:line="260" w:lineRule="atLeast"/>
      <w:jc w:val="left"/>
      <w:outlineLvl w:val="1"/>
    </w:pPr>
    <w:rPr>
      <w:rFonts w:ascii="Palatino Linotype" w:hAnsi="Palatino Linotype"/>
      <w:i/>
      <w:noProof/>
      <w:snapToGrid w:val="0"/>
      <w:sz w:val="20"/>
      <w:szCs w:val="22"/>
      <w:lang w:bidi="en-US"/>
    </w:rPr>
  </w:style>
  <w:style w:type="paragraph" w:customStyle="1" w:styleId="MDPI71References">
    <w:name w:val="MDPI_7.1_References"/>
    <w:basedOn w:val="MDPI62Acknowledgments"/>
    <w:qFormat/>
    <w:rsid w:val="00181401"/>
    <w:pPr>
      <w:numPr>
        <w:numId w:val="3"/>
      </w:numPr>
      <w:spacing w:before="0" w:line="260" w:lineRule="atLeast"/>
      <w:ind w:left="425" w:hanging="425"/>
    </w:pPr>
  </w:style>
  <w:style w:type="paragraph" w:styleId="BalloonText">
    <w:name w:val="Balloon Text"/>
    <w:basedOn w:val="Normal"/>
    <w:link w:val="BalloonTextChar"/>
    <w:uiPriority w:val="99"/>
    <w:semiHidden/>
    <w:unhideWhenUsed/>
    <w:rsid w:val="00181401"/>
    <w:pPr>
      <w:spacing w:line="240" w:lineRule="auto"/>
    </w:pPr>
    <w:rPr>
      <w:sz w:val="18"/>
      <w:szCs w:val="18"/>
    </w:rPr>
  </w:style>
  <w:style w:type="character" w:customStyle="1" w:styleId="BalloonTextChar">
    <w:name w:val="Balloon Text Char"/>
    <w:link w:val="BalloonText"/>
    <w:uiPriority w:val="99"/>
    <w:semiHidden/>
    <w:rsid w:val="00181401"/>
    <w:rPr>
      <w:rFonts w:ascii="Times New Roman" w:eastAsia="Times New Roman" w:hAnsi="Times New Roman" w:cs="Times New Roman"/>
      <w:color w:val="000000"/>
      <w:kern w:val="0"/>
      <w:sz w:val="18"/>
      <w:szCs w:val="18"/>
      <w:lang w:eastAsia="de-DE"/>
    </w:rPr>
  </w:style>
  <w:style w:type="character" w:styleId="LineNumber">
    <w:name w:val="line number"/>
    <w:basedOn w:val="DefaultParagraphFont"/>
    <w:uiPriority w:val="99"/>
    <w:unhideWhenUsed/>
    <w:rsid w:val="006220E9"/>
    <w:rPr>
      <w:sz w:val="20"/>
    </w:rPr>
  </w:style>
  <w:style w:type="table" w:customStyle="1" w:styleId="MDPI41threelinetable">
    <w:name w:val="MDPI_4.1_three_line_table"/>
    <w:basedOn w:val="TableNormal"/>
    <w:uiPriority w:val="99"/>
    <w:rsid w:val="00FE7F32"/>
    <w:pPr>
      <w:adjustRightInd w:val="0"/>
      <w:snapToGrid w:val="0"/>
      <w:jc w:val="center"/>
    </w:pPr>
    <w:rPr>
      <w:rFonts w:ascii="Palatino Linotype" w:hAnsi="Palatino Linotype"/>
      <w:color w:val="000000"/>
    </w:rPr>
    <w:tblPr>
      <w:jc w:val="center"/>
      <w:tblBorders>
        <w:top w:val="single" w:sz="8" w:space="0" w:color="auto"/>
        <w:bottom w:val="single" w:sz="8" w:space="0" w:color="auto"/>
      </w:tblBorders>
    </w:tblPr>
    <w:trPr>
      <w:jc w:val="center"/>
    </w:trPr>
    <w:tcPr>
      <w:vAlign w:val="center"/>
    </w:tcPr>
    <w:tblStylePr w:type="firstRow">
      <w:rPr>
        <w:rFonts w:ascii="Calibri Light" w:hAnsi="Calibri Light"/>
        <w:b/>
        <w:i w:val="0"/>
        <w:sz w:val="20"/>
      </w:rPr>
      <w:tblPr/>
      <w:tcPr>
        <w:tcBorders>
          <w:bottom w:val="single" w:sz="4" w:space="0" w:color="auto"/>
        </w:tcBorders>
      </w:tcPr>
    </w:tblStylePr>
  </w:style>
  <w:style w:type="character" w:styleId="Hyperlink">
    <w:name w:val="Hyperlink"/>
    <w:uiPriority w:val="99"/>
    <w:unhideWhenUsed/>
    <w:rsid w:val="009F14D0"/>
    <w:rPr>
      <w:color w:val="0563C1"/>
      <w:u w:val="single"/>
    </w:rPr>
  </w:style>
  <w:style w:type="character" w:styleId="UnresolvedMention">
    <w:name w:val="Unresolved Mention"/>
    <w:uiPriority w:val="99"/>
    <w:semiHidden/>
    <w:unhideWhenUsed/>
    <w:rsid w:val="000065E7"/>
    <w:rPr>
      <w:color w:val="605E5C"/>
      <w:shd w:val="clear" w:color="auto" w:fill="E1DFDD"/>
    </w:rPr>
  </w:style>
  <w:style w:type="table" w:styleId="TableGrid">
    <w:name w:val="Table Grid"/>
    <w:basedOn w:val="TableNormal"/>
    <w:uiPriority w:val="59"/>
    <w:rsid w:val="00FD450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4">
    <w:name w:val="Plain Table 4"/>
    <w:basedOn w:val="TableNormal"/>
    <w:uiPriority w:val="44"/>
    <w:rsid w:val="00FD4509"/>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character" w:styleId="CommentReference">
    <w:name w:val="annotation reference"/>
    <w:basedOn w:val="DefaultParagraphFont"/>
    <w:uiPriority w:val="99"/>
    <w:semiHidden/>
    <w:unhideWhenUsed/>
    <w:rsid w:val="00CB69EA"/>
    <w:rPr>
      <w:sz w:val="16"/>
      <w:szCs w:val="16"/>
    </w:rPr>
  </w:style>
  <w:style w:type="paragraph" w:styleId="CommentText">
    <w:name w:val="annotation text"/>
    <w:basedOn w:val="Normal"/>
    <w:link w:val="CommentTextChar"/>
    <w:uiPriority w:val="99"/>
    <w:semiHidden/>
    <w:unhideWhenUsed/>
    <w:rsid w:val="00CB69EA"/>
    <w:pPr>
      <w:spacing w:line="240" w:lineRule="auto"/>
    </w:pPr>
    <w:rPr>
      <w:sz w:val="20"/>
    </w:rPr>
  </w:style>
  <w:style w:type="character" w:customStyle="1" w:styleId="CommentTextChar">
    <w:name w:val="Comment Text Char"/>
    <w:basedOn w:val="DefaultParagraphFont"/>
    <w:link w:val="CommentText"/>
    <w:uiPriority w:val="99"/>
    <w:semiHidden/>
    <w:rsid w:val="00CB69EA"/>
    <w:rPr>
      <w:rFonts w:ascii="Times New Roman" w:eastAsia="Times New Roman" w:hAnsi="Times New Roman"/>
      <w:color w:val="000000"/>
      <w:lang w:eastAsia="de-DE"/>
    </w:rPr>
  </w:style>
  <w:style w:type="paragraph" w:styleId="CommentSubject">
    <w:name w:val="annotation subject"/>
    <w:basedOn w:val="CommentText"/>
    <w:next w:val="CommentText"/>
    <w:link w:val="CommentSubjectChar"/>
    <w:uiPriority w:val="99"/>
    <w:semiHidden/>
    <w:unhideWhenUsed/>
    <w:rsid w:val="00CB69EA"/>
    <w:rPr>
      <w:b/>
      <w:bCs/>
    </w:rPr>
  </w:style>
  <w:style w:type="character" w:customStyle="1" w:styleId="CommentSubjectChar">
    <w:name w:val="Comment Subject Char"/>
    <w:basedOn w:val="CommentTextChar"/>
    <w:link w:val="CommentSubject"/>
    <w:uiPriority w:val="99"/>
    <w:semiHidden/>
    <w:rsid w:val="00CB69EA"/>
    <w:rPr>
      <w:rFonts w:ascii="Times New Roman" w:eastAsia="Times New Roman" w:hAnsi="Times New Roman"/>
      <w:b/>
      <w:bCs/>
      <w:color w:val="000000"/>
      <w:lang w:eastAsia="de-DE"/>
    </w:rPr>
  </w:style>
  <w:style w:type="paragraph" w:styleId="ListParagraph">
    <w:name w:val="List Paragraph"/>
    <w:basedOn w:val="Normal"/>
    <w:uiPriority w:val="34"/>
    <w:qFormat/>
    <w:rsid w:val="001B36E1"/>
    <w:pPr>
      <w:ind w:left="720"/>
      <w:contextualSpacing/>
    </w:pPr>
  </w:style>
  <w:style w:type="paragraph" w:styleId="Revision">
    <w:name w:val="Revision"/>
    <w:hidden/>
    <w:uiPriority w:val="99"/>
    <w:semiHidden/>
    <w:rsid w:val="000E5A8D"/>
    <w:rPr>
      <w:rFonts w:ascii="Times New Roman" w:eastAsia="Times New Roman" w:hAnsi="Times New Roman"/>
      <w:color w:val="000000"/>
      <w:sz w:val="24"/>
      <w:lang w:eastAsia="de-DE"/>
    </w:rPr>
  </w:style>
  <w:style w:type="character" w:styleId="Strong">
    <w:name w:val="Strong"/>
    <w:basedOn w:val="DefaultParagraphFont"/>
    <w:uiPriority w:val="22"/>
    <w:qFormat/>
    <w:rsid w:val="000E188D"/>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4516131">
      <w:bodyDiv w:val="1"/>
      <w:marLeft w:val="0"/>
      <w:marRight w:val="0"/>
      <w:marTop w:val="0"/>
      <w:marBottom w:val="0"/>
      <w:divBdr>
        <w:top w:val="none" w:sz="0" w:space="0" w:color="auto"/>
        <w:left w:val="none" w:sz="0" w:space="0" w:color="auto"/>
        <w:bottom w:val="none" w:sz="0" w:space="0" w:color="auto"/>
        <w:right w:val="none" w:sz="0" w:space="0" w:color="auto"/>
      </w:divBdr>
    </w:div>
    <w:div w:id="311762248">
      <w:bodyDiv w:val="1"/>
      <w:marLeft w:val="0"/>
      <w:marRight w:val="0"/>
      <w:marTop w:val="0"/>
      <w:marBottom w:val="0"/>
      <w:divBdr>
        <w:top w:val="none" w:sz="0" w:space="0" w:color="auto"/>
        <w:left w:val="none" w:sz="0" w:space="0" w:color="auto"/>
        <w:bottom w:val="none" w:sz="0" w:space="0" w:color="auto"/>
        <w:right w:val="none" w:sz="0" w:space="0" w:color="auto"/>
      </w:divBdr>
    </w:div>
    <w:div w:id="336927747">
      <w:bodyDiv w:val="1"/>
      <w:marLeft w:val="0"/>
      <w:marRight w:val="0"/>
      <w:marTop w:val="0"/>
      <w:marBottom w:val="0"/>
      <w:divBdr>
        <w:top w:val="none" w:sz="0" w:space="0" w:color="auto"/>
        <w:left w:val="none" w:sz="0" w:space="0" w:color="auto"/>
        <w:bottom w:val="none" w:sz="0" w:space="0" w:color="auto"/>
        <w:right w:val="none" w:sz="0" w:space="0" w:color="auto"/>
      </w:divBdr>
    </w:div>
    <w:div w:id="414517790">
      <w:bodyDiv w:val="1"/>
      <w:marLeft w:val="0"/>
      <w:marRight w:val="0"/>
      <w:marTop w:val="0"/>
      <w:marBottom w:val="0"/>
      <w:divBdr>
        <w:top w:val="none" w:sz="0" w:space="0" w:color="auto"/>
        <w:left w:val="none" w:sz="0" w:space="0" w:color="auto"/>
        <w:bottom w:val="none" w:sz="0" w:space="0" w:color="auto"/>
        <w:right w:val="none" w:sz="0" w:space="0" w:color="auto"/>
      </w:divBdr>
    </w:div>
    <w:div w:id="573587895">
      <w:bodyDiv w:val="1"/>
      <w:marLeft w:val="0"/>
      <w:marRight w:val="0"/>
      <w:marTop w:val="0"/>
      <w:marBottom w:val="0"/>
      <w:divBdr>
        <w:top w:val="none" w:sz="0" w:space="0" w:color="auto"/>
        <w:left w:val="none" w:sz="0" w:space="0" w:color="auto"/>
        <w:bottom w:val="none" w:sz="0" w:space="0" w:color="auto"/>
        <w:right w:val="none" w:sz="0" w:space="0" w:color="auto"/>
      </w:divBdr>
    </w:div>
    <w:div w:id="685063987">
      <w:bodyDiv w:val="1"/>
      <w:marLeft w:val="0"/>
      <w:marRight w:val="0"/>
      <w:marTop w:val="0"/>
      <w:marBottom w:val="0"/>
      <w:divBdr>
        <w:top w:val="none" w:sz="0" w:space="0" w:color="auto"/>
        <w:left w:val="none" w:sz="0" w:space="0" w:color="auto"/>
        <w:bottom w:val="none" w:sz="0" w:space="0" w:color="auto"/>
        <w:right w:val="none" w:sz="0" w:space="0" w:color="auto"/>
      </w:divBdr>
    </w:div>
    <w:div w:id="747657015">
      <w:bodyDiv w:val="1"/>
      <w:marLeft w:val="0"/>
      <w:marRight w:val="0"/>
      <w:marTop w:val="0"/>
      <w:marBottom w:val="0"/>
      <w:divBdr>
        <w:top w:val="none" w:sz="0" w:space="0" w:color="auto"/>
        <w:left w:val="none" w:sz="0" w:space="0" w:color="auto"/>
        <w:bottom w:val="none" w:sz="0" w:space="0" w:color="auto"/>
        <w:right w:val="none" w:sz="0" w:space="0" w:color="auto"/>
      </w:divBdr>
    </w:div>
    <w:div w:id="809976458">
      <w:bodyDiv w:val="1"/>
      <w:marLeft w:val="0"/>
      <w:marRight w:val="0"/>
      <w:marTop w:val="0"/>
      <w:marBottom w:val="0"/>
      <w:divBdr>
        <w:top w:val="none" w:sz="0" w:space="0" w:color="auto"/>
        <w:left w:val="none" w:sz="0" w:space="0" w:color="auto"/>
        <w:bottom w:val="none" w:sz="0" w:space="0" w:color="auto"/>
        <w:right w:val="none" w:sz="0" w:space="0" w:color="auto"/>
      </w:divBdr>
    </w:div>
    <w:div w:id="929195030">
      <w:bodyDiv w:val="1"/>
      <w:marLeft w:val="0"/>
      <w:marRight w:val="0"/>
      <w:marTop w:val="0"/>
      <w:marBottom w:val="0"/>
      <w:divBdr>
        <w:top w:val="none" w:sz="0" w:space="0" w:color="auto"/>
        <w:left w:val="none" w:sz="0" w:space="0" w:color="auto"/>
        <w:bottom w:val="none" w:sz="0" w:space="0" w:color="auto"/>
        <w:right w:val="none" w:sz="0" w:space="0" w:color="auto"/>
      </w:divBdr>
    </w:div>
    <w:div w:id="1334070502">
      <w:bodyDiv w:val="1"/>
      <w:marLeft w:val="0"/>
      <w:marRight w:val="0"/>
      <w:marTop w:val="0"/>
      <w:marBottom w:val="0"/>
      <w:divBdr>
        <w:top w:val="none" w:sz="0" w:space="0" w:color="auto"/>
        <w:left w:val="none" w:sz="0" w:space="0" w:color="auto"/>
        <w:bottom w:val="none" w:sz="0" w:space="0" w:color="auto"/>
        <w:right w:val="none" w:sz="0" w:space="0" w:color="auto"/>
      </w:divBdr>
    </w:div>
    <w:div w:id="1444958328">
      <w:bodyDiv w:val="1"/>
      <w:marLeft w:val="0"/>
      <w:marRight w:val="0"/>
      <w:marTop w:val="0"/>
      <w:marBottom w:val="0"/>
      <w:divBdr>
        <w:top w:val="none" w:sz="0" w:space="0" w:color="auto"/>
        <w:left w:val="none" w:sz="0" w:space="0" w:color="auto"/>
        <w:bottom w:val="none" w:sz="0" w:space="0" w:color="auto"/>
        <w:right w:val="none" w:sz="0" w:space="0" w:color="auto"/>
      </w:divBdr>
    </w:div>
    <w:div w:id="1511946193">
      <w:bodyDiv w:val="1"/>
      <w:marLeft w:val="0"/>
      <w:marRight w:val="0"/>
      <w:marTop w:val="0"/>
      <w:marBottom w:val="0"/>
      <w:divBdr>
        <w:top w:val="none" w:sz="0" w:space="0" w:color="auto"/>
        <w:left w:val="none" w:sz="0" w:space="0" w:color="auto"/>
        <w:bottom w:val="none" w:sz="0" w:space="0" w:color="auto"/>
        <w:right w:val="none" w:sz="0" w:space="0" w:color="auto"/>
      </w:divBdr>
    </w:div>
    <w:div w:id="1516112209">
      <w:bodyDiv w:val="1"/>
      <w:marLeft w:val="0"/>
      <w:marRight w:val="0"/>
      <w:marTop w:val="0"/>
      <w:marBottom w:val="0"/>
      <w:divBdr>
        <w:top w:val="none" w:sz="0" w:space="0" w:color="auto"/>
        <w:left w:val="none" w:sz="0" w:space="0" w:color="auto"/>
        <w:bottom w:val="none" w:sz="0" w:space="0" w:color="auto"/>
        <w:right w:val="none" w:sz="0" w:space="0" w:color="auto"/>
      </w:divBdr>
    </w:div>
    <w:div w:id="1613129112">
      <w:bodyDiv w:val="1"/>
      <w:marLeft w:val="0"/>
      <w:marRight w:val="0"/>
      <w:marTop w:val="0"/>
      <w:marBottom w:val="0"/>
      <w:divBdr>
        <w:top w:val="none" w:sz="0" w:space="0" w:color="auto"/>
        <w:left w:val="none" w:sz="0" w:space="0" w:color="auto"/>
        <w:bottom w:val="none" w:sz="0" w:space="0" w:color="auto"/>
        <w:right w:val="none" w:sz="0" w:space="0" w:color="auto"/>
      </w:divBdr>
    </w:div>
    <w:div w:id="1871987745">
      <w:bodyDiv w:val="1"/>
      <w:marLeft w:val="0"/>
      <w:marRight w:val="0"/>
      <w:marTop w:val="0"/>
      <w:marBottom w:val="0"/>
      <w:divBdr>
        <w:top w:val="none" w:sz="0" w:space="0" w:color="auto"/>
        <w:left w:val="none" w:sz="0" w:space="0" w:color="auto"/>
        <w:bottom w:val="none" w:sz="0" w:space="0" w:color="auto"/>
        <w:right w:val="none" w:sz="0" w:space="0" w:color="auto"/>
      </w:divBdr>
    </w:div>
    <w:div w:id="1907915035">
      <w:bodyDiv w:val="1"/>
      <w:marLeft w:val="0"/>
      <w:marRight w:val="0"/>
      <w:marTop w:val="0"/>
      <w:marBottom w:val="0"/>
      <w:divBdr>
        <w:top w:val="none" w:sz="0" w:space="0" w:color="auto"/>
        <w:left w:val="none" w:sz="0" w:space="0" w:color="auto"/>
        <w:bottom w:val="none" w:sz="0" w:space="0" w:color="auto"/>
        <w:right w:val="none" w:sz="0" w:space="0" w:color="auto"/>
      </w:divBdr>
    </w:div>
    <w:div w:id="2019429494">
      <w:bodyDiv w:val="1"/>
      <w:marLeft w:val="0"/>
      <w:marRight w:val="0"/>
      <w:marTop w:val="0"/>
      <w:marBottom w:val="0"/>
      <w:divBdr>
        <w:top w:val="none" w:sz="0" w:space="0" w:color="auto"/>
        <w:left w:val="none" w:sz="0" w:space="0" w:color="auto"/>
        <w:bottom w:val="none" w:sz="0" w:space="0" w:color="auto"/>
        <w:right w:val="none" w:sz="0" w:space="0" w:color="auto"/>
      </w:divBdr>
    </w:div>
  </w:divs>
  <w:encoding w:val="iso-8859-6"/>
  <w:optimizeForBrowser/>
</w:webSettings>
</file>

<file path=word/_rels/document.xml.rels><?xml version="1.0" encoding="UTF-8" standalone="yes"?>
<Relationships xmlns="http://schemas.openxmlformats.org/package/2006/relationships"><Relationship Id="rId13" Type="http://schemas.openxmlformats.org/officeDocument/2006/relationships/hyperlink" Target="mailto:crwolf@uw.edu" TargetMode="External"/><Relationship Id="rId18" Type="http://schemas.openxmlformats.org/officeDocument/2006/relationships/hyperlink" Target="mailto:jbloom@fredhutch.org" TargetMode="External"/><Relationship Id="rId26" Type="http://schemas.openxmlformats.org/officeDocument/2006/relationships/image" Target="media/image5.png"/><Relationship Id="rId21" Type="http://schemas.microsoft.com/office/2016/09/relationships/commentsIds" Target="commentsIds.xml"/><Relationship Id="rId34"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hyperlink" Target="mailto:aloes@fredhutch.org" TargetMode="External"/><Relationship Id="rId17" Type="http://schemas.openxmlformats.org/officeDocument/2006/relationships/hyperlink" Target="mailto:abalazs@mgh.harvard.edu" TargetMode="External"/><Relationship Id="rId25" Type="http://schemas.openxmlformats.org/officeDocument/2006/relationships/image" Target="media/image4.emf"/><Relationship Id="rId33" Type="http://schemas.openxmlformats.org/officeDocument/2006/relationships/header" Target="header3.xml"/><Relationship Id="rId2" Type="http://schemas.openxmlformats.org/officeDocument/2006/relationships/numbering" Target="numbering.xml"/><Relationship Id="rId16" Type="http://schemas.openxmlformats.org/officeDocument/2006/relationships/hyperlink" Target="mailto:dveesler@uw.edu" TargetMode="External"/><Relationship Id="rId20" Type="http://schemas.microsoft.com/office/2011/relationships/commentsExtended" Target="commentsExtended.xml"/><Relationship Id="rId29" Type="http://schemas.openxmlformats.org/officeDocument/2006/relationships/image" Target="media/image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mailto:kmalone2@fredhutch.org" TargetMode="External"/><Relationship Id="rId24" Type="http://schemas.openxmlformats.org/officeDocument/2006/relationships/image" Target="media/image3.png"/><Relationship Id="rId32" Type="http://schemas.openxmlformats.org/officeDocument/2006/relationships/footer" Target="footer1.xml"/><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mailto:tortoric@uw.edu" TargetMode="External"/><Relationship Id="rId23" Type="http://schemas.openxmlformats.org/officeDocument/2006/relationships/image" Target="media/image2.png"/><Relationship Id="rId28" Type="http://schemas.openxmlformats.org/officeDocument/2006/relationships/hyperlink" Target="https://jbloomlab.github.io/neutcurve/" TargetMode="External"/><Relationship Id="rId36" Type="http://schemas.microsoft.com/office/2011/relationships/people" Target="people.xml"/><Relationship Id="rId10" Type="http://schemas.openxmlformats.org/officeDocument/2006/relationships/hyperlink" Target="mailto:adingens@fredhutch.org" TargetMode="External"/><Relationship Id="rId19" Type="http://schemas.openxmlformats.org/officeDocument/2006/relationships/comments" Target="comments.xml"/><Relationship Id="rId31" Type="http://schemas.openxmlformats.org/officeDocument/2006/relationships/header" Target="header2.xml"/><Relationship Id="rId4" Type="http://schemas.openxmlformats.org/officeDocument/2006/relationships/settings" Target="settings.xml"/><Relationship Id="rId9" Type="http://schemas.openxmlformats.org/officeDocument/2006/relationships/hyperlink" Target="mailto:reguia@fredhutch.org" TargetMode="External"/><Relationship Id="rId14" Type="http://schemas.openxmlformats.org/officeDocument/2006/relationships/hyperlink" Target="mailto:helenchu@uw.edu" TargetMode="External"/><Relationship Id="rId22" Type="http://schemas.openxmlformats.org/officeDocument/2006/relationships/image" Target="media/image1.emf"/><Relationship Id="rId27" Type="http://schemas.openxmlformats.org/officeDocument/2006/relationships/image" Target="media/image6.png"/><Relationship Id="rId30" Type="http://schemas.openxmlformats.org/officeDocument/2006/relationships/header" Target="header1.xml"/><Relationship Id="rId35" Type="http://schemas.openxmlformats.org/officeDocument/2006/relationships/fontTable" Target="fontTable.xml"/><Relationship Id="rId8" Type="http://schemas.openxmlformats.org/officeDocument/2006/relationships/hyperlink" Target="mailto:kdusenbu@fredhutch.org" TargetMode="External"/><Relationship Id="rId3" Type="http://schemas.openxmlformats.org/officeDocument/2006/relationships/styles" Target="styles.xml"/></Relationships>
</file>

<file path=word/_rels/header3.xml.rels><?xml version="1.0" encoding="UTF-8" standalone="yes"?>
<Relationships xmlns="http://schemas.openxmlformats.org/package/2006/relationships"><Relationship Id="rId3" Type="http://schemas.openxmlformats.org/officeDocument/2006/relationships/image" Target="media/image9.png"/><Relationship Id="rId2" Type="http://schemas.openxmlformats.org/officeDocument/2006/relationships/image" Target="media/image70.png"/><Relationship Id="rId1" Type="http://schemas.openxmlformats.org/officeDocument/2006/relationships/image" Target="media/image8.png"/></Relationships>
</file>

<file path=word/_rels/settings.xml.rels><?xml version="1.0" encoding="UTF-8" standalone="yes"?>
<Relationships xmlns="http://schemas.openxmlformats.org/package/2006/relationships"><Relationship Id="rId1" Type="http://schemas.openxmlformats.org/officeDocument/2006/relationships/attachedTemplate" Target="file:////Users/jbloom/Library/Containers/com.microsoft.Word/Data/Downloads/viruses-templat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itle Sort" Version="2003"/>
</file>

<file path=customXml/itemProps1.xml><?xml version="1.0" encoding="utf-8"?>
<ds:datastoreItem xmlns:ds="http://schemas.openxmlformats.org/officeDocument/2006/customXml" ds:itemID="{C934B933-5F31-474B-8B8D-F5A374ADED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viruses-template.dot</Template>
  <TotalTime>1092</TotalTime>
  <Pages>15</Pages>
  <Words>57850</Words>
  <Characters>329745</Characters>
  <Application>Microsoft Office Word</Application>
  <DocSecurity>0</DocSecurity>
  <Lines>2747</Lines>
  <Paragraphs>773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386822</CharactersWithSpaces>
  <SharedDoc>false</SharedDoc>
  <HLinks>
    <vt:vector size="6" baseType="variant">
      <vt:variant>
        <vt:i4>6094915</vt:i4>
      </vt:variant>
      <vt:variant>
        <vt:i4>0</vt:i4>
      </vt:variant>
      <vt:variant>
        <vt:i4>0</vt:i4>
      </vt:variant>
      <vt:variant>
        <vt:i4>5</vt:i4>
      </vt:variant>
      <vt:variant>
        <vt:lpwstr>http://img.mdpi.org/data/contributor-role-instruction.pdf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Kate D Crawford</cp:lastModifiedBy>
  <cp:revision>726</cp:revision>
  <dcterms:created xsi:type="dcterms:W3CDTF">2020-04-14T15:56:00Z</dcterms:created>
  <dcterms:modified xsi:type="dcterms:W3CDTF">2020-04-20T04:19:00Z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http://www.zotero.org/styles/harvard1</vt:lpwstr>
  </property>
  <property fmtid="{D5CDD505-2E9C-101B-9397-08002B2CF9AE}" pid="13" name="Mendeley Recent Style Name 5_1">
    <vt:lpwstr>Harvard reference format 1 (deprecated)</vt:lpwstr>
  </property>
  <property fmtid="{D5CDD505-2E9C-101B-9397-08002B2CF9AE}" pid="14" name="Mendeley Recent Style Id 6_1">
    <vt:lpwstr>http://www.zotero.org/styles/modern-humanities-research-association</vt:lpwstr>
  </property>
  <property fmtid="{D5CDD505-2E9C-101B-9397-08002B2CF9AE}" pid="15" name="Mendeley Recent Style Name 6_1">
    <vt:lpwstr>Modern Humanities Research Association 3rd edition (note with bibliography)</vt:lpwstr>
  </property>
  <property fmtid="{D5CDD505-2E9C-101B-9397-08002B2CF9AE}" pid="16" name="Mendeley Recent Style Id 7_1">
    <vt:lpwstr>http://www.zotero.org/styles/modern-language-association</vt:lpwstr>
  </property>
  <property fmtid="{D5CDD505-2E9C-101B-9397-08002B2CF9AE}" pid="17" name="Mendeley Recent Style Name 7_1">
    <vt:lpwstr>Modern Language Association 8th edition</vt:lpwstr>
  </property>
  <property fmtid="{D5CDD505-2E9C-101B-9397-08002B2CF9AE}" pid="18" name="Mendeley Recent Style Id 8_1">
    <vt:lpwstr>http://www.zotero.org/styles/nature</vt:lpwstr>
  </property>
  <property fmtid="{D5CDD505-2E9C-101B-9397-08002B2CF9AE}" pid="19" name="Mendeley Recent Style Name 8_1">
    <vt:lpwstr>Nature</vt:lpwstr>
  </property>
  <property fmtid="{D5CDD505-2E9C-101B-9397-08002B2CF9AE}" pid="20" name="Mendeley Recent Style Id 9_1">
    <vt:lpwstr>http://www.zotero.org/styles/viruses</vt:lpwstr>
  </property>
  <property fmtid="{D5CDD505-2E9C-101B-9397-08002B2CF9AE}" pid="21" name="Mendeley Recent Style Name 9_1">
    <vt:lpwstr>Viruses</vt:lpwstr>
  </property>
  <property fmtid="{D5CDD505-2E9C-101B-9397-08002B2CF9AE}" pid="22" name="Mendeley Document_1">
    <vt:lpwstr>True</vt:lpwstr>
  </property>
  <property fmtid="{D5CDD505-2E9C-101B-9397-08002B2CF9AE}" pid="23" name="Mendeley Unique User Id_1">
    <vt:lpwstr>a00d2a60-f762-3602-9679-35f4ea3413c1</vt:lpwstr>
  </property>
  <property fmtid="{D5CDD505-2E9C-101B-9397-08002B2CF9AE}" pid="24" name="Mendeley Citation Style_1">
    <vt:lpwstr>http://www.zotero.org/styles/viruses</vt:lpwstr>
  </property>
</Properties>
</file>