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r w:rsidR="00F774FE">
        <w:t>pseudotyping lentiviral particles</w:t>
      </w:r>
      <w:r>
        <w:t xml:space="preserve"> with </w:t>
      </w:r>
      <w:r w:rsidR="00104223">
        <w:t>SARS-CoV-2</w:t>
      </w:r>
      <w:r>
        <w:t xml:space="preserve"> Spike protein</w:t>
      </w:r>
      <w:r w:rsidR="00F774FE">
        <w:t xml:space="preserve"> for neutralization assays</w:t>
      </w:r>
    </w:p>
    <w:p w14:paraId="4E4DA2E2" w14:textId="0ABC6EF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Rachel Eguia</w:t>
      </w:r>
      <w:r w:rsidR="00E37AF0" w:rsidRPr="00325902">
        <w:t xml:space="preserve"> </w:t>
      </w:r>
      <w:r w:rsidR="00E37AF0" w:rsidRPr="00325902">
        <w:rPr>
          <w:vertAlign w:val="superscript"/>
        </w:rPr>
        <w:t>1</w:t>
      </w:r>
      <w:r w:rsidR="00BB25ED">
        <w:t>, Adam</w:t>
      </w:r>
      <w:r w:rsidR="00CB69EA">
        <w:t xml:space="preserve"> S.</w:t>
      </w:r>
      <w:r w:rsidR="00BB25ED">
        <w:t xml:space="preserve"> Dingens</w:t>
      </w:r>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Loes</w:t>
      </w:r>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M. Alejandra Tortorici</w:t>
      </w:r>
      <w:r w:rsidR="00EC0176">
        <w:t xml:space="preserve"> </w:t>
      </w:r>
      <w:r w:rsidR="00EC0176">
        <w:rPr>
          <w:vertAlign w:val="superscript"/>
        </w:rPr>
        <w:t>5,6</w:t>
      </w:r>
      <w:r w:rsidR="005E33BF">
        <w:t>, David Veesler</w:t>
      </w:r>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Deleah Pettie </w:t>
      </w:r>
      <w:r w:rsidR="001B56B1">
        <w:rPr>
          <w:vertAlign w:val="superscript"/>
        </w:rPr>
        <w:t>7</w:t>
      </w:r>
      <w:r w:rsidR="001B56B1">
        <w:t xml:space="preserve">, </w:t>
      </w:r>
      <w:r w:rsidR="0027218E">
        <w:t xml:space="preserve">Neil </w:t>
      </w:r>
      <w:ins w:id="0" w:author="Kate D Crawford" w:date="2020-04-19T20:47:00Z">
        <w:r w:rsidR="00C76471">
          <w:t xml:space="preserve">P. </w:t>
        </w:r>
      </w:ins>
      <w:r w:rsidR="0027218E">
        <w:t xml:space="preserve">King </w:t>
      </w:r>
      <w:r w:rsidR="00A10BCF">
        <w:rPr>
          <w:vertAlign w:val="superscript"/>
        </w:rPr>
        <w:t>5,7</w:t>
      </w:r>
      <w:r w:rsidR="0027218E">
        <w:t xml:space="preserve">, </w:t>
      </w:r>
      <w:r w:rsidR="00BB25ED">
        <w:t>Ale</w:t>
      </w:r>
      <w:ins w:id="1" w:author="Kate D Crawford" w:date="2020-04-19T21:13:00Z">
        <w:r w:rsidR="00FB6089">
          <w:t>jandro</w:t>
        </w:r>
      </w:ins>
      <w:del w:id="2" w:author="Kate D Crawford" w:date="2020-04-19T21:13:00Z">
        <w:r w:rsidR="00BB25ED" w:rsidDel="00FB6089">
          <w:delText>x</w:delText>
        </w:r>
      </w:del>
      <w:r w:rsidR="00BB25ED">
        <w:t xml:space="preserve"> </w:t>
      </w:r>
      <w:r w:rsidR="001E1AEB">
        <w:t>B</w:t>
      </w:r>
      <w:r w:rsidR="00CB69EA">
        <w:t>.</w:t>
      </w:r>
      <w:r w:rsidR="001E1AEB">
        <w:t xml:space="preserve"> </w:t>
      </w:r>
      <w:r w:rsidR="00BB25ED">
        <w:t>Balazs</w:t>
      </w:r>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5479B10C"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ins w:id="3" w:author="Kate D Crawford" w:date="2020-04-19T19:54:00Z">
        <w:r w:rsidR="00D5196F">
          <w:rPr>
            <w:szCs w:val="20"/>
          </w:rPr>
          <w:t>T</w:t>
        </w:r>
      </w:ins>
      <w:del w:id="4" w:author="Kate D Crawford" w:date="2020-04-19T19:54:00Z">
        <w:r w:rsidR="00294D5F" w:rsidDel="00D5196F">
          <w:rPr>
            <w:szCs w:val="20"/>
          </w:rPr>
          <w:delText>J</w:delText>
        </w:r>
      </w:del>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ins w:id="5" w:author="Kate D Crawford" w:date="2020-04-19T20:46:00Z">
        <w:r w:rsidR="007C4666">
          <w:rPr>
            <w:szCs w:val="20"/>
          </w:rPr>
          <w:t xml:space="preserve">, </w:t>
        </w:r>
        <w:r w:rsidR="007C4666">
          <w:rPr>
            <w:szCs w:val="20"/>
          </w:rPr>
          <w:fldChar w:fldCharType="begin"/>
        </w:r>
        <w:r w:rsidR="007C4666">
          <w:rPr>
            <w:szCs w:val="20"/>
          </w:rPr>
          <w:instrText xml:space="preserve"> HYPERLINK "mailto:murphymp@uw.edu" </w:instrText>
        </w:r>
        <w:r w:rsidR="007C4666">
          <w:rPr>
            <w:szCs w:val="20"/>
          </w:rPr>
          <w:fldChar w:fldCharType="separate"/>
        </w:r>
        <w:r w:rsidR="007C4666" w:rsidRPr="00B8344A">
          <w:rPr>
            <w:rStyle w:val="Hyperlink"/>
            <w:szCs w:val="20"/>
          </w:rPr>
          <w:t>murphymp@uw.edu</w:t>
        </w:r>
        <w:r w:rsidR="007C4666">
          <w:rPr>
            <w:szCs w:val="20"/>
          </w:rPr>
          <w:fldChar w:fldCharType="end"/>
        </w:r>
        <w:r w:rsidR="007C4666">
          <w:rPr>
            <w:szCs w:val="20"/>
          </w:rPr>
          <w:t xml:space="preserve"> (M.M.), </w:t>
        </w:r>
        <w:r w:rsidR="007C4666">
          <w:rPr>
            <w:szCs w:val="20"/>
          </w:rPr>
          <w:fldChar w:fldCharType="begin"/>
        </w:r>
        <w:r w:rsidR="007C4666">
          <w:rPr>
            <w:szCs w:val="20"/>
          </w:rPr>
          <w:instrText xml:space="preserve"> HYPERLINK "mailto:ddpettie@gmail.com" </w:instrText>
        </w:r>
        <w:r w:rsidR="007C4666">
          <w:rPr>
            <w:szCs w:val="20"/>
          </w:rPr>
          <w:fldChar w:fldCharType="separate"/>
        </w:r>
        <w:r w:rsidR="007C4666" w:rsidRPr="00B8344A">
          <w:rPr>
            <w:rStyle w:val="Hyperlink"/>
            <w:szCs w:val="20"/>
          </w:rPr>
          <w:t>ddpettie@gmail.com</w:t>
        </w:r>
        <w:r w:rsidR="007C4666">
          <w:rPr>
            <w:szCs w:val="20"/>
          </w:rPr>
          <w:fldChar w:fldCharType="end"/>
        </w:r>
        <w:r w:rsidR="007C4666">
          <w:rPr>
            <w:szCs w:val="20"/>
          </w:rPr>
          <w:t xml:space="preserve"> (D.P.), </w:t>
        </w:r>
        <w:r w:rsidR="007C4666">
          <w:rPr>
            <w:szCs w:val="20"/>
          </w:rPr>
          <w:fldChar w:fldCharType="begin"/>
        </w:r>
        <w:r w:rsidR="007C4666">
          <w:rPr>
            <w:szCs w:val="20"/>
          </w:rPr>
          <w:instrText xml:space="preserve"> HYPERLINK "mailto:neil@ipd.uw.edu" </w:instrText>
        </w:r>
        <w:r w:rsidR="007C4666">
          <w:rPr>
            <w:szCs w:val="20"/>
          </w:rPr>
          <w:fldChar w:fldCharType="separate"/>
        </w:r>
        <w:r w:rsidR="007C4666" w:rsidRPr="00B8344A">
          <w:rPr>
            <w:rStyle w:val="Hyperlink"/>
            <w:szCs w:val="20"/>
          </w:rPr>
          <w:t>neil@ipd.uw.edu</w:t>
        </w:r>
        <w:r w:rsidR="007C4666">
          <w:rPr>
            <w:szCs w:val="20"/>
          </w:rPr>
          <w:fldChar w:fldCharType="end"/>
        </w:r>
        <w:r w:rsidR="007C4666">
          <w:rPr>
            <w:szCs w:val="20"/>
          </w:rPr>
          <w:t xml:space="preserve"> (N.P.K.)</w:t>
        </w:r>
      </w:ins>
    </w:p>
    <w:p w14:paraId="5ACD2DFC" w14:textId="0684BC61" w:rsidR="00350AE1" w:rsidRDefault="00350AE1" w:rsidP="00BA0F34">
      <w:pPr>
        <w:pStyle w:val="MDPI16affiliation"/>
        <w:rPr>
          <w:szCs w:val="20"/>
        </w:rPr>
      </w:pPr>
      <w:r>
        <w:rPr>
          <w:szCs w:val="20"/>
          <w:vertAlign w:val="superscript"/>
        </w:rPr>
        <w:t>6</w:t>
      </w:r>
      <w:r>
        <w:rPr>
          <w:szCs w:val="20"/>
        </w:rPr>
        <w:t xml:space="preserve">  </w:t>
      </w:r>
      <w:ins w:id="6" w:author="Kate D Crawford" w:date="2020-04-19T19:53:00Z">
        <w:r w:rsidR="00D5196F" w:rsidRPr="00C254F8">
          <w:rPr>
            <w:color w:val="auto"/>
            <w:lang w:eastAsia="en-US" w:bidi="ar-SA"/>
          </w:rPr>
          <w:t>Institute Pasteur &amp; CNRS UMR 3569, Unité de Virologie Structurale, Paris 75015, France</w:t>
        </w:r>
      </w:ins>
      <w:del w:id="7" w:author="Kate D Crawford" w:date="2020-04-19T19:53:00Z">
        <w:r w:rsidDel="00D5196F">
          <w:rPr>
            <w:szCs w:val="20"/>
          </w:rPr>
          <w:delText>Institut Pasteur, Unite de Virologie Structurale, Paris, France</w:delText>
        </w:r>
        <w:r w:rsidR="00265DE9" w:rsidDel="00D5196F">
          <w:rPr>
            <w:szCs w:val="20"/>
          </w:rPr>
          <w:delText>; Virology Division, Faculty of Veterinary Medicine, Utrecht University, Utrecht, the Netherlands</w:delText>
        </w:r>
      </w:del>
    </w:p>
    <w:p w14:paraId="523B17F8" w14:textId="22077319" w:rsidR="00A10BCF" w:rsidRPr="00A10BCF" w:rsidRDefault="00A10BCF" w:rsidP="00BA0F34">
      <w:pPr>
        <w:pStyle w:val="MDPI16affiliation"/>
      </w:pPr>
      <w:r>
        <w:rPr>
          <w:szCs w:val="20"/>
          <w:vertAlign w:val="superscript"/>
        </w:rPr>
        <w:t>7</w:t>
      </w:r>
      <w:r>
        <w:rPr>
          <w:szCs w:val="20"/>
        </w:rPr>
        <w:t xml:space="preserve">  Institute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The Ragon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r>
        <w:rPr>
          <w:szCs w:val="20"/>
          <w:vertAlign w:val="superscript"/>
        </w:rPr>
        <w:t>9</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104A408D"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pseudotype </w:t>
      </w:r>
      <w:del w:id="8" w:author="Kate D Crawford" w:date="2020-04-19T20:49:00Z">
        <w:r w:rsidR="002A5BB0" w:rsidDel="00985083">
          <w:delText xml:space="preserve">Spike on </w:delText>
        </w:r>
      </w:del>
      <w:r w:rsidR="002A5BB0">
        <w:t xml:space="preserve">biosafety-level-2 </w:t>
      </w:r>
      <w:r w:rsidR="00FC6D32">
        <w:t>virions</w:t>
      </w:r>
      <w:ins w:id="9" w:author="Kate D Crawford" w:date="2020-04-19T20:49:00Z">
        <w:r w:rsidR="00985083">
          <w:t xml:space="preserve"> with Spike</w:t>
        </w:r>
      </w:ins>
      <w:r w:rsidR="002A5BB0">
        <w:t xml:space="preserve">. </w:t>
      </w:r>
      <w:r w:rsidR="00F25DC8">
        <w:t>Such pseudotyping has now been described for single-cycle lentiviral</w:t>
      </w:r>
      <w:r w:rsidR="007750E6">
        <w:t>, retroviral</w:t>
      </w:r>
      <w:r w:rsidR="00F25DC8">
        <w:t xml:space="preserve"> and VSV virions</w:t>
      </w:r>
      <w:ins w:id="10" w:author="Kate D Crawford" w:date="2020-04-19T20:49:00Z">
        <w:r w:rsidR="00985083">
          <w:t xml:space="preserve">, </w:t>
        </w:r>
      </w:ins>
      <w:del w:id="11" w:author="Kate D Crawford" w:date="2020-04-19T20:49:00Z">
        <w:r w:rsidR="007750E6" w:rsidDel="00985083">
          <w:delText>—</w:delText>
        </w:r>
      </w:del>
      <w:r w:rsidR="007750E6">
        <w:t xml:space="preserve">but </w:t>
      </w:r>
      <w:r w:rsidR="00211D56">
        <w:t>the reagents and protocols are not widely available. Here we</w:t>
      </w:r>
      <w:r w:rsidR="00985D46">
        <w:t xml:space="preserve"> </w:t>
      </w:r>
      <w:r w:rsidR="00BF1E76">
        <w:t>detail</w:t>
      </w:r>
      <w:r w:rsidR="00985D46">
        <w:t xml:space="preserve"> how to effectively pseudotype lentiviral virions with SARS-CoV-2 Spike</w:t>
      </w:r>
      <w:del w:id="12" w:author="Kate D Crawford" w:date="2020-04-19T20:50:00Z">
        <w:r w:rsidR="00E266C5" w:rsidDel="00985083">
          <w:delText>,</w:delText>
        </w:r>
      </w:del>
      <w:r w:rsidR="00072E05">
        <w:t xml:space="preserve"> and </w:t>
      </w:r>
      <w:del w:id="13" w:author="Kate D Crawford" w:date="2020-04-19T20:49:00Z">
        <w:r w:rsidR="00E266C5" w:rsidDel="00985083">
          <w:delText>then</w:delText>
        </w:r>
        <w:r w:rsidR="00072E05" w:rsidDel="00985083">
          <w:delText xml:space="preserve"> </w:delText>
        </w:r>
      </w:del>
      <w:r w:rsidR="00072E05">
        <w:t xml:space="preserve">infect 293T cells </w:t>
      </w:r>
      <w:r w:rsidR="006D5AAA">
        <w:t>engineered to express</w:t>
      </w:r>
      <w:r w:rsidR="00072E05">
        <w:t xml:space="preserve"> </w:t>
      </w:r>
      <w:ins w:id="14" w:author="Kate D Crawford" w:date="2020-04-19T19:54:00Z">
        <w:r w:rsidR="00D5196F">
          <w:t>the SARS-CoV-2</w:t>
        </w:r>
      </w:ins>
      <w:del w:id="15" w:author="Kate D Crawford" w:date="2020-04-19T19:54:00Z">
        <w:r w:rsidR="00072E05" w:rsidDel="00D5196F">
          <w:delText>Spike’s</w:delText>
        </w:r>
      </w:del>
      <w:r w:rsidR="00072E05">
        <w:t xml:space="preserve"> receptor, ACE2. We also</w:t>
      </w:r>
      <w:r w:rsidR="00985D46">
        <w:t xml:space="preserve"> make all the</w:t>
      </w:r>
      <w:ins w:id="16" w:author="Kate D Crawford" w:date="2020-04-19T20:50:00Z">
        <w:r w:rsidR="00985083">
          <w:t xml:space="preserve"> key</w:t>
        </w:r>
      </w:ins>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SARS-CoV-2, COVID-19, coronavirus, neutralization assay, lentiviral pseudotype,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063CD820" w:rsidR="00181401" w:rsidRDefault="00804145" w:rsidP="00D2075C">
      <w:pPr>
        <w:pStyle w:val="MDPI31text"/>
        <w:ind w:firstLine="0"/>
      </w:pPr>
      <w:bookmarkStart w:id="17" w:name="OLE_LINK1"/>
      <w:bookmarkStart w:id="18"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commentRangeStart w:id="19"/>
      <w:ins w:id="20" w:author="Kate D Crawford" w:date="2020-04-19T20:11:00Z">
        <w:r w:rsidR="006C5F5E">
          <w:lastRenderedPageBreak/>
          <w:t>protective in mouse models of infection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26216974</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26976607</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30712865</w:t>
        </w:r>
        <w:r w:rsidR="006C5F5E">
          <w:rPr>
            <w:color w:val="auto"/>
            <w:szCs w:val="24"/>
            <w:lang w:eastAsia="en-US"/>
          </w:rPr>
          <w:t xml:space="preserve"> </w:t>
        </w:r>
        <w:r w:rsidR="006C5F5E" w:rsidRPr="008E0801">
          <w:rPr>
            <w:color w:val="auto"/>
            <w:szCs w:val="24"/>
            <w:lang w:eastAsia="en-US"/>
          </w:rPr>
          <w:t>PMID:18199635</w:t>
        </w:r>
        <w:r w:rsidR="006C5F5E">
          <w:rPr>
            <w:color w:val="auto"/>
            <w:szCs w:val="24"/>
            <w:lang w:eastAsia="en-US"/>
          </w:rPr>
          <w:t>)</w:t>
        </w:r>
        <w:r w:rsidR="006C5F5E">
          <w:t xml:space="preserve"> and </w:t>
        </w:r>
      </w:ins>
      <w:commentRangeEnd w:id="19"/>
      <w:ins w:id="21" w:author="Kate D Crawford" w:date="2020-04-19T20:12:00Z">
        <w:r w:rsidR="006C5F5E">
          <w:rPr>
            <w:rStyle w:val="CommentReference"/>
            <w:rFonts w:ascii="Times New Roman" w:hAnsi="Times New Roman"/>
            <w:snapToGrid/>
            <w:lang w:bidi="ar-SA"/>
          </w:rPr>
          <w:commentReference w:id="19"/>
        </w:r>
      </w:ins>
      <w:r w:rsidR="00AF667A">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ins w:id="22" w:author="Kate D Crawford" w:date="2020-04-19T20:12:00Z">
        <w:r w:rsidR="006C5F5E">
          <w:t xml:space="preserve">. Furthermore, </w:t>
        </w:r>
      </w:ins>
      <w:del w:id="23" w:author="Kate D Crawford" w:date="2020-04-19T20:12:00Z">
        <w:r w:rsidR="00266D3D" w:rsidDel="006C5F5E">
          <w:delText xml:space="preserve">—and </w:delText>
        </w:r>
      </w:del>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 xml:space="preserve">its close relative SARS-CoV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3719B905"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ins w:id="24" w:author="Kate D Crawford" w:date="2020-04-19T21:13:00Z">
        <w:r w:rsidR="00FB6089">
          <w:t>Th</w:t>
        </w:r>
      </w:ins>
      <w:commentRangeStart w:id="25"/>
      <w:del w:id="26" w:author="Kate D Crawford" w:date="2020-04-19T21:13:00Z">
        <w:r w:rsidR="00CE5EC0" w:rsidDel="00FB6089">
          <w:delText>Probably t</w:delText>
        </w:r>
        <w:commentRangeEnd w:id="25"/>
        <w:r w:rsidR="00CF738F" w:rsidDel="00FB6089">
          <w:rPr>
            <w:rStyle w:val="CommentReference"/>
            <w:rFonts w:ascii="Times New Roman" w:hAnsi="Times New Roman"/>
            <w:snapToGrid/>
            <w:lang w:bidi="ar-SA"/>
          </w:rPr>
          <w:commentReference w:id="25"/>
        </w:r>
        <w:r w:rsidR="003E28FF" w:rsidDel="00FB6089">
          <w:delText>h</w:delText>
        </w:r>
      </w:del>
      <w:r w:rsidR="003E28FF">
        <w:t>e</w:t>
      </w:r>
      <w:r w:rsidR="00CE5EC0">
        <w:t xml:space="preserve"> most</w:t>
      </w:r>
      <w:ins w:id="27" w:author="Kate D Crawford" w:date="2020-04-19T21:13:00Z">
        <w:r w:rsidR="00FB6089">
          <w:t xml:space="preserve"> biologically</w:t>
        </w:r>
      </w:ins>
      <w:r w:rsidR="00CE5EC0">
        <w:t xml:space="preserve"> relevant method </w:t>
      </w:r>
      <w:r w:rsidR="00562C98">
        <w:t>is</w:t>
      </w:r>
      <w:r w:rsidR="00CE5EC0">
        <w:t xml:space="preserve"> </w:t>
      </w:r>
      <w:r w:rsidR="00712772">
        <w:t xml:space="preserve">to directly </w:t>
      </w:r>
      <w:del w:id="28" w:author="Kate D Crawford" w:date="2020-04-19T21:14:00Z">
        <w:r w:rsidR="00712772" w:rsidDel="00FB6089">
          <w:delText>assay</w:delText>
        </w:r>
        <w:r w:rsidR="00256504" w:rsidDel="00FB6089">
          <w:delText xml:space="preserve"> </w:delText>
        </w:r>
      </w:del>
      <w:ins w:id="29" w:author="Kate D Crawford" w:date="2020-04-19T21:14:00Z">
        <w:r w:rsidR="00FB6089">
          <w:t xml:space="preserve">measure </w:t>
        </w:r>
      </w:ins>
      <w:r w:rsidR="00256504">
        <w:t xml:space="preserve">how antibodies or sera inhibit infection of cells by </w:t>
      </w:r>
      <w:ins w:id="30" w:author="Kate D Crawford" w:date="2020-04-19T21:14:00Z">
        <w:r w:rsidR="00FB6089">
          <w:t xml:space="preserve">replication-competent </w:t>
        </w:r>
      </w:ins>
      <w:r w:rsidR="00256504">
        <w:t>SARS-CoV-2</w:t>
      </w:r>
      <w:r w:rsidR="00674009">
        <w:t xml:space="preserve"> </w:t>
      </w:r>
      <w:del w:id="31" w:author="Kate D Crawford" w:date="2020-04-19T20:12:00Z">
        <w:r w:rsidR="00674009" w:rsidRPr="00CF738F" w:rsidDel="00CF738F">
          <w:rPr>
            <w:i/>
            <w:iCs/>
            <w:rPrChange w:id="32" w:author="Kate D Crawford" w:date="2020-04-19T20:12:00Z">
              <w:rPr/>
            </w:rPrChange>
          </w:rPr>
          <w:delText>in the lab</w:delText>
        </w:r>
      </w:del>
      <w:ins w:id="33" w:author="Kate D Crawford" w:date="2020-04-19T20:12:00Z">
        <w:r w:rsidR="00CF738F">
          <w:rPr>
            <w:i/>
            <w:iCs/>
          </w:rPr>
          <w:t>in vitro</w:t>
        </w:r>
      </w:ins>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C85C69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that lack a</w:t>
      </w:r>
      <w:ins w:id="34" w:author="Kate D Crawford" w:date="2020-04-19T20:51:00Z">
        <w:r w:rsidR="00985083">
          <w:t>n</w:t>
        </w:r>
      </w:ins>
      <w:r w:rsidR="00244487">
        <w:t xml:space="preserve">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w:t>
      </w:r>
      <w:commentRangeStart w:id="35"/>
      <w:r w:rsidR="00CC6B54">
        <w:t>Spike</w:t>
      </w:r>
      <w:commentRangeEnd w:id="35"/>
      <w:r w:rsidR="003E2FC3">
        <w:rPr>
          <w:rStyle w:val="CommentReference"/>
          <w:rFonts w:ascii="Times New Roman" w:hAnsi="Times New Roman"/>
          <w:snapToGrid/>
          <w:lang w:bidi="ar-SA"/>
        </w:rPr>
        <w:commentReference w:id="35"/>
      </w:r>
      <w:r w:rsidR="00CC6B54">
        <w:t xml:space="preserve"> is the </w:t>
      </w:r>
      <w:commentRangeStart w:id="36"/>
      <w:del w:id="37" w:author="Kate D Crawford" w:date="2020-04-19T21:12:00Z">
        <w:r w:rsidR="00CC6B54" w:rsidDel="00FB6089">
          <w:delText>m</w:delText>
        </w:r>
      </w:del>
      <w:ins w:id="38" w:author="Kate D Crawford" w:date="2020-04-19T21:12:00Z">
        <w:r w:rsidR="00FB6089">
          <w:t>primarily accessible</w:t>
        </w:r>
      </w:ins>
      <w:del w:id="39" w:author="Kate D Crawford" w:date="2020-04-19T21:12:00Z">
        <w:r w:rsidR="00CC6B54" w:rsidDel="00FB6089">
          <w:delText>ain</w:delText>
        </w:r>
      </w:del>
      <w:commentRangeEnd w:id="36"/>
      <w:r w:rsidR="00D443D7">
        <w:rPr>
          <w:rStyle w:val="CommentReference"/>
          <w:rFonts w:ascii="Times New Roman" w:hAnsi="Times New Roman"/>
          <w:snapToGrid/>
          <w:lang w:bidi="ar-SA"/>
        </w:rPr>
        <w:commentReference w:id="36"/>
      </w:r>
      <w:r w:rsidR="00CC6B54">
        <w:t xml:space="preserve">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w:t>
      </w:r>
      <w:ins w:id="40" w:author="Kate D Crawford" w:date="2020-04-19T20:53:00Z">
        <w:r w:rsidR="00336E66">
          <w:t xml:space="preserve">several </w:t>
        </w:r>
      </w:ins>
      <w:r w:rsidR="00FE383D">
        <w:t>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pseudotyping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pseudovirus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22E4105F" w:rsidR="00D5078F" w:rsidRPr="008C572C" w:rsidRDefault="00D5078F" w:rsidP="00D5196F">
      <w:pPr>
        <w:snapToGrid w:val="0"/>
        <w:spacing w:line="240" w:lineRule="auto"/>
        <w:rPr>
          <w:rFonts w:ascii="Palatino Linotype" w:hAnsi="Palatino Linotype"/>
          <w:color w:val="auto"/>
          <w:sz w:val="20"/>
          <w:lang w:eastAsia="en-US"/>
        </w:rPr>
        <w:pPrChange w:id="41" w:author="Kate D Crawford" w:date="2020-04-19T19:55:00Z">
          <w:pPr>
            <w:snapToGrid w:val="0"/>
            <w:spacing w:line="240" w:lineRule="auto"/>
            <w:jc w:val="left"/>
          </w:pPr>
        </w:pPrChange>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pseudotype lentiviral </w:t>
      </w:r>
      <w:commentRangeStart w:id="42"/>
      <w:r w:rsidR="00C50A66" w:rsidRPr="008C572C">
        <w:rPr>
          <w:rFonts w:ascii="Palatino Linotype" w:hAnsi="Palatino Linotype"/>
          <w:sz w:val="20"/>
        </w:rPr>
        <w:t>virions</w:t>
      </w:r>
      <w:r w:rsidR="008250B5" w:rsidRPr="008C572C">
        <w:rPr>
          <w:rFonts w:ascii="Palatino Linotype" w:hAnsi="Palatino Linotype"/>
          <w:sz w:val="20"/>
        </w:rPr>
        <w:t xml:space="preserve"> </w:t>
      </w:r>
      <w:commentRangeEnd w:id="42"/>
      <w:ins w:id="43" w:author="Kate D Crawford" w:date="2020-04-19T20:13:00Z">
        <w:r w:rsidR="00CF738F">
          <w:rPr>
            <w:rStyle w:val="CommentReference"/>
          </w:rPr>
          <w:commentReference w:id="42"/>
        </w:r>
      </w:ins>
      <w:r w:rsidR="008250B5" w:rsidRPr="008C572C">
        <w:rPr>
          <w:rFonts w:ascii="Palatino Linotype" w:hAnsi="Palatino Linotype"/>
          <w:sz w:val="20"/>
        </w:rPr>
        <w:t>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r w:rsidR="006C5F5E">
        <w:fldChar w:fldCharType="begin"/>
      </w:r>
      <w:r w:rsidR="006C5F5E">
        <w:instrText xml:space="preserve"> HYPERLINK "https://www.beiresources.org/" </w:instrText>
      </w:r>
      <w:r w:rsidR="006C5F5E">
        <w:fldChar w:fldCharType="separate"/>
      </w:r>
      <w:r w:rsidR="00F7694F" w:rsidRPr="008C572C">
        <w:rPr>
          <w:rStyle w:val="Hyperlink"/>
          <w:rFonts w:ascii="Palatino Linotype" w:hAnsi="Palatino Linotype"/>
          <w:sz w:val="20"/>
        </w:rPr>
        <w:t>https://www.beiresources.org/</w:t>
      </w:r>
      <w:r w:rsidR="006C5F5E">
        <w:rPr>
          <w:rStyle w:val="Hyperlink"/>
          <w:rFonts w:ascii="Palatino Linotype" w:hAnsi="Palatino Linotype"/>
          <w:sz w:val="20"/>
        </w:rPr>
        <w:fldChar w:fldCharType="end"/>
      </w:r>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17"/>
    <w:bookmarkEnd w:id="18"/>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A0F05F0" w:rsidR="00181401" w:rsidRPr="003A4CE1" w:rsidRDefault="004C2ADE" w:rsidP="003E4834">
      <w:pPr>
        <w:pStyle w:val="MDPI33textspaceafter"/>
        <w:ind w:firstLine="0"/>
      </w:pPr>
      <w:r>
        <w:t>The</w:t>
      </w:r>
      <w:r w:rsidR="008E0F53">
        <w:t xml:space="preserve"> basic strategy for pseudotyping </w:t>
      </w:r>
      <w:ins w:id="44" w:author="Kate D Crawford" w:date="2020-04-19T21:37:00Z">
        <w:r w:rsidR="003E2FC3">
          <w:t xml:space="preserve">HIV-1-derived </w:t>
        </w:r>
      </w:ins>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ins w:id="45" w:author="Kate D Crawford" w:date="2020-04-19T20:54:00Z">
        <w:r w:rsidR="00336E66">
          <w:t xml:space="preserve">reporter </w:t>
        </w:r>
      </w:ins>
      <w:r w:rsidR="00642682">
        <w:t>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 xml:space="preserve">infect permissive cells that express </w:t>
      </w:r>
      <w:del w:id="46" w:author="Kate D Crawford" w:date="2020-04-19T19:55:00Z">
        <w:r w:rsidR="00372CF1" w:rsidDel="00D5196F">
          <w:delText xml:space="preserve">Spike’s </w:delText>
        </w:r>
      </w:del>
      <w:ins w:id="47" w:author="Kate D Crawford" w:date="2020-04-19T19:55:00Z">
        <w:r w:rsidR="00D5196F">
          <w:t xml:space="preserve">the SARS-CoV-2 </w:t>
        </w:r>
      </w:ins>
      <w:r w:rsidR="00372CF1">
        <w:t>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20058B" w:rsidR="003E4834" w:rsidRPr="002427CB" w:rsidRDefault="00181401" w:rsidP="003E4834">
      <w:pPr>
        <w:pStyle w:val="MDPI51figurecaption"/>
      </w:pPr>
      <w:r w:rsidRPr="00325902">
        <w:rPr>
          <w:b/>
        </w:rPr>
        <w:t>Figure 1.</w:t>
      </w:r>
      <w:r w:rsidRPr="00325902">
        <w:t xml:space="preserve"> </w:t>
      </w:r>
      <w:r w:rsidR="003C1019">
        <w:t>General approach for lentiviral pseudotyping</w:t>
      </w:r>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commentRangeStart w:id="48"/>
      <w:r w:rsidR="00990882">
        <w:t>virions</w:t>
      </w:r>
      <w:commentRangeEnd w:id="48"/>
      <w:r w:rsidR="00CF738F">
        <w:rPr>
          <w:rStyle w:val="CommentReference"/>
          <w:rFonts w:ascii="Times New Roman" w:hAnsi="Times New Roman"/>
          <w:lang w:bidi="ar-SA"/>
        </w:rPr>
        <w:commentReference w:id="48"/>
      </w:r>
      <w:r w:rsidR="00990882">
        <w:t xml:space="preserve"> with Spike on their surface. These </w:t>
      </w:r>
      <w:commentRangeStart w:id="49"/>
      <w:r w:rsidR="00990882">
        <w:t>virions</w:t>
      </w:r>
      <w:commentRangeEnd w:id="49"/>
      <w:r w:rsidR="00CF738F">
        <w:rPr>
          <w:rStyle w:val="CommentReference"/>
          <w:rFonts w:ascii="Times New Roman" w:hAnsi="Times New Roman"/>
          <w:lang w:bidi="ar-SA"/>
        </w:rPr>
        <w:commentReference w:id="49"/>
      </w:r>
      <w:r w:rsidR="00990882">
        <w:t xml:space="preserve"> can infect cells that express the ACE2 receptor</w:t>
      </w:r>
      <w:ins w:id="50" w:author="Kate D Crawford" w:date="2020-04-19T19:56:00Z">
        <w:r w:rsidR="00D5196F">
          <w:t>.</w:t>
        </w:r>
      </w:ins>
      <w:del w:id="51" w:author="Kate D Crawford" w:date="2020-04-19T19:56:00Z">
        <w:r w:rsidR="00990882" w:rsidDel="00D5196F">
          <w:delText xml:space="preserve"> for Spike.</w:delText>
        </w:r>
      </w:del>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w:t>
      </w:r>
      <w:ins w:id="52" w:author="Kate D Crawford" w:date="2020-04-19T20:23:00Z">
        <w:r w:rsidR="00895152">
          <w:t xml:space="preserve"> </w:t>
        </w:r>
        <w:commentRangeStart w:id="53"/>
        <w:r w:rsidR="00895152">
          <w:t>starting at the NCBI annotated start site</w:t>
        </w:r>
      </w:ins>
      <w:r w:rsidR="003F4DF2">
        <w:t xml:space="preserve">, </w:t>
      </w:r>
      <w:commentRangeEnd w:id="53"/>
      <w:r w:rsidR="00895152">
        <w:rPr>
          <w:rStyle w:val="CommentReference"/>
          <w:rFonts w:ascii="Times New Roman" w:hAnsi="Times New Roman"/>
          <w:lang w:bidi="ar-SA"/>
        </w:rPr>
        <w:commentReference w:id="53"/>
      </w:r>
      <w:r w:rsidR="003F4DF2">
        <w:t>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ins w:id="54" w:author="Kate D Crawford" w:date="2020-04-19T20:55:00Z">
        <w:r w:rsidR="00336E66" w:rsidRPr="00A16ED9">
          <w:t>μ</w:t>
        </w:r>
      </w:ins>
      <w:del w:id="55" w:author="Kate D Crawford" w:date="2020-04-19T20:54:00Z">
        <w:r w:rsidR="002427CB" w:rsidDel="00336E66">
          <w:delText>u</w:delText>
        </w:r>
      </w:del>
      <w:r w:rsidR="002427CB">
        <w:t>g/</w:t>
      </w:r>
      <w:r w:rsidR="00DA2CBB">
        <w:t>m</w:t>
      </w:r>
      <w:r w:rsidR="002427CB">
        <w:t>L followed by staining with an anti-human Fc secondary antibody at</w:t>
      </w:r>
      <w:r w:rsidR="00AA006F">
        <w:t xml:space="preserve"> a 1:100 dilution</w:t>
      </w:r>
      <w:r w:rsidR="002427CB">
        <w:t xml:space="preserve">.  </w:t>
      </w:r>
    </w:p>
    <w:p w14:paraId="4598E0CD" w14:textId="27340281" w:rsidR="00372CF1" w:rsidRDefault="004901E3" w:rsidP="00D5196F">
      <w:pPr>
        <w:pStyle w:val="MDPI22heading2"/>
        <w:spacing w:before="0" w:after="0"/>
        <w:ind w:firstLine="420"/>
        <w:jc w:val="both"/>
        <w:rPr>
          <w:i w:val="0"/>
          <w:iCs/>
        </w:rPr>
        <w:pPrChange w:id="56" w:author="Kate D Crawford" w:date="2020-04-19T19:56:00Z">
          <w:pPr>
            <w:pStyle w:val="MDPI22heading2"/>
            <w:spacing w:before="0" w:after="0"/>
            <w:ind w:firstLine="420"/>
          </w:pPr>
        </w:pPrChange>
      </w:pPr>
      <w:r>
        <w:rPr>
          <w:i w:val="0"/>
          <w:iCs/>
        </w:rPr>
        <w:t>We used a</w:t>
      </w:r>
      <w:ins w:id="57" w:author="Kate D Crawford" w:date="2020-04-19T20:55:00Z">
        <w:r w:rsidR="00336E66">
          <w:rPr>
            <w:i w:val="0"/>
            <w:iCs/>
          </w:rPr>
          <w:t>n</w:t>
        </w:r>
      </w:ins>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w:t>
      </w:r>
      <w:ins w:id="58" w:author="Kate D Crawford" w:date="2020-04-19T21:38:00Z">
        <w:r w:rsidR="003E2FC3">
          <w:rPr>
            <w:i w:val="0"/>
            <w:iCs/>
          </w:rPr>
          <w:t xml:space="preserve">to produce </w:t>
        </w:r>
      </w:ins>
      <w:ins w:id="59" w:author="Kate D Crawford" w:date="2020-04-19T21:39:00Z">
        <w:r w:rsidR="003E2FC3">
          <w:rPr>
            <w:i w:val="0"/>
            <w:iCs/>
          </w:rPr>
          <w:t xml:space="preserve">additional lentiviral </w:t>
        </w:r>
        <w:commentRangeStart w:id="60"/>
        <w:r w:rsidR="003E2FC3">
          <w:rPr>
            <w:i w:val="0"/>
            <w:iCs/>
          </w:rPr>
          <w:t>backbones</w:t>
        </w:r>
        <w:commentRangeEnd w:id="60"/>
        <w:r w:rsidR="003E2FC3">
          <w:rPr>
            <w:rStyle w:val="CommentReference"/>
            <w:rFonts w:ascii="Times New Roman" w:hAnsi="Times New Roman"/>
            <w:i w:val="0"/>
            <w:noProof w:val="0"/>
            <w:snapToGrid/>
            <w:lang w:bidi="ar-SA"/>
          </w:rPr>
          <w:commentReference w:id="60"/>
        </w:r>
        <w:r w:rsidR="003E2FC3">
          <w:rPr>
            <w:i w:val="0"/>
            <w:iCs/>
          </w:rPr>
          <w:t xml:space="preserve"> </w:t>
        </w:r>
      </w:ins>
      <w:r w:rsidR="001E2687">
        <w:rPr>
          <w:i w:val="0"/>
          <w:iCs/>
        </w:rPr>
        <w:t>(as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commentRangeStart w:id="61"/>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commentRangeEnd w:id="61"/>
      <w:r w:rsidR="003E2FC3">
        <w:rPr>
          <w:rStyle w:val="CommentReference"/>
          <w:rFonts w:ascii="Times New Roman" w:hAnsi="Times New Roman"/>
          <w:i w:val="0"/>
          <w:noProof w:val="0"/>
          <w:snapToGrid/>
          <w:lang w:bidi="ar-SA"/>
        </w:rPr>
        <w:commentReference w:id="61"/>
      </w:r>
    </w:p>
    <w:p w14:paraId="25C986C0" w14:textId="1D4F3F5A" w:rsidR="00B16BA9" w:rsidRPr="00035075" w:rsidRDefault="00DB5E7E" w:rsidP="00D5196F">
      <w:pPr>
        <w:pStyle w:val="MDPI22heading2"/>
        <w:spacing w:before="0" w:after="0"/>
        <w:ind w:firstLine="420"/>
        <w:jc w:val="both"/>
        <w:rPr>
          <w:i w:val="0"/>
          <w:iCs/>
        </w:rPr>
        <w:pPrChange w:id="62" w:author="Kate D Crawford" w:date="2020-04-19T19:56:00Z">
          <w:pPr>
            <w:pStyle w:val="MDPI22heading2"/>
            <w:spacing w:before="0" w:after="0"/>
            <w:ind w:firstLine="420"/>
          </w:pPr>
        </w:pPrChange>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ins w:id="63" w:author="Kate D Crawford" w:date="2020-04-19T21:15:00Z">
        <w:r w:rsidR="000D0C85">
          <w:rPr>
            <w:i w:val="0"/>
            <w:iCs/>
          </w:rPr>
          <w:t xml:space="preserve"> </w:t>
        </w:r>
      </w:ins>
      <w:ins w:id="64" w:author="Kate D Crawford" w:date="2020-04-19T21:16:00Z">
        <w:r w:rsidR="000D0C85">
          <w:rPr>
            <w:i w:val="0"/>
            <w:iCs/>
          </w:rPr>
          <w:t>using</w:t>
        </w:r>
      </w:ins>
      <w:ins w:id="65" w:author="Kate D Crawford" w:date="2020-04-19T21:15:00Z">
        <w:r w:rsidR="000D0C85">
          <w:rPr>
            <w:i w:val="0"/>
            <w:iCs/>
          </w:rPr>
          <w:t xml:space="preserve"> the NCBI-annotated start site</w:t>
        </w:r>
      </w:ins>
      <w:ins w:id="66" w:author="Kate D Crawford" w:date="2020-04-19T21:16:00Z">
        <w:r w:rsidR="000D0C85">
          <w:rPr>
            <w:i w:val="0"/>
            <w:iCs/>
          </w:rPr>
          <w:t xml:space="preserve"> </w:t>
        </w:r>
      </w:ins>
      <w:del w:id="67" w:author="Kate D Crawford" w:date="2020-04-19T21:15:00Z">
        <w:r w:rsidR="0090647C" w:rsidDel="000D0C85">
          <w:rPr>
            <w:i w:val="0"/>
            <w:iCs/>
          </w:rPr>
          <w:delText xml:space="preserve"> </w:delText>
        </w:r>
      </w:del>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del w:id="68" w:author="Kate D Crawford" w:date="2020-04-19T21:16:00Z">
        <w:r w:rsidR="005E2FC2" w:rsidDel="000D0C85">
          <w:rPr>
            <w:i w:val="0"/>
            <w:iCs/>
          </w:rPr>
          <w:delText xml:space="preserve">just </w:delText>
        </w:r>
      </w:del>
      <w:ins w:id="69" w:author="Kate D Crawford" w:date="2020-04-19T21:16:00Z">
        <w:r w:rsidR="000D0C85">
          <w:rPr>
            <w:i w:val="0"/>
            <w:iCs/>
          </w:rPr>
          <w:t xml:space="preserve">simply </w:t>
        </w:r>
      </w:ins>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w:t>
      </w:r>
      <w:r w:rsidR="00576668">
        <w:rPr>
          <w:i w:val="0"/>
          <w:iCs/>
        </w:rPr>
        <w:lastRenderedPageBreak/>
        <w:t xml:space="preserve">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2E3B6F4" w:rsidR="004F1341" w:rsidRPr="009F781F" w:rsidRDefault="00E834E1" w:rsidP="00D5196F">
      <w:pPr>
        <w:pStyle w:val="MDPI22heading2"/>
        <w:jc w:val="both"/>
        <w:rPr>
          <w:i w:val="0"/>
          <w:iCs/>
        </w:rPr>
        <w:pPrChange w:id="70" w:author="Kate D Crawford" w:date="2020-04-19T19:57:00Z">
          <w:pPr>
            <w:pStyle w:val="MDPI22heading2"/>
          </w:pPr>
        </w:pPrChange>
      </w:pPr>
      <w:r>
        <w:rPr>
          <w:i w:val="0"/>
          <w:iCs/>
        </w:rPr>
        <w:t>To create a target cell line that is efficiently infected</w:t>
      </w:r>
      <w:r w:rsidR="00674787">
        <w:rPr>
          <w:i w:val="0"/>
          <w:iCs/>
        </w:rPr>
        <w:t xml:space="preserve"> by the </w:t>
      </w:r>
      <w:ins w:id="71" w:author="Kate D Crawford" w:date="2020-04-19T20:25:00Z">
        <w:r w:rsidR="00410E33">
          <w:rPr>
            <w:i w:val="0"/>
            <w:iCs/>
          </w:rPr>
          <w:t xml:space="preserve">SARS-CoV-2 </w:t>
        </w:r>
      </w:ins>
      <w:r w:rsidR="00674787">
        <w:rPr>
          <w:i w:val="0"/>
          <w:iCs/>
        </w:rPr>
        <w:t>Spike</w:t>
      </w:r>
      <w:ins w:id="72" w:author="Kate D Crawford" w:date="2020-04-19T20:55:00Z">
        <w:r w:rsidR="00336E66">
          <w:rPr>
            <w:i w:val="0"/>
            <w:iCs/>
          </w:rPr>
          <w:t>-</w:t>
        </w:r>
      </w:ins>
      <w:del w:id="73" w:author="Kate D Crawford" w:date="2020-04-19T20:55:00Z">
        <w:r w:rsidR="00674787" w:rsidDel="00336E66">
          <w:rPr>
            <w:i w:val="0"/>
            <w:iCs/>
          </w:rPr>
          <w:delText xml:space="preserve"> </w:delText>
        </w:r>
      </w:del>
      <w:r w:rsidR="00674787">
        <w:rPr>
          <w:i w:val="0"/>
          <w:iCs/>
        </w:rPr>
        <w:t xml:space="preserve">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ins w:id="74" w:author="Kate D Crawford" w:date="2020-04-19T20:55:00Z">
        <w:r w:rsidR="00336E66">
          <w:rPr>
            <w:i w:val="0"/>
            <w:iCs/>
          </w:rPr>
          <w:t>n</w:t>
        </w:r>
      </w:ins>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2FA605B0" w:rsidR="00D85AA0" w:rsidRPr="00325902" w:rsidRDefault="0000743D" w:rsidP="005E53B6">
            <w:pPr>
              <w:pStyle w:val="MDPI52figure"/>
              <w:adjustRightInd w:val="0"/>
              <w:snapToGrid w:val="0"/>
              <w:rPr>
                <w:sz w:val="20"/>
              </w:rPr>
            </w:pPr>
            <w:del w:id="75" w:author="Dusenbury Crawford, Katharine H" w:date="2020-04-19T18:34:00Z">
              <w:r w:rsidDel="00127547">
                <w:rPr>
                  <w:noProof/>
                  <w:snapToGrid/>
                  <w:sz w:val="20"/>
                </w:rPr>
                <w:drawing>
                  <wp:inline distT="0" distB="0" distL="0" distR="0" wp14:anchorId="385F6BB9" wp14:editId="7444595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3">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del>
            <w:ins w:id="76" w:author="Dusenbury Crawford, Katharine H" w:date="2020-04-19T18:34:00Z">
              <w:r w:rsidR="00127547">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ins>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561DB5F4"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ins w:id="77" w:author="Kate D Crawford" w:date="2020-04-19T21:32:00Z">
        <w:r w:rsidR="003E2FC3">
          <w:t xml:space="preserve"> </w:t>
        </w:r>
      </w:ins>
      <w:del w:id="78" w:author="Kate D Crawford" w:date="2020-04-19T21:32:00Z">
        <w:r w:rsidR="00AF0D45" w:rsidDel="003E2FC3">
          <w:delText xml:space="preserve"> </w:delText>
        </w:r>
      </w:del>
      <w:r w:rsidR="00AF0D45">
        <w:t>with</w:t>
      </w:r>
      <w:ins w:id="79" w:author="Kate D Crawford" w:date="2020-04-19T20:26:00Z">
        <w:r w:rsidR="00410E33">
          <w:t xml:space="preserve"> SARS-CoV-2</w:t>
        </w:r>
      </w:ins>
      <w:r w:rsidR="00AF0D45">
        <w:t xml:space="preserve">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55F86">
        <w:t>.</w:t>
      </w:r>
      <w:r w:rsidR="007240D3">
        <w:t xml:space="preserve"> </w:t>
      </w:r>
      <w:ins w:id="80" w:author="Dusenbury Crawford, Katharine H" w:date="2020-04-19T17:29:00Z">
        <w:r w:rsidR="007240D3">
          <w:t>As seen, A</w:t>
        </w:r>
      </w:ins>
      <w:ins w:id="81" w:author="Dusenbury Crawford, Katharine H" w:date="2020-04-19T17:30:00Z">
        <w:r w:rsidR="007240D3">
          <w:t xml:space="preserve">CE2 expression remains high over many passages. </w:t>
        </w:r>
      </w:ins>
      <w:r w:rsidR="007240D3">
        <w:t>The gate was set so the parental 293T cells are 2% positive.</w:t>
      </w:r>
      <w:r w:rsidR="00455F86">
        <w:t xml:space="preserve"> </w:t>
      </w:r>
      <w:commentRangeStart w:id="82"/>
      <w:r w:rsidR="00455F86">
        <w:t>(</w:t>
      </w:r>
      <w:r w:rsidR="00455F86">
        <w:rPr>
          <w:b/>
          <w:bCs/>
        </w:rPr>
        <w:t>B</w:t>
      </w:r>
      <w:r w:rsidR="00455F86">
        <w:t xml:space="preserve">) </w:t>
      </w:r>
      <w:commentRangeEnd w:id="82"/>
      <w:r w:rsidR="00B854AB">
        <w:rPr>
          <w:rStyle w:val="CommentReference"/>
          <w:rFonts w:ascii="Times New Roman" w:hAnsi="Times New Roman"/>
          <w:lang w:bidi="ar-SA"/>
        </w:rPr>
        <w:commentReference w:id="82"/>
      </w:r>
      <w:r w:rsidR="00455F86">
        <w:t>Microscope image</w:t>
      </w:r>
      <w:ins w:id="83" w:author="Dusenbury Crawford, Katharine H" w:date="2020-04-19T17:42:00Z">
        <w:r w:rsidR="007D3973">
          <w:t>s</w:t>
        </w:r>
      </w:ins>
      <w:r w:rsidR="005D44F7">
        <w:t xml:space="preserve"> showing ZsGreen expression in 293T-ACE2 or 293T cells at</w:t>
      </w:r>
      <w:r w:rsidR="005D44F7" w:rsidRPr="00523DDF">
        <w:rPr>
          <w:color w:val="000000" w:themeColor="text1"/>
        </w:rPr>
        <w:t xml:space="preserve"> </w:t>
      </w:r>
      <w:del w:id="84" w:author="Dusenbury Crawford, Katharine H" w:date="2020-04-19T17:42:00Z">
        <w:r w:rsidR="00523DDF" w:rsidRPr="00523DDF" w:rsidDel="007D3973">
          <w:rPr>
            <w:color w:val="000000" w:themeColor="text1"/>
          </w:rPr>
          <w:delText>60</w:delText>
        </w:r>
        <w:r w:rsidR="005D44F7" w:rsidRPr="00523DDF" w:rsidDel="007D3973">
          <w:rPr>
            <w:color w:val="000000" w:themeColor="text1"/>
          </w:rPr>
          <w:delText xml:space="preserve"> </w:delText>
        </w:r>
      </w:del>
      <w:ins w:id="85" w:author="Dusenbury Crawford, Katharine H" w:date="2020-04-19T17:42:00Z">
        <w:r w:rsidR="007D3973">
          <w:rPr>
            <w:color w:val="000000" w:themeColor="text1"/>
          </w:rPr>
          <w:t>43</w:t>
        </w:r>
        <w:r w:rsidR="007D3973" w:rsidRPr="00523DDF">
          <w:rPr>
            <w:color w:val="000000" w:themeColor="text1"/>
          </w:rPr>
          <w:t xml:space="preserve"> </w:t>
        </w:r>
      </w:ins>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ZsGreen</w:t>
      </w:r>
      <w:r w:rsidR="0068017D">
        <w:t xml:space="preserve"> backbone</w:t>
      </w:r>
      <w:r w:rsidR="005D44F7">
        <w:t xml:space="preserve">. </w:t>
      </w:r>
      <w:ins w:id="86" w:author="Dusenbury Crawford, Katharine H" w:date="2020-04-19T18:37:00Z">
        <w:r w:rsidR="00777057">
          <w:t xml:space="preserve">For each viral entry protein, </w:t>
        </w:r>
      </w:ins>
      <w:del w:id="87" w:author="Dusenbury Crawford, Katharine H" w:date="2020-04-19T18:36:00Z">
        <w:r w:rsidR="00C951F6" w:rsidDel="00777057">
          <w:delText xml:space="preserve">Cells </w:delText>
        </w:r>
      </w:del>
      <w:ins w:id="88" w:author="Dusenbury Crawford, Katharine H" w:date="2020-04-19T18:36:00Z">
        <w:r w:rsidR="00777057">
          <w:t xml:space="preserve">293T and 293T-ACE2 cells </w:t>
        </w:r>
      </w:ins>
      <w:r w:rsidR="00C951F6">
        <w:t>were infected with</w:t>
      </w:r>
      <w:r w:rsidR="000702F9">
        <w:t xml:space="preserve"> equal volumes of </w:t>
      </w:r>
      <w:del w:id="89" w:author="Dusenbury Crawford, Katharine H" w:date="2020-04-19T18:37:00Z">
        <w:r w:rsidR="000702F9" w:rsidDel="00777057">
          <w:delText>all Spike-pseudotyped lentivirus and</w:delText>
        </w:r>
        <w:r w:rsidR="00C951F6" w:rsidDel="00777057">
          <w:delText xml:space="preserve"> </w:delText>
        </w:r>
      </w:del>
      <w:del w:id="90" w:author="Dusenbury Crawford, Katharine H" w:date="2020-04-19T17:33:00Z">
        <w:r w:rsidR="00C951F6" w:rsidDel="007240D3">
          <w:delText>10</w:delText>
        </w:r>
      </w:del>
      <w:del w:id="91" w:author="Dusenbury Crawford, Katharine H" w:date="2020-04-19T18:37:00Z">
        <w:r w:rsidR="00C951F6" w:rsidDel="00777057">
          <w:delText xml:space="preserve">-fold less </w:delText>
        </w:r>
        <w:r w:rsidR="003909FC" w:rsidDel="00777057">
          <w:delText xml:space="preserve">volume of </w:delText>
        </w:r>
        <w:r w:rsidR="00C951F6" w:rsidDel="00777057">
          <w:delText>VSV</w:delText>
        </w:r>
        <w:r w:rsidR="0051533C" w:rsidDel="00777057">
          <w:delText xml:space="preserve"> </w:delText>
        </w:r>
        <w:r w:rsidR="00C951F6" w:rsidDel="00777057">
          <w:delText>G-pseudotyped lentivirus</w:delText>
        </w:r>
      </w:del>
      <w:ins w:id="92" w:author="Dusenbury Crawford, Katharine H" w:date="2020-04-19T18:37:00Z">
        <w:r w:rsidR="00777057">
          <w:t>virus</w:t>
        </w:r>
      </w:ins>
      <w:r w:rsidR="000702F9">
        <w:t>.</w:t>
      </w:r>
      <w:ins w:id="93" w:author="Dusenbury Crawford, Katharine H" w:date="2020-04-19T18:37:00Z">
        <w:r w:rsidR="00777057">
          <w:t xml:space="preserve"> Cells were infected with 1/</w:t>
        </w:r>
      </w:ins>
      <w:ins w:id="94" w:author="Kate D Crawford" w:date="2020-04-19T19:45:00Z">
        <w:r w:rsidR="00D443D7">
          <w:t>20</w:t>
        </w:r>
      </w:ins>
      <w:ins w:id="95" w:author="Dusenbury Crawford, Katharine H" w:date="2020-04-19T18:37:00Z">
        <w:del w:id="96" w:author="Kate D Crawford" w:date="2020-04-19T19:45:00Z">
          <w:r w:rsidR="00777057" w:rsidDel="00D443D7">
            <w:delText>5</w:delText>
          </w:r>
        </w:del>
        <w:r w:rsidR="00777057" w:rsidRPr="00777057">
          <w:rPr>
            <w:vertAlign w:val="superscript"/>
            <w:rPrChange w:id="97" w:author="Dusenbury Crawford, Katharine H" w:date="2020-04-19T18:37:00Z">
              <w:rPr/>
            </w:rPrChange>
          </w:rPr>
          <w:t>th</w:t>
        </w:r>
        <w:r w:rsidR="00777057">
          <w:t xml:space="preserve"> the volume of VSV G-pseudotyped lentivirus compared to Spike-pseudotyped lent</w:t>
        </w:r>
      </w:ins>
      <w:ins w:id="98" w:author="Dusenbury Crawford, Katharine H" w:date="2020-04-19T18:38:00Z">
        <w:r w:rsidR="00777057">
          <w:t>ivirus.</w:t>
        </w:r>
      </w:ins>
    </w:p>
    <w:p w14:paraId="52BECDDF" w14:textId="1646546D"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w:t>
      </w:r>
      <w:commentRangeStart w:id="99"/>
      <w:r w:rsidR="00397D54">
        <w:rPr>
          <w:i w:val="0"/>
          <w:iCs/>
        </w:rPr>
        <w:t xml:space="preserve">infection by </w:t>
      </w:r>
      <w:commentRangeEnd w:id="99"/>
      <w:r w:rsidR="00410E33">
        <w:rPr>
          <w:rStyle w:val="CommentReference"/>
          <w:rFonts w:ascii="Times New Roman" w:hAnsi="Times New Roman"/>
          <w:i w:val="0"/>
          <w:noProof w:val="0"/>
          <w:snapToGrid/>
          <w:lang w:bidi="ar-SA"/>
        </w:rPr>
        <w:commentReference w:id="99"/>
      </w:r>
      <w:ins w:id="100" w:author="Kate D Crawford" w:date="2020-04-19T20:27:00Z">
        <w:r w:rsidR="00410E33">
          <w:rPr>
            <w:i w:val="0"/>
            <w:iCs/>
          </w:rPr>
          <w:t xml:space="preserve">SARS-CoV-2 </w:t>
        </w:r>
      </w:ins>
      <w:r w:rsidR="00397D54">
        <w:rPr>
          <w:i w:val="0"/>
          <w:iCs/>
        </w:rPr>
        <w:t xml:space="preserve">Spike-pseudotyped lentivirus by incubating 293T-ACE2 and parental 293T with equivalent amounts </w:t>
      </w:r>
      <w:ins w:id="101" w:author="Kate D Crawford" w:date="2020-04-19T20:57:00Z">
        <w:r w:rsidR="00336E66">
          <w:rPr>
            <w:i w:val="0"/>
            <w:iCs/>
          </w:rPr>
          <w:t xml:space="preserve">of </w:t>
        </w:r>
      </w:ins>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w:t>
      </w:r>
      <w:commentRangeStart w:id="102"/>
      <w:del w:id="103" w:author="Kate D Crawford" w:date="2020-04-19T20:58:00Z">
        <w:r w:rsidR="00397D54" w:rsidDel="00336E66">
          <w:rPr>
            <w:i w:val="0"/>
            <w:iCs/>
          </w:rPr>
          <w:delText>efficiently</w:delText>
        </w:r>
        <w:r w:rsidR="000379D9" w:rsidDel="00336E66">
          <w:rPr>
            <w:i w:val="0"/>
            <w:iCs/>
          </w:rPr>
          <w:delText xml:space="preserve"> infected</w:delText>
        </w:r>
      </w:del>
      <w:ins w:id="104" w:author="Kate D Crawford" w:date="2020-04-19T20:58:00Z">
        <w:r w:rsidR="00336E66">
          <w:rPr>
            <w:i w:val="0"/>
            <w:iCs/>
          </w:rPr>
          <w:t>successfully infects</w:t>
        </w:r>
      </w:ins>
      <w:r w:rsidR="000379D9">
        <w:rPr>
          <w:i w:val="0"/>
          <w:iCs/>
        </w:rPr>
        <w:t xml:space="preserve"> </w:t>
      </w:r>
      <w:commentRangeEnd w:id="102"/>
      <w:r w:rsidR="00336E66">
        <w:rPr>
          <w:rStyle w:val="CommentReference"/>
          <w:rFonts w:ascii="Times New Roman" w:hAnsi="Times New Roman"/>
          <w:i w:val="0"/>
          <w:noProof w:val="0"/>
          <w:snapToGrid/>
          <w:lang w:bidi="ar-SA"/>
        </w:rPr>
        <w:commentReference w:id="102"/>
      </w:r>
      <w:r w:rsidR="000379D9">
        <w:rPr>
          <w:i w:val="0"/>
          <w:iCs/>
        </w:rPr>
        <w:t>the 293T-ACE2 but not the 293T cells</w:t>
      </w:r>
      <w:ins w:id="105" w:author="Kate D Crawford" w:date="2020-04-19T19:58:00Z">
        <w:r w:rsidR="00D5196F">
          <w:rPr>
            <w:i w:val="0"/>
            <w:iCs/>
          </w:rPr>
          <w:t xml:space="preserve">. </w:t>
        </w:r>
        <w:commentRangeStart w:id="106"/>
        <w:r w:rsidR="00D5196F">
          <w:rPr>
            <w:i w:val="0"/>
            <w:iCs/>
          </w:rPr>
          <w:t xml:space="preserve">This was true for all </w:t>
        </w:r>
      </w:ins>
      <w:ins w:id="107" w:author="Kate D Crawford" w:date="2020-04-19T20:28:00Z">
        <w:r w:rsidR="00410E33">
          <w:rPr>
            <w:i w:val="0"/>
            <w:iCs/>
          </w:rPr>
          <w:t xml:space="preserve">three </w:t>
        </w:r>
      </w:ins>
      <w:ins w:id="108" w:author="Kate D Crawford" w:date="2020-04-19T19:58:00Z">
        <w:r w:rsidR="00D5196F">
          <w:rPr>
            <w:i w:val="0"/>
            <w:iCs/>
          </w:rPr>
          <w:t>Spike variants tested (data not shown).</w:t>
        </w:r>
      </w:ins>
      <w:del w:id="109" w:author="Kate D Crawford" w:date="2020-04-19T19:58:00Z">
        <w:r w:rsidR="000379D9" w:rsidDel="00D5196F">
          <w:rPr>
            <w:i w:val="0"/>
            <w:iCs/>
          </w:rPr>
          <w:delText>.</w:delText>
        </w:r>
      </w:del>
      <w:r w:rsidR="00C951F6">
        <w:rPr>
          <w:i w:val="0"/>
          <w:iCs/>
        </w:rPr>
        <w:t xml:space="preserve"> </w:t>
      </w:r>
      <w:commentRangeEnd w:id="106"/>
      <w:r w:rsidR="00D5196F">
        <w:rPr>
          <w:rStyle w:val="CommentReference"/>
          <w:rFonts w:ascii="Times New Roman" w:hAnsi="Times New Roman"/>
          <w:i w:val="0"/>
          <w:noProof w:val="0"/>
          <w:snapToGrid/>
          <w:lang w:bidi="ar-SA"/>
        </w:rPr>
        <w:commentReference w:id="106"/>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366DAD64" w:rsidR="00D90B27" w:rsidRPr="007A571F" w:rsidRDefault="00DE70D7" w:rsidP="00D5196F">
      <w:pPr>
        <w:pStyle w:val="MDPI22heading2"/>
        <w:jc w:val="both"/>
        <w:rPr>
          <w:i w:val="0"/>
          <w:iCs/>
        </w:rPr>
        <w:pPrChange w:id="110" w:author="Kate D Crawford" w:date="2020-04-19T19:57:00Z">
          <w:pPr>
            <w:pStyle w:val="MDPI22heading2"/>
          </w:pPr>
        </w:pPrChange>
      </w:pPr>
      <w:r>
        <w:rPr>
          <w:i w:val="0"/>
          <w:iCs/>
        </w:rPr>
        <w:lastRenderedPageBreak/>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del w:id="111" w:author="Kate D Crawford" w:date="2020-04-19T20:00:00Z">
        <w:r w:rsidR="00E37EB1" w:rsidDel="00463165">
          <w:rPr>
            <w:i w:val="0"/>
            <w:iCs/>
          </w:rPr>
          <w:delText>Of note</w:delText>
        </w:r>
      </w:del>
      <w:ins w:id="112" w:author="Kate D Crawford" w:date="2020-04-19T20:00:00Z">
        <w:r w:rsidR="00463165">
          <w:rPr>
            <w:i w:val="0"/>
            <w:iCs/>
          </w:rPr>
          <w:t>As expected</w:t>
        </w:r>
      </w:ins>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xml:space="preserve">, </w:t>
      </w:r>
      <w:del w:id="113" w:author="Kate D Crawford" w:date="2020-04-19T20:00:00Z">
        <w:r w:rsidR="007A571F" w:rsidDel="00463165">
          <w:rPr>
            <w:i w:val="0"/>
            <w:iCs/>
          </w:rPr>
          <w:delText xml:space="preserve">as expected </w:delText>
        </w:r>
      </w:del>
      <w:r w:rsidR="007A571F">
        <w:rPr>
          <w:i w:val="0"/>
          <w:iCs/>
        </w:rPr>
        <w:t>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1F269649"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ZsGreen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xml:space="preserve">) Titers of the Luciferase-IRES-ZsGreen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ins w:id="114" w:author="Kate D Crawford" w:date="2020-04-19T20:59:00Z">
        <w:r w:rsidR="00336E66" w:rsidRPr="00324D9A">
          <w:t>μ</w:t>
        </w:r>
      </w:ins>
      <w:del w:id="115" w:author="Kate D Crawford" w:date="2020-04-19T20:59:00Z">
        <w:r w:rsidR="004B3754" w:rsidDel="00336E66">
          <w:delText>u</w:delText>
        </w:r>
      </w:del>
      <w:r w:rsidR="004B3754">
        <w:t xml:space="preserve">L virus in a total volume of 150 </w:t>
      </w:r>
      <w:ins w:id="116" w:author="Kate D Crawford" w:date="2020-04-19T20:59:00Z">
        <w:r w:rsidR="00336E66" w:rsidRPr="00324D9A">
          <w:t>μ</w:t>
        </w:r>
      </w:ins>
      <w:del w:id="117" w:author="Kate D Crawford" w:date="2020-04-19T20:59:00Z">
        <w:r w:rsidR="004B3754" w:rsidDel="00336E66">
          <w:delText>u</w:delText>
        </w:r>
      </w:del>
      <w:r w:rsidR="004B3754">
        <w:t xml:space="preserve">L. For the VSV G-pseudotyped virus, RLUs per mL were averaged from two 3-fold dilutions starting at 3 </w:t>
      </w:r>
      <w:ins w:id="118" w:author="Kate D Crawford" w:date="2020-04-19T20:59:00Z">
        <w:r w:rsidR="00336E66" w:rsidRPr="00324D9A">
          <w:t>μ</w:t>
        </w:r>
      </w:ins>
      <w:del w:id="119" w:author="Kate D Crawford" w:date="2020-04-19T20:59:00Z">
        <w:r w:rsidR="004B3754" w:rsidDel="00336E66">
          <w:delText>u</w:delText>
        </w:r>
      </w:del>
      <w:r w:rsidR="004B3754">
        <w:t xml:space="preserve">L virus in a total volume of 150 </w:t>
      </w:r>
      <w:ins w:id="120" w:author="Kate D Crawford" w:date="2020-04-19T20:59:00Z">
        <w:r w:rsidR="00336E66" w:rsidRPr="00324D9A">
          <w:t>μ</w:t>
        </w:r>
      </w:ins>
      <w:del w:id="121" w:author="Kate D Crawford" w:date="2020-04-19T20:59:00Z">
        <w:r w:rsidR="004B3754" w:rsidDel="00336E66">
          <w:delText>u</w:delText>
        </w:r>
      </w:del>
      <w:r w:rsidR="004B3754">
        <w:t>L</w:t>
      </w:r>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del w:id="122" w:author="Kate D Crawford" w:date="2020-04-19T20:29:00Z">
        <w:r w:rsidR="00592016" w:rsidRPr="00672CA6" w:rsidDel="004E4555">
          <w:rPr>
            <w:color w:val="000000" w:themeColor="text1"/>
          </w:rPr>
          <w:delText xml:space="preserve">infected </w:delText>
        </w:r>
      </w:del>
      <w:ins w:id="123" w:author="Kate D Crawford" w:date="2020-04-19T20:29:00Z">
        <w:r w:rsidR="004E4555">
          <w:rPr>
            <w:color w:val="000000" w:themeColor="text1"/>
          </w:rPr>
          <w:t>transduced</w:t>
        </w:r>
        <w:r w:rsidR="004E4555" w:rsidRPr="00672CA6">
          <w:rPr>
            <w:color w:val="000000" w:themeColor="text1"/>
          </w:rPr>
          <w:t xml:space="preserve"> </w:t>
        </w:r>
      </w:ins>
      <w:r w:rsidR="00592016" w:rsidRPr="00672CA6">
        <w:rPr>
          <w:color w:val="000000" w:themeColor="text1"/>
        </w:rPr>
        <w:t xml:space="preserve">with </w:t>
      </w:r>
      <w:r w:rsidR="00D0735F" w:rsidRPr="00672CA6">
        <w:rPr>
          <w:color w:val="000000" w:themeColor="text1"/>
        </w:rPr>
        <w:t xml:space="preserve">Spike pseudotyped virus with either the ZsGreen or Luciferase-IRES-ZsGreen backbone at </w:t>
      </w:r>
      <w:r w:rsidR="004B3754" w:rsidRPr="004B3754">
        <w:rPr>
          <w:color w:val="000000" w:themeColor="text1"/>
        </w:rPr>
        <w:t>60</w:t>
      </w:r>
      <w:r w:rsidR="00D0735F" w:rsidRPr="00672CA6">
        <w:rPr>
          <w:color w:val="000000" w:themeColor="text1"/>
        </w:rPr>
        <w:t xml:space="preserve"> hours </w:t>
      </w:r>
      <w:commentRangeStart w:id="124"/>
      <w:r w:rsidR="00D0735F" w:rsidRPr="00672CA6">
        <w:rPr>
          <w:color w:val="000000" w:themeColor="text1"/>
        </w:rPr>
        <w:t>post-infection</w:t>
      </w:r>
      <w:commentRangeEnd w:id="124"/>
      <w:r w:rsidR="004E4555">
        <w:rPr>
          <w:rStyle w:val="CommentReference"/>
          <w:rFonts w:ascii="Times New Roman" w:hAnsi="Times New Roman"/>
          <w:lang w:bidi="ar-SA"/>
        </w:rPr>
        <w:commentReference w:id="124"/>
      </w:r>
      <w:r w:rsidR="00D0735F" w:rsidRPr="00672CA6">
        <w:rPr>
          <w:color w:val="000000" w:themeColor="text1"/>
        </w:rPr>
        <w:t xml:space="preserve">. As can be seen from the images, the ZsGreen backbone gives a stronger fluorescent signal than the Luciferase-IRES-ZsGreen backbone, presumably because this protein is expressed more </w:t>
      </w:r>
      <w:del w:id="125" w:author="Kate D Crawford" w:date="2020-04-19T20:00:00Z">
        <w:r w:rsidR="004A73D6" w:rsidDel="00463165">
          <w:rPr>
            <w:color w:val="000000" w:themeColor="text1"/>
          </w:rPr>
          <w:delText>highly</w:delText>
        </w:r>
        <w:r w:rsidR="00D0735F" w:rsidRPr="00672CA6" w:rsidDel="00463165">
          <w:rPr>
            <w:color w:val="000000" w:themeColor="text1"/>
          </w:rPr>
          <w:delText xml:space="preserve"> </w:delText>
        </w:r>
      </w:del>
      <w:ins w:id="126" w:author="Kate D Crawford" w:date="2020-04-19T20:00:00Z">
        <w:r w:rsidR="00463165">
          <w:rPr>
            <w:color w:val="000000" w:themeColor="text1"/>
          </w:rPr>
          <w:t>strongly</w:t>
        </w:r>
        <w:r w:rsidR="00463165" w:rsidRPr="00672CA6">
          <w:rPr>
            <w:color w:val="000000" w:themeColor="text1"/>
          </w:rPr>
          <w:t xml:space="preserve"> </w:t>
        </w:r>
      </w:ins>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08A3CF3" w:rsidR="007E7880" w:rsidRDefault="0084229B" w:rsidP="00D5196F">
      <w:pPr>
        <w:pStyle w:val="MDPI22heading2"/>
        <w:spacing w:before="0" w:after="0"/>
        <w:jc w:val="both"/>
        <w:rPr>
          <w:i w:val="0"/>
          <w:iCs/>
          <w:color w:val="000000" w:themeColor="text1"/>
        </w:rPr>
        <w:pPrChange w:id="127" w:author="Kate D Crawford" w:date="2020-04-19T19:57:00Z">
          <w:pPr>
            <w:pStyle w:val="MDPI22heading2"/>
            <w:spacing w:before="0" w:after="0"/>
          </w:pPr>
        </w:pPrChange>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w:t>
      </w:r>
      <w:commentRangeStart w:id="128"/>
      <w:r w:rsidR="0058703A">
        <w:rPr>
          <w:i w:val="0"/>
          <w:iCs/>
        </w:rPr>
        <w:t xml:space="preserve">Because </w:t>
      </w:r>
      <w:commentRangeStart w:id="129"/>
      <w:del w:id="130" w:author="Kate D Crawford" w:date="2020-04-19T21:43:00Z">
        <w:r w:rsidR="0058703A" w:rsidDel="000C44E0">
          <w:rPr>
            <w:i w:val="0"/>
            <w:iCs/>
          </w:rPr>
          <w:delText>such assays can be performed</w:delText>
        </w:r>
        <w:r w:rsidR="009B185B" w:rsidDel="000C44E0">
          <w:rPr>
            <w:i w:val="0"/>
            <w:iCs/>
          </w:rPr>
          <w:delText xml:space="preserve"> with </w:delText>
        </w:r>
      </w:del>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commentRangeEnd w:id="129"/>
      <w:r w:rsidR="0061325B">
        <w:rPr>
          <w:rStyle w:val="CommentReference"/>
          <w:rFonts w:ascii="Times New Roman" w:hAnsi="Times New Roman"/>
          <w:i w:val="0"/>
          <w:noProof w:val="0"/>
          <w:snapToGrid/>
          <w:lang w:bidi="ar-SA"/>
        </w:rPr>
        <w:commentReference w:id="129"/>
      </w:r>
      <w:ins w:id="131" w:author="Kate D Crawford" w:date="2020-04-19T21:47:00Z">
        <w:r w:rsidR="000C44E0">
          <w:rPr>
            <w:i w:val="0"/>
            <w:iCs/>
            <w:color w:val="000000" w:themeColor="text1"/>
          </w:rPr>
          <w:t xml:space="preserve">per well </w:t>
        </w:r>
      </w:ins>
      <w:ins w:id="132" w:author="Kate D Crawford" w:date="2020-04-19T21:48:00Z">
        <w:r w:rsidR="000C44E0">
          <w:rPr>
            <w:i w:val="0"/>
            <w:iCs/>
            <w:color w:val="000000" w:themeColor="text1"/>
          </w:rPr>
          <w:t xml:space="preserve">of a 96-well plate </w:t>
        </w:r>
      </w:ins>
      <w:ins w:id="133" w:author="Kate D Crawford" w:date="2020-04-19T21:43:00Z">
        <w:r w:rsidR="000C44E0">
          <w:rPr>
            <w:i w:val="0"/>
            <w:iCs/>
            <w:color w:val="000000" w:themeColor="text1"/>
          </w:rPr>
          <w:t xml:space="preserve">are necessary </w:t>
        </w:r>
      </w:ins>
      <w:del w:id="134" w:author="Kate D Crawford" w:date="2020-04-19T21:45:00Z">
        <w:r w:rsidR="009B185B" w:rsidRPr="009579A4" w:rsidDel="000C44E0">
          <w:rPr>
            <w:i w:val="0"/>
            <w:iCs/>
            <w:color w:val="000000" w:themeColor="text1"/>
          </w:rPr>
          <w:delText xml:space="preserve">per well </w:delText>
        </w:r>
      </w:del>
      <w:ins w:id="135" w:author="Kate D Crawford" w:date="2020-04-19T21:43:00Z">
        <w:r w:rsidR="000C44E0">
          <w:rPr>
            <w:i w:val="0"/>
            <w:iCs/>
            <w:color w:val="000000" w:themeColor="text1"/>
          </w:rPr>
          <w:t xml:space="preserve">to achieve </w:t>
        </w:r>
      </w:ins>
      <w:ins w:id="136" w:author="Kate D Crawford" w:date="2020-04-19T21:45:00Z">
        <w:r w:rsidR="000C44E0">
          <w:rPr>
            <w:i w:val="0"/>
            <w:iCs/>
            <w:color w:val="000000" w:themeColor="text1"/>
          </w:rPr>
          <w:t>a signal &gt;1,000-fold above the background</w:t>
        </w:r>
      </w:ins>
      <w:ins w:id="137" w:author="Kate D Crawford" w:date="2020-04-19T21:46:00Z">
        <w:r w:rsidR="000C44E0">
          <w:rPr>
            <w:i w:val="0"/>
            <w:iCs/>
            <w:color w:val="000000" w:themeColor="text1"/>
          </w:rPr>
          <w:t xml:space="preserve"> luciferase activity of virus-only controls</w:t>
        </w:r>
      </w:ins>
      <w:del w:id="138" w:author="Kate D Crawford" w:date="2020-04-19T21:46:00Z">
        <w:r w:rsidR="009B185B" w:rsidRPr="009579A4" w:rsidDel="000C44E0">
          <w:rPr>
            <w:i w:val="0"/>
            <w:iCs/>
            <w:color w:val="000000" w:themeColor="text1"/>
          </w:rPr>
          <w:delText>in 96-well plates</w:delText>
        </w:r>
      </w:del>
      <w:r w:rsidR="009B185B" w:rsidRPr="009579A4">
        <w:rPr>
          <w:i w:val="0"/>
          <w:iCs/>
          <w:color w:val="000000" w:themeColor="text1"/>
        </w:rPr>
        <w:t>,</w:t>
      </w:r>
      <w:ins w:id="139" w:author="Kate D Crawford" w:date="2020-04-19T21:46:00Z">
        <w:r w:rsidR="000C44E0">
          <w:rPr>
            <w:i w:val="0"/>
            <w:iCs/>
            <w:color w:val="000000" w:themeColor="text1"/>
          </w:rPr>
          <w:t xml:space="preserve"> this assay requires</w:t>
        </w:r>
      </w:ins>
      <w:r w:rsidR="009B185B" w:rsidRPr="009579A4">
        <w:rPr>
          <w:i w:val="0"/>
          <w:iCs/>
          <w:color w:val="000000" w:themeColor="text1"/>
        </w:rPr>
        <w:t xml:space="preserve"> </w:t>
      </w:r>
      <w:commentRangeEnd w:id="128"/>
      <w:r w:rsidR="000C44E0">
        <w:rPr>
          <w:rStyle w:val="CommentReference"/>
          <w:rFonts w:ascii="Times New Roman" w:hAnsi="Times New Roman"/>
          <w:i w:val="0"/>
          <w:noProof w:val="0"/>
          <w:snapToGrid/>
          <w:lang w:bidi="ar-SA"/>
        </w:rPr>
        <w:commentReference w:id="128"/>
      </w:r>
      <w:r w:rsidR="009B185B" w:rsidRPr="009579A4">
        <w:rPr>
          <w:i w:val="0"/>
          <w:iCs/>
          <w:color w:val="000000" w:themeColor="text1"/>
        </w:rPr>
        <w:t xml:space="preserve">a relatively modest volume of virus is </w:t>
      </w:r>
      <w:del w:id="140" w:author="Kate D Crawford" w:date="2020-04-19T21:46:00Z">
        <w:r w:rsidR="009B185B" w:rsidRPr="009579A4" w:rsidDel="000C44E0">
          <w:rPr>
            <w:i w:val="0"/>
            <w:iCs/>
            <w:color w:val="000000" w:themeColor="text1"/>
          </w:rPr>
          <w:delText xml:space="preserve">required </w:delText>
        </w:r>
      </w:del>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rsidP="00D5196F">
      <w:pPr>
        <w:pStyle w:val="MDPI22heading2"/>
        <w:spacing w:before="0" w:after="0"/>
        <w:jc w:val="both"/>
        <w:rPr>
          <w:i w:val="0"/>
          <w:iCs/>
          <w:color w:val="000000" w:themeColor="text1"/>
        </w:rPr>
        <w:pPrChange w:id="141" w:author="Kate D Crawford" w:date="2020-04-19T19:57:00Z">
          <w:pPr>
            <w:pStyle w:val="MDPI22heading2"/>
            <w:spacing w:before="0" w:after="0"/>
          </w:pPr>
        </w:pPrChange>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commentRangeStart w:id="142"/>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commentRangeEnd w:id="142"/>
      <w:r w:rsidR="0061325B">
        <w:rPr>
          <w:rStyle w:val="CommentReference"/>
          <w:rFonts w:ascii="Times New Roman" w:hAnsi="Times New Roman"/>
          <w:i w:val="0"/>
          <w:noProof w:val="0"/>
          <w:snapToGrid/>
          <w:lang w:bidi="ar-SA"/>
        </w:rPr>
        <w:commentReference w:id="142"/>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76115C4D">
                  <wp:extent cx="5588355" cy="3032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a:extLst>
                              <a:ext uri="{28A0092B-C50C-407E-A947-70E740481C1C}">
                                <a14:useLocalDpi xmlns:a14="http://schemas.microsoft.com/office/drawing/2010/main" val="0"/>
                              </a:ext>
                            </a:extLst>
                          </a:blip>
                          <a:stretch>
                            <a:fillRect/>
                          </a:stretch>
                        </pic:blipFill>
                        <pic:spPr>
                          <a:xfrm>
                            <a:off x="0" y="0"/>
                            <a:ext cx="5588355" cy="3032125"/>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53BA1806" w:rsidR="00D90B27" w:rsidRPr="005918D0" w:rsidRDefault="00D90B27" w:rsidP="00D90B27">
      <w:pPr>
        <w:pStyle w:val="MDPI51figurecaption"/>
      </w:pPr>
      <w:commentRangeStart w:id="143"/>
      <w:r w:rsidRPr="00325902">
        <w:rPr>
          <w:b/>
        </w:rPr>
        <w:t xml:space="preserve">Figure </w:t>
      </w:r>
      <w:r>
        <w:rPr>
          <w:b/>
        </w:rPr>
        <w:t>4</w:t>
      </w:r>
      <w:r w:rsidRPr="00325902">
        <w:rPr>
          <w:b/>
        </w:rPr>
        <w:t>.</w:t>
      </w:r>
      <w:r w:rsidRPr="00325902">
        <w:t xml:space="preserve"> </w:t>
      </w:r>
      <w:commentRangeEnd w:id="143"/>
      <w:r w:rsidR="00D431CE">
        <w:rPr>
          <w:rStyle w:val="CommentReference"/>
          <w:rFonts w:ascii="Times New Roman" w:hAnsi="Times New Roman"/>
          <w:lang w:bidi="ar-SA"/>
        </w:rPr>
        <w:commentReference w:id="143"/>
      </w:r>
      <w:r>
        <w:t>Neutralization assays.</w:t>
      </w:r>
      <w:ins w:id="144" w:author="Kate D Crawford" w:date="2020-04-19T21:34:00Z">
        <w:r w:rsidR="003E2FC3">
          <w:t xml:space="preserve"> All samples were tested in duplicate.</w:t>
        </w:r>
      </w:ins>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BE3DC1">
        <w:t xml:space="preserve"> (</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to the confirmed SARS-CoV-2 infected patient.</w:t>
      </w:r>
    </w:p>
    <w:p w14:paraId="6E0F6193" w14:textId="10A19EB4" w:rsidR="004C2FDD" w:rsidRDefault="00F85C43" w:rsidP="00D5196F">
      <w:pPr>
        <w:pStyle w:val="MDPI21heading1"/>
        <w:spacing w:before="0" w:after="0"/>
        <w:jc w:val="both"/>
        <w:rPr>
          <w:b w:val="0"/>
          <w:bCs/>
          <w:color w:val="000000" w:themeColor="text1"/>
        </w:rPr>
        <w:pPrChange w:id="145" w:author="Kate D Crawford" w:date="2020-04-19T19:58:00Z">
          <w:pPr>
            <w:pStyle w:val="MDPI21heading1"/>
            <w:spacing w:before="0" w:after="0"/>
          </w:pPr>
        </w:pPrChange>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r w:rsidR="0027559C">
        <w:t>A,B</w:t>
      </w:r>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r w:rsidR="00BA7F78">
        <w:rPr>
          <w:b w:val="0"/>
          <w:bCs/>
        </w:rPr>
        <w:sym w:font="Symbol" w:char="F0BB"/>
      </w:r>
      <w:r w:rsidR="001E09C2">
        <w:rPr>
          <w:b w:val="0"/>
          <w:bCs/>
        </w:rPr>
        <w:t>1:20</w:t>
      </w:r>
      <w:r w:rsidR="00BA7F78">
        <w:rPr>
          <w:b w:val="0"/>
          <w:bCs/>
        </w:rPr>
        <w:t>00</w:t>
      </w:r>
      <w:r w:rsidR="001E09C2">
        <w:rPr>
          <w:b w:val="0"/>
          <w:bCs/>
        </w:rPr>
        <w:t xml:space="preserve"> 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146"/>
      <w:r w:rsidR="00CC66D1">
        <w:rPr>
          <w:b w:val="0"/>
          <w:bCs/>
        </w:rPr>
        <w:sym w:font="Symbol" w:char="F0BB"/>
      </w:r>
      <w:r w:rsidR="001E09C2">
        <w:rPr>
          <w:b w:val="0"/>
          <w:bCs/>
          <w:color w:val="000000" w:themeColor="text1"/>
        </w:rPr>
        <w:t xml:space="preserve">2 </w:t>
      </w:r>
      <w:ins w:id="147" w:author="Kate D Crawford" w:date="2020-04-19T21:01:00Z">
        <w:r w:rsidR="00336E66" w:rsidRPr="00324D9A">
          <w:rPr>
            <w:b w:val="0"/>
            <w:bCs/>
            <w:color w:val="000000" w:themeColor="text1"/>
          </w:rPr>
          <w:t>μ</w:t>
        </w:r>
      </w:ins>
      <w:del w:id="148" w:author="Kate D Crawford" w:date="2020-04-19T21:01:00Z">
        <w:r w:rsidR="001E09C2" w:rsidDel="00336E66">
          <w:rPr>
            <w:b w:val="0"/>
            <w:bCs/>
            <w:color w:val="000000" w:themeColor="text1"/>
          </w:rPr>
          <w:delText>u</w:delText>
        </w:r>
      </w:del>
      <w:r w:rsidR="001E09C2">
        <w:rPr>
          <w:b w:val="0"/>
          <w:bCs/>
          <w:color w:val="000000" w:themeColor="text1"/>
        </w:rPr>
        <w:t xml:space="preserve">g/mL </w:t>
      </w:r>
      <w:commentRangeEnd w:id="146"/>
      <w:r w:rsidR="005C1DE0">
        <w:rPr>
          <w:rStyle w:val="CommentReference"/>
          <w:rFonts w:ascii="Times New Roman" w:hAnsi="Times New Roman"/>
          <w:b w:val="0"/>
          <w:snapToGrid/>
          <w:lang w:bidi="ar-SA"/>
        </w:rPr>
        <w:commentReference w:id="146"/>
      </w:r>
      <w:r w:rsidR="001E09C2">
        <w:rPr>
          <w:b w:val="0"/>
          <w:bCs/>
          <w:color w:val="000000" w:themeColor="text1"/>
        </w:rPr>
        <w:t>with the Spike</w:t>
      </w:r>
      <w:ins w:id="149" w:author="Kate D Crawford" w:date="2020-04-19T21:01:00Z">
        <w:r w:rsidR="00336E66">
          <w:rPr>
            <w:b w:val="0"/>
            <w:bCs/>
            <w:color w:val="000000" w:themeColor="text1"/>
          </w:rPr>
          <w:t xml:space="preserve">-pseudotyped </w:t>
        </w:r>
      </w:ins>
      <w:del w:id="150" w:author="Kate D Crawford" w:date="2020-04-19T21:01:00Z">
        <w:r w:rsidR="001E09C2" w:rsidDel="00336E66">
          <w:rPr>
            <w:b w:val="0"/>
            <w:bCs/>
            <w:color w:val="000000" w:themeColor="text1"/>
          </w:rPr>
          <w:delText xml:space="preserve"> </w:delText>
        </w:r>
      </w:del>
      <w:r w:rsidR="001E09C2">
        <w:rPr>
          <w:b w:val="0"/>
          <w:bCs/>
          <w:color w:val="000000" w:themeColor="text1"/>
        </w:rPr>
        <w:t xml:space="preserve">virus. This </w:t>
      </w:r>
      <w:r w:rsidR="00181102">
        <w:rPr>
          <w:b w:val="0"/>
          <w:bCs/>
          <w:color w:val="000000" w:themeColor="text1"/>
        </w:rPr>
        <w:t xml:space="preserve">is </w:t>
      </w:r>
      <w:commentRangeStart w:id="151"/>
      <w:r w:rsidR="001E09C2">
        <w:rPr>
          <w:b w:val="0"/>
          <w:bCs/>
          <w:color w:val="000000" w:themeColor="text1"/>
        </w:rPr>
        <w:t>slightly</w:t>
      </w:r>
      <w:commentRangeEnd w:id="151"/>
      <w:r w:rsidR="007B2438">
        <w:rPr>
          <w:rStyle w:val="CommentReference"/>
          <w:rFonts w:ascii="Times New Roman" w:hAnsi="Times New Roman"/>
          <w:b w:val="0"/>
          <w:snapToGrid/>
          <w:lang w:bidi="ar-SA"/>
        </w:rPr>
        <w:commentReference w:id="151"/>
      </w:r>
      <w:r w:rsidR="001E09C2">
        <w:rPr>
          <w:b w:val="0"/>
          <w:bCs/>
          <w:color w:val="000000" w:themeColor="text1"/>
        </w:rPr>
        <w:t xml:space="preserve"> higher than</w:t>
      </w:r>
      <w:r w:rsidR="003B52CF">
        <w:rPr>
          <w:b w:val="0"/>
          <w:bCs/>
          <w:color w:val="000000" w:themeColor="text1"/>
        </w:rPr>
        <w:t xml:space="preserve"> a previously reported IC50 of 0.1 </w:t>
      </w:r>
      <w:ins w:id="152" w:author="Kate D Crawford" w:date="2020-04-19T21:01:00Z">
        <w:r w:rsidR="00336E66" w:rsidRPr="00324D9A">
          <w:rPr>
            <w:b w:val="0"/>
            <w:bCs/>
            <w:color w:val="000000" w:themeColor="text1"/>
          </w:rPr>
          <w:t>μ</w:t>
        </w:r>
      </w:ins>
      <w:del w:id="153" w:author="Kate D Crawford" w:date="2020-04-19T21:01:00Z">
        <w:r w:rsidR="003B52CF" w:rsidDel="00336E66">
          <w:rPr>
            <w:b w:val="0"/>
            <w:bCs/>
            <w:color w:val="000000" w:themeColor="text1"/>
          </w:rPr>
          <w:delText>u</w:delText>
        </w:r>
      </w:del>
      <w:r w:rsidR="003B52CF">
        <w:rPr>
          <w:b w:val="0"/>
          <w:bCs/>
          <w:color w:val="000000" w:themeColor="text1"/>
        </w:rPr>
        <w:t>g/ml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ins w:id="154" w:author="Kate D Crawford" w:date="2020-04-19T21:07:00Z">
        <w:r w:rsidR="007B2438">
          <w:rPr>
            <w:b w:val="0"/>
            <w:bCs/>
            <w:color w:val="000000" w:themeColor="text1"/>
          </w:rPr>
          <w:t>. W</w:t>
        </w:r>
      </w:ins>
      <w:del w:id="155" w:author="Kate D Crawford" w:date="2020-04-19T20:07:00Z">
        <w:r w:rsidR="003B52CF" w:rsidDel="006C5F5E">
          <w:rPr>
            <w:b w:val="0"/>
            <w:bCs/>
            <w:color w:val="000000" w:themeColor="text1"/>
          </w:rPr>
          <w:delText xml:space="preserve">; </w:delText>
        </w:r>
        <w:r w:rsidR="0025787D" w:rsidDel="006C5F5E">
          <w:rPr>
            <w:b w:val="0"/>
            <w:bCs/>
            <w:color w:val="000000" w:themeColor="text1"/>
          </w:rPr>
          <w:delText>w</w:delText>
        </w:r>
      </w:del>
      <w:r w:rsidR="0025787D">
        <w:rPr>
          <w:b w:val="0"/>
          <w:bCs/>
          <w:color w:val="000000" w:themeColor="text1"/>
        </w:rPr>
        <w:t>e suspect that the difference could be because our 293T-ACE2 target cells express</w:t>
      </w:r>
      <w:del w:id="156" w:author="Kate D Crawford" w:date="2020-04-19T20:31:00Z">
        <w:r w:rsidR="0025787D" w:rsidDel="004E4555">
          <w:rPr>
            <w:b w:val="0"/>
            <w:bCs/>
            <w:color w:val="000000" w:themeColor="text1"/>
          </w:rPr>
          <w:delText>ed</w:delText>
        </w:r>
      </w:del>
      <w:r w:rsidR="0025787D">
        <w:rPr>
          <w:b w:val="0"/>
          <w:bCs/>
          <w:color w:val="000000" w:themeColor="text1"/>
        </w:rPr>
        <w:t xml:space="preserve"> high</w:t>
      </w:r>
      <w:del w:id="157" w:author="Kate D Crawford" w:date="2020-04-19T20:31:00Z">
        <w:r w:rsidR="0025787D" w:rsidDel="004E4555">
          <w:rPr>
            <w:b w:val="0"/>
            <w:bCs/>
            <w:color w:val="000000" w:themeColor="text1"/>
          </w:rPr>
          <w:delText>er</w:delText>
        </w:r>
      </w:del>
      <w:r w:rsidR="0025787D">
        <w:rPr>
          <w:b w:val="0"/>
          <w:bCs/>
          <w:color w:val="000000" w:themeColor="text1"/>
        </w:rPr>
        <w:t xml:space="preserve"> levels of ACE2 making them more resistant to neutralization by soluble ACE2 </w:t>
      </w:r>
      <w:commentRangeStart w:id="158"/>
      <w:r w:rsidR="0025787D">
        <w:rPr>
          <w:b w:val="0"/>
          <w:bCs/>
          <w:color w:val="000000" w:themeColor="text1"/>
        </w:rPr>
        <w:t>(but we cannot be certain</w:t>
      </w:r>
      <w:ins w:id="159" w:author="Kate D Crawford" w:date="2020-04-19T21:07:00Z">
        <w:r w:rsidR="007B2438">
          <w:rPr>
            <w:b w:val="0"/>
            <w:bCs/>
            <w:color w:val="000000" w:themeColor="text1"/>
          </w:rPr>
          <w:t>,</w:t>
        </w:r>
      </w:ins>
      <w:r w:rsidR="0025787D">
        <w:rPr>
          <w:b w:val="0"/>
          <w:bCs/>
          <w:color w:val="000000" w:themeColor="text1"/>
        </w:rPr>
        <w:t xml:space="preserve">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w:t>
      </w:r>
      <w:commentRangeEnd w:id="158"/>
      <w:r w:rsidR="006C5F5E">
        <w:rPr>
          <w:rStyle w:val="CommentReference"/>
          <w:rFonts w:ascii="Times New Roman" w:hAnsi="Times New Roman"/>
          <w:b w:val="0"/>
          <w:snapToGrid/>
          <w:lang w:bidi="ar-SA"/>
        </w:rPr>
        <w:commentReference w:id="158"/>
      </w:r>
      <w:r w:rsidR="00181102">
        <w:rPr>
          <w:b w:val="0"/>
          <w:bCs/>
          <w:color w:val="000000" w:themeColor="text1"/>
        </w:rPr>
        <w:t xml:space="preserve">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3EFF253E" w:rsidR="004C2FDD" w:rsidRPr="00D67885" w:rsidRDefault="00F85C43" w:rsidP="00D5196F">
      <w:pPr>
        <w:pStyle w:val="MDPI21heading1"/>
        <w:spacing w:before="0" w:after="0"/>
        <w:jc w:val="both"/>
        <w:rPr>
          <w:b w:val="0"/>
          <w:bCs/>
        </w:rPr>
        <w:pPrChange w:id="160" w:author="Kate D Crawford" w:date="2020-04-19T19:58:00Z">
          <w:pPr>
            <w:pStyle w:val="MDPI21heading1"/>
            <w:spacing w:before="0" w:after="0"/>
          </w:pPr>
        </w:pPrChange>
      </w:pPr>
      <w:r>
        <w:rPr>
          <w:b w:val="0"/>
          <w:bCs/>
          <w:color w:val="000000" w:themeColor="text1"/>
        </w:rPr>
        <w:tab/>
      </w:r>
      <w:r w:rsidR="00E06D24">
        <w:rPr>
          <w:b w:val="0"/>
          <w:bCs/>
          <w:color w:val="000000" w:themeColor="text1"/>
        </w:rPr>
        <w:t>For the plasma neutralization, all</w:t>
      </w:r>
      <w:del w:id="161" w:author="Kate D Crawford" w:date="2020-04-19T19:45:00Z">
        <w:r w:rsidR="00E06D24" w:rsidDel="00D443D7">
          <w:rPr>
            <w:b w:val="0"/>
            <w:bCs/>
            <w:color w:val="000000" w:themeColor="text1"/>
          </w:rPr>
          <w:delText xml:space="preserve"> of</w:delText>
        </w:r>
      </w:del>
      <w:r w:rsidR="00E06D24">
        <w:rPr>
          <w:b w:val="0"/>
          <w:bCs/>
          <w:color w:val="000000" w:themeColor="text1"/>
        </w:rPr>
        <w:t xml:space="preserve"> three Spike variants (Spike, Spike-ALAYT, and Spike-HAtail) exhibited similar neutralization profiles (</w:t>
      </w:r>
      <w:r w:rsidR="00E06D24">
        <w:rPr>
          <w:color w:val="000000" w:themeColor="text1"/>
        </w:rPr>
        <w:t>Figure 4A</w:t>
      </w:r>
      <w:r w:rsidR="00E06D24">
        <w:rPr>
          <w:b w:val="0"/>
          <w:bCs/>
          <w:color w:val="000000" w:themeColor="text1"/>
        </w:rPr>
        <w:t xml:space="preserve">). But for the soluble ACE2, the Spike-HAtail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ins w:id="162" w:author="Kate D Crawford" w:date="2020-04-19T20:32:00Z">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receptor-binding domains (Walls, Park 2020 Cell</w:t>
        </w:r>
      </w:ins>
      <w:ins w:id="163" w:author="Kate D Crawford" w:date="2020-04-19T20:33:00Z">
        <w:r w:rsidR="004E4555">
          <w:rPr>
            <w:b w:val="0"/>
            <w:bCs/>
            <w:color w:val="000000" w:themeColor="text1"/>
          </w:rPr>
          <w:t xml:space="preserve"> </w:t>
        </w:r>
      </w:ins>
      <w:ins w:id="164" w:author="Kate D Crawford" w:date="2020-04-19T20:40:00Z">
        <w:r w:rsidR="008F3DBD">
          <w:rPr>
            <w:b w:val="0"/>
            <w:bCs/>
            <w:color w:val="000000" w:themeColor="text1"/>
          </w:rPr>
          <w:t>- already</w:t>
        </w:r>
      </w:ins>
      <w:ins w:id="165" w:author="Kate D Crawford" w:date="2020-04-19T20:39:00Z">
        <w:r w:rsidR="008F3DBD">
          <w:rPr>
            <w:b w:val="0"/>
            <w:bCs/>
            <w:color w:val="000000" w:themeColor="text1"/>
          </w:rPr>
          <w:t xml:space="preserve"> </w:t>
        </w:r>
        <w:r w:rsidR="008F3DBD" w:rsidRPr="008F3DBD">
          <w:rPr>
            <w:color w:val="000000" w:themeColor="text1"/>
            <w:rPrChange w:id="166" w:author="Kate D Crawford" w:date="2020-04-19T20:40:00Z">
              <w:rPr>
                <w:b w:val="0"/>
                <w:bCs/>
                <w:color w:val="000000" w:themeColor="text1"/>
              </w:rPr>
            </w:rPrChange>
          </w:rPr>
          <w:t>ref 25</w:t>
        </w:r>
      </w:ins>
      <w:ins w:id="167" w:author="Kate D Crawford" w:date="2020-04-19T20:32:00Z">
        <w:r w:rsidR="004E4555">
          <w:rPr>
            <w:b w:val="0"/>
            <w:bCs/>
            <w:color w:val="000000" w:themeColor="text1"/>
          </w:rPr>
          <w:t xml:space="preserve">). </w:t>
        </w:r>
      </w:ins>
      <w:del w:id="168" w:author="Kate D Crawford" w:date="2020-04-19T20:32:00Z">
        <w:r w:rsidR="001E516B" w:rsidDel="004E4555">
          <w:rPr>
            <w:b w:val="0"/>
            <w:bCs/>
            <w:color w:val="000000" w:themeColor="text1"/>
          </w:rPr>
          <w:delText xml:space="preserve">by which changing </w:delText>
        </w:r>
        <w:r w:rsidR="003F7FEC" w:rsidDel="004E4555">
          <w:rPr>
            <w:b w:val="0"/>
            <w:bCs/>
            <w:color w:val="000000" w:themeColor="text1"/>
          </w:rPr>
          <w:delText>Spike’s</w:delText>
        </w:r>
        <w:r w:rsidR="001E516B" w:rsidDel="004E4555">
          <w:rPr>
            <w:b w:val="0"/>
            <w:bCs/>
            <w:color w:val="000000" w:themeColor="text1"/>
          </w:rPr>
          <w:delText xml:space="preserve"> cytoplasmic tail </w:delText>
        </w:r>
        <w:r w:rsidR="00693979" w:rsidDel="004E4555">
          <w:rPr>
            <w:b w:val="0"/>
            <w:bCs/>
            <w:color w:val="000000" w:themeColor="text1"/>
          </w:rPr>
          <w:delText xml:space="preserve">may alter </w:delText>
        </w:r>
        <w:r w:rsidR="001E516B" w:rsidDel="004E4555">
          <w:rPr>
            <w:b w:val="0"/>
            <w:bCs/>
            <w:color w:val="000000" w:themeColor="text1"/>
          </w:rPr>
          <w:delText>neutralization sensitivity is unclear</w:delText>
        </w:r>
        <w:r w:rsidR="009710F2" w:rsidDel="004E4555">
          <w:rPr>
            <w:b w:val="0"/>
            <w:bCs/>
            <w:color w:val="000000" w:themeColor="text1"/>
          </w:rPr>
          <w:delText>, b</w:delText>
        </w:r>
      </w:del>
      <w:ins w:id="169" w:author="Kate D Crawford" w:date="2020-04-19T20:32:00Z">
        <w:r w:rsidR="004E4555">
          <w:rPr>
            <w:b w:val="0"/>
            <w:bCs/>
            <w:color w:val="000000" w:themeColor="text1"/>
          </w:rPr>
          <w:t>B</w:t>
        </w:r>
      </w:ins>
      <w:r w:rsidR="009710F2">
        <w:rPr>
          <w:b w:val="0"/>
          <w:bCs/>
          <w:color w:val="000000" w:themeColor="text1"/>
        </w:rPr>
        <w:t xml:space="preserve">ased on </w:t>
      </w:r>
      <w:del w:id="170" w:author="Kate D Crawford" w:date="2020-04-19T20:08:00Z">
        <w:r w:rsidR="009710F2" w:rsidDel="006C5F5E">
          <w:rPr>
            <w:b w:val="0"/>
            <w:bCs/>
            <w:color w:val="000000" w:themeColor="text1"/>
          </w:rPr>
          <w:delText xml:space="preserve">this </w:delText>
        </w:r>
      </w:del>
      <w:ins w:id="171" w:author="Kate D Crawford" w:date="2020-04-19T20:08:00Z">
        <w:r w:rsidR="006C5F5E">
          <w:rPr>
            <w:b w:val="0"/>
            <w:bCs/>
            <w:color w:val="000000" w:themeColor="text1"/>
          </w:rPr>
          <w:t xml:space="preserve">our </w:t>
        </w:r>
      </w:ins>
      <w:r w:rsidR="009710F2">
        <w:rPr>
          <w:b w:val="0"/>
          <w:bCs/>
          <w:color w:val="000000" w:themeColor="text1"/>
        </w:rPr>
        <w:t xml:space="preserve">finding we suggest performing the assays using the </w:t>
      </w:r>
      <w:r w:rsidR="009710F2">
        <w:rPr>
          <w:b w:val="0"/>
          <w:bCs/>
          <w:color w:val="000000" w:themeColor="text1"/>
        </w:rPr>
        <w:lastRenderedPageBreak/>
        <w:t xml:space="preserve">Spike without any cytoplasmic tail modifications, particularly since none of the modifications tested here </w:t>
      </w:r>
      <w:commentRangeStart w:id="172"/>
      <w:r w:rsidR="00D67885">
        <w:rPr>
          <w:b w:val="0"/>
          <w:bCs/>
          <w:color w:val="000000" w:themeColor="text1"/>
        </w:rPr>
        <w:t>greatly improved</w:t>
      </w:r>
      <w:commentRangeEnd w:id="172"/>
      <w:r w:rsidR="00FD61EE">
        <w:rPr>
          <w:rStyle w:val="CommentReference"/>
          <w:rFonts w:ascii="Times New Roman" w:hAnsi="Times New Roman"/>
          <w:b w:val="0"/>
          <w:snapToGrid/>
          <w:lang w:bidi="ar-SA"/>
        </w:rPr>
        <w:commentReference w:id="172"/>
      </w:r>
      <w:ins w:id="173" w:author="Kate D Crawford" w:date="2020-04-19T20:08:00Z">
        <w:r w:rsidR="006C5F5E">
          <w:rPr>
            <w:b w:val="0"/>
            <w:bCs/>
            <w:color w:val="000000" w:themeColor="text1"/>
          </w:rPr>
          <w:t>. pseudotyped</w:t>
        </w:r>
      </w:ins>
      <w:r w:rsidR="00D67885">
        <w:rPr>
          <w:b w:val="0"/>
          <w:bCs/>
          <w:color w:val="000000" w:themeColor="text1"/>
        </w:rPr>
        <w:t xml:space="preserve"> </w:t>
      </w:r>
      <w:del w:id="174" w:author="Kate D Crawford" w:date="2020-04-19T20:08:00Z">
        <w:r w:rsidR="00D67885" w:rsidDel="006C5F5E">
          <w:rPr>
            <w:b w:val="0"/>
            <w:bCs/>
            <w:color w:val="000000" w:themeColor="text1"/>
          </w:rPr>
          <w:delText xml:space="preserve">viral </w:delText>
        </w:r>
      </w:del>
      <w:ins w:id="175" w:author="Kate D Crawford" w:date="2020-04-19T20:08:00Z">
        <w:r w:rsidR="006C5F5E">
          <w:rPr>
            <w:b w:val="0"/>
            <w:bCs/>
            <w:color w:val="000000" w:themeColor="text1"/>
          </w:rPr>
          <w:t xml:space="preserve">lentivirus </w:t>
        </w:r>
      </w:ins>
      <w:r w:rsidR="00D67885">
        <w:rPr>
          <w:b w:val="0"/>
          <w:bCs/>
          <w:color w:val="000000" w:themeColor="text1"/>
        </w:rPr>
        <w:t>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385E698B" w:rsidR="00662F73" w:rsidRDefault="007C796E" w:rsidP="008F3DBD">
      <w:pPr>
        <w:pStyle w:val="MDPI21heading1"/>
        <w:jc w:val="both"/>
        <w:rPr>
          <w:b w:val="0"/>
          <w:bCs/>
          <w:lang w:eastAsia="zh-CN"/>
        </w:rPr>
        <w:pPrChange w:id="176" w:author="Kate D Crawford" w:date="2020-04-19T20:41:00Z">
          <w:pPr>
            <w:pStyle w:val="MDPI21heading1"/>
          </w:pPr>
        </w:pPrChange>
      </w:pPr>
      <w:r>
        <w:rPr>
          <w:b w:val="0"/>
          <w:bCs/>
          <w:lang w:eastAsia="zh-CN"/>
        </w:rPr>
        <w:t>W</w:t>
      </w:r>
      <w:r w:rsidR="00EF5104">
        <w:rPr>
          <w:b w:val="0"/>
          <w:bCs/>
          <w:lang w:eastAsia="zh-CN"/>
        </w:rPr>
        <w:t xml:space="preserve">e describe a detailed protocol for </w:t>
      </w:r>
      <w:del w:id="177" w:author="Kate D Crawford" w:date="2020-04-19T20:02:00Z">
        <w:r w:rsidR="00EF5104" w:rsidDel="00463165">
          <w:rPr>
            <w:b w:val="0"/>
            <w:bCs/>
            <w:lang w:eastAsia="zh-CN"/>
          </w:rPr>
          <w:delText xml:space="preserve">making </w:delText>
        </w:r>
      </w:del>
      <w:ins w:id="178" w:author="Kate D Crawford" w:date="2020-04-19T20:02:00Z">
        <w:r w:rsidR="00463165">
          <w:rPr>
            <w:b w:val="0"/>
            <w:bCs/>
            <w:lang w:eastAsia="zh-CN"/>
          </w:rPr>
          <w:t xml:space="preserve">producing </w:t>
        </w:r>
      </w:ins>
      <w:r w:rsidR="00EF5104">
        <w:rPr>
          <w:b w:val="0"/>
          <w:bCs/>
          <w:lang w:eastAsia="zh-CN"/>
        </w:rPr>
        <w:t xml:space="preserve">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t>
      </w:r>
      <w:del w:id="179" w:author="Kate D Crawford" w:date="2020-04-19T20:40:00Z">
        <w:r w:rsidR="007E05E2" w:rsidDel="008F3DBD">
          <w:rPr>
            <w:b w:val="0"/>
            <w:bCs/>
            <w:lang w:eastAsia="zh-CN"/>
          </w:rPr>
          <w:delText>While the basic approach of pseudotyping viruses with Spike is clearly not novel</w:delText>
        </w:r>
      </w:del>
      <w:ins w:id="180" w:author="Kate D Crawford" w:date="2020-04-19T20:40:00Z">
        <w:r w:rsidR="008F3DBD">
          <w:rPr>
            <w:b w:val="0"/>
            <w:bCs/>
            <w:lang w:eastAsia="zh-CN"/>
          </w:rPr>
          <w:t>Although this approach has been described previously,</w:t>
        </w:r>
      </w:ins>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w:t>
      </w:r>
      <w:del w:id="181" w:author="Kate D Crawford" w:date="2020-04-19T20:41:00Z">
        <w:r w:rsidR="007E05E2" w:rsidDel="008F3DBD">
          <w:rPr>
            <w:b w:val="0"/>
            <w:bCs/>
            <w:lang w:eastAsia="zh-CN"/>
          </w:rPr>
          <w:delText>this is</w:delText>
        </w:r>
      </w:del>
      <w:ins w:id="182" w:author="Kate D Crawford" w:date="2020-04-19T20:41:00Z">
        <w:r w:rsidR="008F3DBD">
          <w:rPr>
            <w:b w:val="0"/>
            <w:bCs/>
            <w:lang w:eastAsia="zh-CN"/>
          </w:rPr>
          <w:t>we provide here</w:t>
        </w:r>
      </w:ins>
      <w:r w:rsidR="007E05E2">
        <w:rPr>
          <w:b w:val="0"/>
          <w:bCs/>
          <w:lang w:eastAsia="zh-CN"/>
        </w:rPr>
        <w:t xml:space="preserve"> the first detailed protocol that makes all reagents available in a public repository</w:t>
      </w:r>
      <w:ins w:id="183" w:author="Kate D Crawford" w:date="2020-04-19T20:41:00Z">
        <w:r w:rsidR="008F3DBD">
          <w:rPr>
            <w:b w:val="0"/>
            <w:bCs/>
            <w:lang w:eastAsia="zh-CN"/>
          </w:rPr>
          <w:t>, which we hope</w:t>
        </w:r>
      </w:ins>
      <w:del w:id="184" w:author="Kate D Crawford" w:date="2020-04-19T20:41:00Z">
        <w:r w:rsidR="007E05E2" w:rsidDel="008F3DBD">
          <w:rPr>
            <w:b w:val="0"/>
            <w:bCs/>
            <w:lang w:eastAsia="zh-CN"/>
          </w:rPr>
          <w:delText xml:space="preserve">. </w:delText>
        </w:r>
        <w:r w:rsidR="008334F2" w:rsidDel="008F3DBD">
          <w:rPr>
            <w:b w:val="0"/>
            <w:bCs/>
            <w:lang w:eastAsia="zh-CN"/>
          </w:rPr>
          <w:delText>We hope that the protocol and reagents</w:delText>
        </w:r>
      </w:del>
      <w:r w:rsidR="008334F2">
        <w:rPr>
          <w:b w:val="0"/>
          <w:bCs/>
          <w:lang w:eastAsia="zh-CN"/>
        </w:rPr>
        <w:t xml:space="preserve"> will be a useful resource to enable others to assess </w:t>
      </w:r>
      <w:del w:id="185" w:author="Kate D Crawford" w:date="2020-04-19T20:03:00Z">
        <w:r w:rsidR="008334F2" w:rsidDel="00463165">
          <w:rPr>
            <w:b w:val="0"/>
            <w:bCs/>
            <w:lang w:eastAsia="zh-CN"/>
          </w:rPr>
          <w:delText>neutralizing antibodies</w:delText>
        </w:r>
      </w:del>
      <w:ins w:id="186" w:author="Kate D Crawford" w:date="2020-04-19T20:03:00Z">
        <w:r w:rsidR="00463165">
          <w:rPr>
            <w:b w:val="0"/>
            <w:bCs/>
            <w:lang w:eastAsia="zh-CN"/>
          </w:rPr>
          <w:t>neutralization of</w:t>
        </w:r>
      </w:ins>
      <w:del w:id="187" w:author="Kate D Crawford" w:date="2020-04-19T20:03:00Z">
        <w:r w:rsidR="008334F2" w:rsidDel="00463165">
          <w:rPr>
            <w:b w:val="0"/>
            <w:bCs/>
            <w:lang w:eastAsia="zh-CN"/>
          </w:rPr>
          <w:delText xml:space="preserve"> to</w:delText>
        </w:r>
      </w:del>
      <w:r w:rsidR="008334F2">
        <w:rPr>
          <w:b w:val="0"/>
          <w:bCs/>
          <w:lang w:eastAsia="zh-CN"/>
        </w:rPr>
        <w:t xml:space="preserve"> SARS-CoV-</w:t>
      </w:r>
      <w:r w:rsidR="00007C7B">
        <w:rPr>
          <w:b w:val="0"/>
          <w:bCs/>
          <w:lang w:eastAsia="zh-CN"/>
        </w:rPr>
        <w:t xml:space="preserve">2. </w:t>
      </w:r>
    </w:p>
    <w:p w14:paraId="7C7A12E2" w14:textId="245A7609" w:rsidR="00007C7B" w:rsidRDefault="008334F2" w:rsidP="008F3DBD">
      <w:pPr>
        <w:pStyle w:val="MDPI21heading1"/>
        <w:ind w:firstLine="420"/>
        <w:jc w:val="both"/>
        <w:rPr>
          <w:b w:val="0"/>
          <w:bCs/>
          <w:lang w:eastAsia="zh-CN"/>
        </w:rPr>
        <w:pPrChange w:id="188" w:author="Kate D Crawford" w:date="2020-04-19T20:41:00Z">
          <w:pPr>
            <w:pStyle w:val="MDPI21heading1"/>
            <w:ind w:firstLine="420"/>
          </w:pPr>
        </w:pPrChange>
      </w:pPr>
      <w:r>
        <w:rPr>
          <w:b w:val="0"/>
          <w:bCs/>
          <w:lang w:eastAsia="zh-CN"/>
        </w:rPr>
        <w:t>We also</w:t>
      </w:r>
      <w:r w:rsidR="00041425">
        <w:rPr>
          <w:b w:val="0"/>
          <w:bCs/>
          <w:lang w:eastAsia="zh-CN"/>
        </w:rPr>
        <w:t xml:space="preserve"> </w:t>
      </w:r>
      <w:del w:id="189" w:author="Kate D Crawford" w:date="2020-04-19T20:03:00Z">
        <w:r w:rsidR="00041425" w:rsidDel="00463165">
          <w:rPr>
            <w:b w:val="0"/>
            <w:bCs/>
            <w:lang w:eastAsia="zh-CN"/>
          </w:rPr>
          <w:delText xml:space="preserve">we </w:delText>
        </w:r>
      </w:del>
      <w:r w:rsidR="00041425">
        <w:rPr>
          <w:b w:val="0"/>
          <w:bCs/>
          <w:lang w:eastAsia="zh-CN"/>
        </w:rPr>
        <w:t>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del w:id="190" w:author="Kate D Crawford" w:date="2020-04-19T20:03:00Z">
        <w:r w:rsidDel="00463165">
          <w:rPr>
            <w:b w:val="0"/>
            <w:bCs/>
            <w:lang w:eastAsia="zh-CN"/>
          </w:rPr>
          <w:delText>is</w:delText>
        </w:r>
        <w:r w:rsidR="00041425" w:rsidDel="00463165">
          <w:rPr>
            <w:b w:val="0"/>
            <w:bCs/>
            <w:lang w:eastAsia="zh-CN"/>
          </w:rPr>
          <w:delText xml:space="preserve"> not necessary to produce sufficient</w:delText>
        </w:r>
      </w:del>
      <w:ins w:id="191" w:author="Kate D Crawford" w:date="2020-04-19T20:03:00Z">
        <w:r w:rsidR="00463165">
          <w:rPr>
            <w:b w:val="0"/>
            <w:bCs/>
            <w:lang w:eastAsia="zh-CN"/>
          </w:rPr>
          <w:t>did not improve</w:t>
        </w:r>
      </w:ins>
      <w:r w:rsidR="00041425">
        <w:rPr>
          <w:b w:val="0"/>
          <w:bCs/>
          <w:lang w:eastAsia="zh-CN"/>
        </w:rPr>
        <w:t xml:space="preserve">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be undesirable. While we obviously did not test the full suite of cytoplasmic tail modifications that have been used for pseudotyping</w:t>
      </w:r>
      <w:del w:id="192" w:author="Kate D Crawford" w:date="2020-04-19T20:04:00Z">
        <w:r w:rsidR="002E40F9" w:rsidDel="00463165">
          <w:rPr>
            <w:b w:val="0"/>
            <w:bCs/>
            <w:lang w:eastAsia="zh-CN"/>
          </w:rPr>
          <w:delText xml:space="preserve"> of</w:delText>
        </w:r>
      </w:del>
      <w:r w:rsidR="002E40F9">
        <w:rPr>
          <w:b w:val="0"/>
          <w:bCs/>
          <w:lang w:eastAsia="zh-CN"/>
        </w:rPr>
        <w:t xml:space="preserve"> </w:t>
      </w:r>
      <w:ins w:id="193" w:author="Kate D Crawford" w:date="2020-04-19T21:08:00Z">
        <w:r w:rsidR="007B2438">
          <w:rPr>
            <w:b w:val="0"/>
            <w:bCs/>
            <w:lang w:eastAsia="zh-CN"/>
          </w:rPr>
          <w:t xml:space="preserve">with </w:t>
        </w:r>
      </w:ins>
      <w:r w:rsidR="002E40F9">
        <w:rPr>
          <w:b w:val="0"/>
          <w:bCs/>
          <w:lang w:eastAsia="zh-CN"/>
        </w:rPr>
        <w:t>Spike from the original SARS-CoV</w:t>
      </w:r>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ins w:id="194" w:author="Kate D Crawford" w:date="2020-04-19T21:09:00Z">
        <w:r w:rsidR="007B2438">
          <w:rPr>
            <w:b w:val="0"/>
            <w:bCs/>
            <w:lang w:eastAsia="zh-CN"/>
          </w:rPr>
          <w:t xml:space="preserve"> of</w:t>
        </w:r>
      </w:ins>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commentRangeStart w:id="195"/>
      <w:r w:rsidR="002E40F9">
        <w:rPr>
          <w:b w:val="0"/>
          <w:bCs/>
          <w:lang w:eastAsia="zh-CN"/>
        </w:rPr>
        <w:t>should be made and tested with caution</w:t>
      </w:r>
      <w:r w:rsidR="00041425">
        <w:rPr>
          <w:b w:val="0"/>
          <w:bCs/>
          <w:lang w:eastAsia="zh-CN"/>
        </w:rPr>
        <w:t xml:space="preserve">. </w:t>
      </w:r>
      <w:commentRangeEnd w:id="195"/>
      <w:r w:rsidR="008F3DBD">
        <w:rPr>
          <w:rStyle w:val="CommentReference"/>
          <w:rFonts w:ascii="Times New Roman" w:hAnsi="Times New Roman"/>
          <w:b w:val="0"/>
          <w:snapToGrid/>
          <w:lang w:bidi="ar-SA"/>
        </w:rPr>
        <w:commentReference w:id="195"/>
      </w:r>
    </w:p>
    <w:p w14:paraId="2B47CF83" w14:textId="038B8803" w:rsidR="00007C7B" w:rsidRDefault="00007C7B" w:rsidP="008F3DBD">
      <w:pPr>
        <w:pStyle w:val="MDPI21heading1"/>
        <w:ind w:firstLine="420"/>
        <w:jc w:val="both"/>
        <w:rPr>
          <w:b w:val="0"/>
          <w:bCs/>
          <w:lang w:eastAsia="zh-CN"/>
        </w:rPr>
        <w:pPrChange w:id="196" w:author="Kate D Crawford" w:date="2020-04-19T20:41:00Z">
          <w:pPr>
            <w:pStyle w:val="MDPI21heading1"/>
            <w:ind w:firstLine="420"/>
          </w:pPr>
        </w:pPrChange>
      </w:pPr>
      <w:commentRangeStart w:id="197"/>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r w:rsidR="006C5F5E">
        <w:fldChar w:fldCharType="begin"/>
      </w:r>
      <w:r w:rsidR="006C5F5E">
        <w:instrText xml:space="preserve"> HYPERLINK "https://www.ncbi.nlm.nih.gov/pubmed/32254064" </w:instrText>
      </w:r>
      <w:r w:rsidR="006C5F5E">
        <w:fldChar w:fldCharType="separate"/>
      </w:r>
      <w:r w:rsidR="006F374D" w:rsidRPr="000764A8">
        <w:rPr>
          <w:rStyle w:val="Hyperlink"/>
          <w:b w:val="0"/>
          <w:bCs/>
          <w:lang w:eastAsia="zh-CN"/>
        </w:rPr>
        <w:t>https://www.ncbi.nlm.nih.gov/pubmed/32254064</w:t>
      </w:r>
      <w:r w:rsidR="006C5F5E">
        <w:rPr>
          <w:rStyle w:val="Hyperlink"/>
          <w:b w:val="0"/>
          <w:bCs/>
          <w:lang w:eastAsia="zh-CN"/>
        </w:rPr>
        <w:fldChar w:fldCharType="end"/>
      </w:r>
      <w:r w:rsidR="006F374D">
        <w:rPr>
          <w:b w:val="0"/>
          <w:bCs/>
          <w:color w:val="FF0000"/>
          <w:lang w:eastAsia="zh-CN"/>
        </w:rPr>
        <w:t xml:space="preserve"> and </w:t>
      </w:r>
      <w:r w:rsidR="006C5F5E">
        <w:fldChar w:fldCharType="begin"/>
      </w:r>
      <w:r w:rsidR="006C5F5E">
        <w:instrText xml:space="preserve"> HYPERLINK "https://www.ncbi.nlm.nih.gov/pubmed/32253318" </w:instrText>
      </w:r>
      <w:r w:rsidR="006C5F5E">
        <w:fldChar w:fldCharType="separate"/>
      </w:r>
      <w:r w:rsidR="006F374D" w:rsidRPr="000764A8">
        <w:rPr>
          <w:rStyle w:val="Hyperlink"/>
          <w:b w:val="0"/>
          <w:bCs/>
          <w:lang w:eastAsia="zh-CN"/>
        </w:rPr>
        <w:t>https://www.ncbi.nlm.nih.gov/pubmed/32253318</w:t>
      </w:r>
      <w:r w:rsidR="006C5F5E">
        <w:rPr>
          <w:rStyle w:val="Hyperlink"/>
          <w:b w:val="0"/>
          <w:bCs/>
          <w:lang w:eastAsia="zh-CN"/>
        </w:rPr>
        <w:fldChar w:fldCharType="end"/>
      </w:r>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197"/>
      <w:r w:rsidR="00803318">
        <w:rPr>
          <w:rStyle w:val="CommentReference"/>
          <w:rFonts w:ascii="Times New Roman" w:hAnsi="Times New Roman"/>
          <w:b w:val="0"/>
          <w:snapToGrid/>
          <w:lang w:bidi="ar-SA"/>
        </w:rPr>
        <w:commentReference w:id="197"/>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463165">
      <w:pPr>
        <w:snapToGrid w:val="0"/>
        <w:spacing w:line="240" w:lineRule="auto"/>
        <w:rPr>
          <w:color w:val="auto"/>
          <w:sz w:val="18"/>
          <w:szCs w:val="18"/>
          <w:lang w:eastAsia="en-US"/>
        </w:rPr>
        <w:pPrChange w:id="198" w:author="Kate D Crawford" w:date="2020-04-19T20:05:00Z">
          <w:pPr>
            <w:snapToGrid w:val="0"/>
            <w:spacing w:line="240" w:lineRule="auto"/>
            <w:jc w:val="left"/>
          </w:pPr>
        </w:pPrChange>
      </w:pPr>
      <w:r w:rsidRPr="008B7FF1">
        <w:rPr>
          <w:rFonts w:ascii="Palatino Linotype" w:hAnsi="Palatino Linotype"/>
          <w:bCs/>
          <w:sz w:val="18"/>
          <w:szCs w:val="18"/>
        </w:rPr>
        <w:t xml:space="preserve">The sequences of all plasmids used in this study are available in Genbank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r w:rsidR="006C5F5E">
        <w:fldChar w:fldCharType="begin"/>
      </w:r>
      <w:r w:rsidR="006C5F5E">
        <w:instrText xml:space="preserve"> HYPERLINK "https://github.com/jbloomlab/SARS-CoV-2_lentiviral_pseudotype/tree/master/plasmid_maps" </w:instrText>
      </w:r>
      <w:r w:rsidR="006C5F5E">
        <w:fldChar w:fldCharType="separate"/>
      </w:r>
      <w:r w:rsidR="008B7FF1" w:rsidRPr="008B7FF1">
        <w:rPr>
          <w:rStyle w:val="Hyperlink"/>
          <w:rFonts w:ascii="Palatino Linotype" w:hAnsi="Palatino Linotype"/>
          <w:sz w:val="18"/>
          <w:szCs w:val="18"/>
        </w:rPr>
        <w:t>https://github.com/jbloomlab/SARS-CoV-2_lentiviral_pseudotype/tree/master/plasmid_maps</w:t>
      </w:r>
      <w:r w:rsidR="006C5F5E">
        <w:rPr>
          <w:rStyle w:val="Hyperlink"/>
          <w:rFonts w:ascii="Palatino Linotype" w:hAnsi="Palatino Linotype"/>
          <w:sz w:val="18"/>
          <w:szCs w:val="18"/>
        </w:rPr>
        <w:fldChar w:fldCharType="end"/>
      </w:r>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r w:rsidR="006C5F5E">
        <w:fldChar w:fldCharType="begin"/>
      </w:r>
      <w:r w:rsidR="006C5F5E">
        <w:instrText xml:space="preserve"> HYPERLINK "https://www.beiresources.org/" </w:instrText>
      </w:r>
      <w:r w:rsidR="006C5F5E">
        <w:fldChar w:fldCharType="separate"/>
      </w:r>
      <w:r w:rsidR="00D03136" w:rsidRPr="00D03136">
        <w:rPr>
          <w:rStyle w:val="Hyperlink"/>
          <w:rFonts w:ascii="Palatino Linotype" w:hAnsi="Palatino Linotype"/>
          <w:sz w:val="18"/>
          <w:szCs w:val="18"/>
        </w:rPr>
        <w:t>https://www.beiresources.org/</w:t>
      </w:r>
      <w:r w:rsidR="006C5F5E">
        <w:rPr>
          <w:rStyle w:val="Hyperlink"/>
          <w:rFonts w:ascii="Palatino Linotype" w:hAnsi="Palatino Linotype"/>
          <w:sz w:val="18"/>
          <w:szCs w:val="18"/>
        </w:rPr>
        <w:fldChar w:fldCharType="end"/>
      </w:r>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99"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0"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HDM-IDTSpike-fixK-HA-tail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 xml:space="preserve">the Spike from SARS-CoV-2 strain Wuhan-Hu-1 (Genbank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1"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HDM-IDTSpike-</w:t>
      </w:r>
      <w:r w:rsidR="0025646C">
        <w:rPr>
          <w:rFonts w:ascii="Palatino Linotype" w:hAnsi="Palatino Linotype"/>
          <w:color w:val="auto"/>
          <w:sz w:val="18"/>
          <w:szCs w:val="18"/>
          <w:lang w:eastAsia="en-US"/>
        </w:rPr>
        <w:t>fixK (BEI catalog number NR-52514):</w:t>
      </w:r>
      <w:r w:rsidR="00560B95">
        <w:rPr>
          <w:rFonts w:ascii="Palatino Linotype" w:hAnsi="Palatino Linotype"/>
          <w:color w:val="auto"/>
          <w:sz w:val="18"/>
          <w:szCs w:val="18"/>
          <w:lang w:eastAsia="en-US"/>
        </w:rPr>
        <w:t xml:space="preserve"> plasmid expressing under a CMV promoter the Spike from SARS-CoV-2 strain Wuhan-Hu-1 (Genbank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2"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HDM-nCoV-Spike-IDTopt-ALAYT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(Genbank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3"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ZsGreen.</w:t>
      </w:r>
    </w:p>
    <w:p w14:paraId="51CA89BE" w14:textId="4E35E149" w:rsidR="0025646C" w:rsidRDefault="0025646C"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4"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5"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6"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07"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lastRenderedPageBreak/>
        <w:t>pHAGE2-CMV-ZsGreen-W (NR-52520):</w:t>
      </w:r>
      <w:r w:rsidR="00C1762B">
        <w:rPr>
          <w:rFonts w:ascii="Palatino Linotype" w:hAnsi="Palatino Linotype"/>
          <w:color w:val="auto"/>
          <w:sz w:val="18"/>
          <w:szCs w:val="18"/>
          <w:lang w:eastAsia="en-US"/>
        </w:rPr>
        <w:t xml:space="preserve"> lentiviral backbone plasmid that uses a CMV promoter to express ZsGreen.</w:t>
      </w:r>
    </w:p>
    <w:p w14:paraId="748679EF" w14:textId="7D464572" w:rsidR="00C1762B" w:rsidRPr="00C1762B" w:rsidRDefault="008A156C" w:rsidP="00463165">
      <w:pPr>
        <w:snapToGrid w:val="0"/>
        <w:spacing w:line="240" w:lineRule="auto"/>
        <w:rPr>
          <w:rFonts w:ascii="Palatino Linotype" w:hAnsi="Palatino Linotype"/>
          <w:color w:val="auto"/>
          <w:sz w:val="18"/>
          <w:szCs w:val="18"/>
          <w:lang w:eastAsia="en-US"/>
        </w:rPr>
        <w:pPrChange w:id="208" w:author="Kate D Crawford" w:date="2020-04-19T20:05:00Z">
          <w:pPr>
            <w:snapToGrid w:val="0"/>
            <w:spacing w:line="240" w:lineRule="auto"/>
            <w:jc w:val="left"/>
          </w:pPr>
        </w:pPrChange>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AddGene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5BDF5584"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209"/>
      <w:r w:rsidR="00D81189">
        <w:rPr>
          <w:bCs/>
        </w:rPr>
        <w:t xml:space="preserve">For verifying expression via flow cytometry, cells were harvested with enzyme-free dissociation buffer (ThermoFisher,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G secondary antibody at a 1:1000 dilution.</w:t>
      </w:r>
      <w:commentRangeEnd w:id="209"/>
      <w:r w:rsidR="00D81189">
        <w:rPr>
          <w:rStyle w:val="CommentReference"/>
          <w:rFonts w:ascii="Times New Roman" w:hAnsi="Times New Roman"/>
          <w:snapToGrid/>
          <w:lang w:eastAsia="de-DE" w:bidi="ar-SA"/>
        </w:rPr>
        <w:commentReference w:id="209"/>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ins w:id="210" w:author="Kate D Crawford" w:date="2020-04-19T19:46:00Z">
        <w:r w:rsidR="00D443D7">
          <w:rPr>
            <w:bCs/>
          </w:rPr>
          <w:t xml:space="preserve"> (see subsection 4.2 for media composition)</w:t>
        </w:r>
      </w:ins>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production. We transfect using BioT</w:t>
      </w:r>
      <w:r w:rsidR="00B26596">
        <w:rPr>
          <w:bCs/>
        </w:rPr>
        <w:t xml:space="preserve"> (Bioland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r w:rsidRPr="00B26596">
        <w:rPr>
          <w:bCs/>
        </w:rPr>
        <w:t>ZsGreen</w:t>
      </w:r>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Luciferase-IRES-ZsGreen</w:t>
      </w:r>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4.4 Detailed protocol for titering pseudotyped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ZsGreen backbone) or a luciferase assay (for viruses packaging the Luciferase-IRES-ZsGreen backbone). </w:t>
      </w:r>
      <w:r w:rsidR="00F56795">
        <w:rPr>
          <w:bCs/>
          <w:color w:val="000000" w:themeColor="text1"/>
        </w:rPr>
        <w:t>A detailed</w:t>
      </w:r>
      <w:r>
        <w:rPr>
          <w:bCs/>
          <w:color w:val="000000" w:themeColor="text1"/>
        </w:rPr>
        <w:t xml:space="preserve"> </w:t>
      </w:r>
      <w:r w:rsidR="00936CDB">
        <w:rPr>
          <w:bCs/>
          <w:color w:val="000000" w:themeColor="text1"/>
        </w:rPr>
        <w:t>titering</w:t>
      </w:r>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uL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lastRenderedPageBreak/>
        <w:t>Prepare</w:t>
      </w:r>
      <w:r w:rsidR="00F56795">
        <w:rPr>
          <w:bCs/>
          <w:color w:val="000000" w:themeColor="text1"/>
        </w:rPr>
        <w:t xml:space="preserve"> </w:t>
      </w:r>
      <w:r>
        <w:rPr>
          <w:bCs/>
          <w:color w:val="000000" w:themeColor="text1"/>
        </w:rPr>
        <w:t xml:space="preserve">serial dilutions of the viruses to be </w:t>
      </w:r>
      <w:r w:rsidR="003A752F">
        <w:rPr>
          <w:bCs/>
          <w:color w:val="000000" w:themeColor="text1"/>
        </w:rPr>
        <w:t>titered</w:t>
      </w:r>
      <w:r>
        <w:rPr>
          <w:bCs/>
          <w:color w:val="000000" w:themeColor="text1"/>
        </w:rPr>
        <w:t xml:space="preserve"> in a final volume of 150 uL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For ZsGreen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 xml:space="preserve">For Spike-pseudotyped Luciferase_IRES_ZsGreen virus, we started with undiluted virus and made </w:t>
      </w:r>
      <w:r w:rsidR="00954C03">
        <w:rPr>
          <w:bCs/>
          <w:color w:val="000000" w:themeColor="text1"/>
        </w:rPr>
        <w:t>three</w:t>
      </w:r>
      <w:r>
        <w:rPr>
          <w:bCs/>
          <w:color w:val="000000" w:themeColor="text1"/>
        </w:rPr>
        <w:t xml:space="preserve"> 1:3 dilutions. For VSV G-pseudotyped Luciferase_IRES_ZsGreen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ug/mL.</w:t>
      </w:r>
      <w:r w:rsidR="00477144">
        <w:rPr>
          <w:bCs/>
          <w:color w:val="000000" w:themeColor="text1"/>
        </w:rPr>
        <w:t xml:space="preserve"> We did this by adding 3 uL of polybrene diluted to 250 ug/mL to our final infection volume of 150 uL.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ZsGreen in the FITC channel. Resulting FCS files were analyzed using FlowJo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ZsGreen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 xml:space="preserve">-ln(1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ZsGreen positive is low, this formula is approximately equal to: </w:t>
      </w:r>
      <w:r w:rsidR="0017185F" w:rsidRPr="0017185F">
        <w:rPr>
          <w:bCs/>
          <w:i/>
          <w:iCs/>
          <w:color w:val="000000" w:themeColor="text1"/>
        </w:rPr>
        <w:t>(</w:t>
      </w:r>
      <w:r w:rsidR="00F56795" w:rsidRPr="0017185F">
        <w:rPr>
          <w:bCs/>
          <w:i/>
          <w:iCs/>
          <w:color w:val="000000" w:themeColor="text1"/>
        </w:rPr>
        <w:t>% ZsGreen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ZsGreen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uL media from each well. Accounting for evaporation, </w:t>
      </w:r>
      <w:r w:rsidR="0065642E">
        <w:rPr>
          <w:bCs/>
          <w:color w:val="000000" w:themeColor="text1"/>
        </w:rPr>
        <w:t xml:space="preserve">this leaves </w:t>
      </w:r>
      <w:r>
        <w:rPr>
          <w:bCs/>
          <w:color w:val="000000" w:themeColor="text1"/>
        </w:rPr>
        <w:t>~30 uL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Add 30 uL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uL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27">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 xml:space="preserve">the lack of infection with </w:t>
      </w:r>
      <w:r w:rsidR="006C4D52">
        <w:rPr>
          <w:bCs/>
        </w:rPr>
        <w:lastRenderedPageBreak/>
        <w:t>Spike-pseudotyped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uL</w:t>
      </w:r>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211"/>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211"/>
      <w:r w:rsidR="00146366" w:rsidRPr="00146366">
        <w:rPr>
          <w:rStyle w:val="CommentReference"/>
          <w:rFonts w:ascii="Times New Roman" w:hAnsi="Times New Roman"/>
          <w:snapToGrid/>
          <w:lang w:eastAsia="de-DE" w:bidi="ar-SA"/>
        </w:rPr>
        <w:commentReference w:id="211"/>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serially dilute serum samples leaving 60 uL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uL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uL of D10 to </w:t>
      </w:r>
      <w:r>
        <w:t xml:space="preserve">wells corresponding to </w:t>
      </w:r>
      <w:r w:rsidRPr="00191BDC">
        <w:t xml:space="preserve">virus only and virus </w:t>
      </w:r>
      <w:r>
        <w:t xml:space="preserve">plus cells control wells. Add 120 uL of D10 to media only and cells only control wells. See </w:t>
      </w:r>
      <w:r w:rsidR="00DA15EA">
        <w:rPr>
          <w:b/>
          <w:bCs/>
        </w:rPr>
        <w:t>Figure 5</w:t>
      </w:r>
      <w:r>
        <w:t xml:space="preserve"> for an example plate layout.</w:t>
      </w:r>
    </w:p>
    <w:p w14:paraId="1D58D11B" w14:textId="643153D2"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r w:rsidR="00997A19">
        <w:rPr>
          <w:bCs/>
        </w:rPr>
        <w:t>mL</w:t>
      </w:r>
      <w:r w:rsidR="00712845">
        <w:rPr>
          <w:bCs/>
        </w:rPr>
        <w:t xml:space="preserve">. Add </w:t>
      </w:r>
      <w:r w:rsidR="00997A19">
        <w:rPr>
          <w:bCs/>
        </w:rPr>
        <w:t xml:space="preserve">60 uL of </w:t>
      </w:r>
      <w:r w:rsidR="00712845">
        <w:rPr>
          <w:bCs/>
        </w:rPr>
        <w:t xml:space="preserve">diluted </w:t>
      </w:r>
      <w:r w:rsidR="00997A19">
        <w:rPr>
          <w:bCs/>
        </w:rPr>
        <w:t xml:space="preserve">virus to </w:t>
      </w:r>
      <w:r w:rsidR="007955C3">
        <w:rPr>
          <w:bCs/>
        </w:rPr>
        <w:t xml:space="preserve">all </w:t>
      </w:r>
      <w:del w:id="212" w:author="Kate D Crawford" w:date="2020-04-19T19:47:00Z">
        <w:r w:rsidR="007955C3" w:rsidDel="00D443D7">
          <w:rPr>
            <w:bCs/>
          </w:rPr>
          <w:delText xml:space="preserve">of the </w:delText>
        </w:r>
      </w:del>
      <w:r w:rsidR="007955C3">
        <w:rPr>
          <w:bCs/>
        </w:rPr>
        <w:t>wells containing</w:t>
      </w:r>
      <w:r w:rsidR="00997A19">
        <w:rPr>
          <w:bCs/>
        </w:rPr>
        <w:t xml:space="preserve"> serum dilutions</w:t>
      </w:r>
      <w:r w:rsidR="00191BDC">
        <w:rPr>
          <w:bCs/>
        </w:rPr>
        <w:t xml:space="preserve"> and the </w:t>
      </w:r>
      <w:r w:rsidR="007955C3">
        <w:rPr>
          <w:bCs/>
        </w:rPr>
        <w:t xml:space="preserve">virus only and virus plus cells </w:t>
      </w:r>
      <w:ins w:id="213" w:author="Kate D Crawford" w:date="2020-04-19T19:47:00Z">
        <w:r w:rsidR="00D443D7">
          <w:rPr>
            <w:bCs/>
          </w:rPr>
          <w:t xml:space="preserve">control </w:t>
        </w:r>
      </w:ins>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uL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r w:rsidR="00820D4F" w:rsidRPr="00820D4F">
        <w:rPr>
          <w:rFonts w:ascii="Courier New" w:hAnsi="Courier New" w:cs="Courier New"/>
          <w:bCs/>
        </w:rPr>
        <w:t>n</w:t>
      </w:r>
      <w:r w:rsidR="00820D4F">
        <w:rPr>
          <w:rFonts w:ascii="Courier New" w:hAnsi="Courier New" w:cs="Courier New"/>
          <w:bCs/>
        </w:rPr>
        <w:t>eutcurve</w:t>
      </w:r>
      <w:r w:rsidR="00820D4F">
        <w:rPr>
          <w:bCs/>
          <w:i/>
          <w:iCs/>
        </w:rPr>
        <w:t xml:space="preserve"> </w:t>
      </w:r>
      <w:r w:rsidR="00820D4F">
        <w:rPr>
          <w:bCs/>
        </w:rPr>
        <w:t>Python package (</w:t>
      </w:r>
      <w:hyperlink r:id="rId28"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comes from serum residuals collected by Bloodworks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A zip file containing all the plasmid maps in Genbank format</w:t>
      </w:r>
      <w:r w:rsidRPr="00325902">
        <w:t xml:space="preserve">. </w:t>
      </w:r>
    </w:p>
    <w:p w14:paraId="646CC8B6" w14:textId="15DD0CFB"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ins w:id="214" w:author="Kate D Crawford" w:date="2020-04-19T20:06:00Z">
        <w:r w:rsidR="00463165">
          <w:t>T</w:t>
        </w:r>
      </w:ins>
      <w:del w:id="215" w:author="Kate D Crawford" w:date="2020-04-19T20:06:00Z">
        <w:r w:rsidR="004D2B5E" w:rsidDel="00463165">
          <w:delText>J</w:delText>
        </w:r>
      </w:del>
      <w:r w:rsidR="004D2B5E">
        <w:t>,</w:t>
      </w:r>
      <w:ins w:id="216" w:author="Kate D Crawford" w:date="2020-04-19T21:10:00Z">
        <w:r w:rsidR="007B2438">
          <w:t xml:space="preserve"> </w:t>
        </w:r>
      </w:ins>
      <w:del w:id="217" w:author="Kate D Crawford" w:date="2020-04-19T21:10:00Z">
        <w:r w:rsidR="004D2B5E" w:rsidDel="007B2438">
          <w:delText xml:space="preserve"> and </w:delText>
        </w:r>
      </w:del>
      <w:r w:rsidR="004D2B5E">
        <w:t>D.V.</w:t>
      </w:r>
      <w:ins w:id="218" w:author="Kate D Crawford" w:date="2020-04-19T21:10:00Z">
        <w:r w:rsidR="007B2438">
          <w:t>, M.M., D.P., and N.P.K.</w:t>
        </w:r>
      </w:ins>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462EB22"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ins w:id="219" w:author="Kate D Crawford" w:date="2020-04-19T21:18:00Z">
        <w:r w:rsidR="000D0C85">
          <w:t xml:space="preserve">, </w:t>
        </w:r>
      </w:ins>
      <w:del w:id="220" w:author="Kate D Crawford" w:date="2020-04-19T21:18:00Z">
        <w:r w:rsidR="008A7D6B" w:rsidDel="000D0C85">
          <w:delText xml:space="preserve"> and </w:delText>
        </w:r>
      </w:del>
      <w:r w:rsidR="008A7D6B">
        <w:t>F30AI149928 (to K.D.C.)</w:t>
      </w:r>
      <w:ins w:id="221" w:author="Kate D Crawford" w:date="2020-04-19T21:18:00Z">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ins>
      <w:ins w:id="222" w:author="Kate D Crawford" w:date="2020-04-19T21:19:00Z">
        <w:r w:rsidR="000D0C85">
          <w:rPr>
            <w:rFonts w:cs="Arial"/>
            <w:bCs/>
          </w:rPr>
          <w:t>.</w:t>
        </w:r>
      </w:ins>
      <w:ins w:id="223" w:author="Kate D Crawford" w:date="2020-04-19T21:18:00Z">
        <w:r w:rsidR="000D0C85" w:rsidRPr="008506B6">
          <w:t>)</w:t>
        </w:r>
      </w:ins>
      <w:r w:rsidR="009445F1">
        <w:t xml:space="preserve">. </w:t>
      </w:r>
      <w:ins w:id="224" w:author="Kate D Crawford" w:date="2020-04-19T21:18:00Z">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ins>
      <w:ins w:id="225" w:author="Kate D Crawford" w:date="2020-04-19T21:19:00Z">
        <w:r w:rsidR="000D0C85">
          <w:t xml:space="preserve">and </w:t>
        </w:r>
      </w:ins>
      <w:ins w:id="226" w:author="Kate D Crawford" w:date="2020-04-19T21:18:00Z">
        <w:r w:rsidR="000D0C85" w:rsidRPr="000241BE">
          <w:t>an Investigators in the Pathogenesis of Infectious Diseas</w:t>
        </w:r>
        <w:r w:rsidR="000D0C85" w:rsidRPr="001B7406">
          <w:t>e Award from the Burroughs Wellcome Fund (D</w:t>
        </w:r>
        <w:r w:rsidR="000D0C85" w:rsidRPr="00336AE8">
          <w:t>.V.)</w:t>
        </w:r>
        <w:r w:rsidR="000D0C85">
          <w:t xml:space="preserve">. </w:t>
        </w:r>
      </w:ins>
      <w:ins w:id="227" w:author="Kate D Crawford" w:date="2020-04-19T21:17:00Z">
        <w:r w:rsidR="000D0C85" w:rsidRPr="00397645">
          <w:t>A.B.B. is supported by the National Institutes for Drug Abuse (NIDA) Avenir New Innovator Award DP2DA040254</w:t>
        </w:r>
        <w:r w:rsidR="000D0C85">
          <w:t>.</w:t>
        </w:r>
        <w:r w:rsidR="000D0C85" w:rsidRPr="00397645">
          <w:t xml:space="preserve"> </w:t>
        </w:r>
      </w:ins>
      <w:r w:rsidR="00CF0059">
        <w:t>J.D.B. is an Investigator of the Howard Hughes Medical Institute</w:t>
      </w:r>
      <w:r w:rsidR="0012224E">
        <w:t>.</w:t>
      </w:r>
      <w:ins w:id="228" w:author="Kate D Crawford" w:date="2020-04-19T20:44:00Z">
        <w:r w:rsidR="000E188D">
          <w:t xml:space="preserve"> </w:t>
        </w:r>
      </w:ins>
    </w:p>
    <w:p w14:paraId="525266EE" w14:textId="205CF10C" w:rsidR="000B4C54" w:rsidRPr="00A271F1" w:rsidRDefault="00A271F1" w:rsidP="000B4C54">
      <w:pPr>
        <w:pStyle w:val="MDPI62Acknowledgments"/>
      </w:pPr>
      <w:r>
        <w:rPr>
          <w:b/>
        </w:rPr>
        <w:lastRenderedPageBreak/>
        <w:t>Acknowledgments:</w:t>
      </w:r>
      <w:r w:rsidRPr="00A271F1">
        <w:t xml:space="preserve"> </w:t>
      </w:r>
      <w:r w:rsidR="00EA6B46">
        <w:t xml:space="preserve">We thank </w:t>
      </w:r>
      <w:r w:rsidR="008B4754">
        <w:t xml:space="preserve">Caelan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onsultant for Merck and Glaxo Smith Kline</w:t>
      </w:r>
      <w:del w:id="229" w:author="Kate D Crawford" w:date="2020-04-19T19:51:00Z">
        <w:r w:rsidR="00E64539" w:rsidRPr="00E64539" w:rsidDel="004B39DC">
          <w:delText>,</w:delText>
        </w:r>
      </w:del>
      <w:r w:rsidR="00E64539" w:rsidRPr="00E64539">
        <w:t xml:space="preserv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w:t>
      </w:r>
      <w:r w:rsidRPr="00BB358B">
        <w:rPr>
          <w:rFonts w:ascii="Palatino Linotype" w:hAnsi="Palatino Linotype"/>
          <w:noProof/>
          <w:sz w:val="18"/>
        </w:rPr>
        <w:lastRenderedPageBreak/>
        <w:t xml:space="preserve">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xml:space="preserve">, 281–292, </w:t>
      </w:r>
      <w:r w:rsidRPr="00BB358B">
        <w:rPr>
          <w:rFonts w:ascii="Palatino Linotype" w:hAnsi="Palatino Linotype"/>
          <w:noProof/>
          <w:sz w:val="18"/>
        </w:rPr>
        <w:lastRenderedPageBreak/>
        <w:t>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lastRenderedPageBreak/>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0"/>
      <w:headerReference w:type="default" r:id="rId31"/>
      <w:footerReference w:type="default" r:id="rId32"/>
      <w:headerReference w:type="first" r:id="rId33"/>
      <w:footerReference w:type="first" r:id="rId34"/>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Kate D Crawford" w:date="2020-04-19T20:12:00Z" w:initials="KDC">
    <w:p w14:paraId="61886214" w14:textId="126F20CE" w:rsidR="0061325B" w:rsidRDefault="0061325B">
      <w:pPr>
        <w:pStyle w:val="CommentText"/>
      </w:pPr>
      <w:r>
        <w:rPr>
          <w:rStyle w:val="CommentReference"/>
        </w:rPr>
        <w:annotationRef/>
      </w:r>
      <w:r>
        <w:t>From David Veesler</w:t>
      </w:r>
    </w:p>
  </w:comment>
  <w:comment w:id="25" w:author="Kate D Crawford" w:date="2020-04-19T20:12:00Z" w:initials="KDC">
    <w:p w14:paraId="3863CE07" w14:textId="7133F6F0" w:rsidR="0061325B" w:rsidRDefault="0061325B">
      <w:pPr>
        <w:pStyle w:val="CommentText"/>
      </w:pPr>
      <w:r>
        <w:rPr>
          <w:rStyle w:val="CommentReference"/>
        </w:rPr>
        <w:annotationRef/>
      </w:r>
      <w:r>
        <w:t>Andrea deleted the “Probably”</w:t>
      </w:r>
    </w:p>
  </w:comment>
  <w:comment w:id="35" w:author="Kate D Crawford" w:date="2020-04-19T21:36:00Z" w:initials="KDC">
    <w:p w14:paraId="6DEFCB8E" w14:textId="30CAECD9" w:rsidR="0061325B" w:rsidRDefault="0061325B">
      <w:pPr>
        <w:pStyle w:val="CommentText"/>
      </w:pPr>
      <w:r>
        <w:rPr>
          <w:rStyle w:val="CommentReference"/>
        </w:rPr>
        <w:annotationRef/>
      </w:r>
      <w:r>
        <w:t>Andy says convention is to abbreviate as ‘S’, but I prefer Spike.</w:t>
      </w:r>
    </w:p>
  </w:comment>
  <w:comment w:id="36" w:author="Kate D Crawford" w:date="2020-04-19T19:42:00Z" w:initials="KDC">
    <w:p w14:paraId="28F7C90D" w14:textId="3E779EC4" w:rsidR="0061325B" w:rsidRDefault="0061325B">
      <w:pPr>
        <w:pStyle w:val="CommentText"/>
      </w:pPr>
      <w:r>
        <w:rPr>
          <w:rStyle w:val="CommentReference"/>
        </w:rPr>
        <w:annotationRef/>
      </w:r>
      <w:r>
        <w:t xml:space="preserve">I don’t love “primarily accessible”, but Andrea and Alex both commented on ‘main’ potentially not being accurate as </w:t>
      </w:r>
      <w:r>
        <w:br/>
        <w:t>the envelope protein (and maybe matrix) may actually be more prevalent. Unless we have references about Spike being “main”.</w:t>
      </w:r>
    </w:p>
  </w:comment>
  <w:comment w:id="42" w:author="Kate D Crawford" w:date="2020-04-19T20:13:00Z" w:initials="KDC">
    <w:p w14:paraId="19E71CC2" w14:textId="589807C5" w:rsidR="0061325B" w:rsidRDefault="0061325B">
      <w:pPr>
        <w:pStyle w:val="CommentText"/>
      </w:pPr>
      <w:r>
        <w:rPr>
          <w:rStyle w:val="CommentReference"/>
        </w:rPr>
        <w:annotationRef/>
      </w:r>
      <w:r>
        <w:t>David Veesler changed all uses of “lentiviral virions” to “lentiviral particles”</w:t>
      </w:r>
      <w:r>
        <w:br/>
      </w:r>
      <w:r>
        <w:br/>
        <w:t>I’m honestly not sure which is correct.</w:t>
      </w:r>
    </w:p>
  </w:comment>
  <w:comment w:id="48" w:author="Kate D Crawford" w:date="2020-04-19T20:16:00Z" w:initials="KDC">
    <w:p w14:paraId="64A0E27C" w14:textId="4FA05707" w:rsidR="0061325B" w:rsidRDefault="0061325B">
      <w:pPr>
        <w:pStyle w:val="CommentText"/>
      </w:pPr>
      <w:r>
        <w:rPr>
          <w:rStyle w:val="CommentReference"/>
        </w:rPr>
        <w:annotationRef/>
      </w:r>
      <w:r>
        <w:t>David Veesler changed to pseudovirions. Again, I’m not sure if that’s more correct, but I don’t think so?</w:t>
      </w:r>
    </w:p>
  </w:comment>
  <w:comment w:id="49" w:author="Kate D Crawford" w:date="2020-04-19T20:16:00Z" w:initials="KDC">
    <w:p w14:paraId="6078ADD7" w14:textId="406E80DD" w:rsidR="0061325B" w:rsidRDefault="0061325B">
      <w:pPr>
        <w:pStyle w:val="CommentText"/>
      </w:pPr>
      <w:r>
        <w:rPr>
          <w:rStyle w:val="CommentReference"/>
        </w:rPr>
        <w:annotationRef/>
      </w:r>
      <w:r>
        <w:t>Same here for virions vs. pseudovirions</w:t>
      </w:r>
    </w:p>
  </w:comment>
  <w:comment w:id="53" w:author="Kate D Crawford" w:date="2020-04-19T20:23:00Z" w:initials="KDC">
    <w:p w14:paraId="415CDCD5" w14:textId="169046C6" w:rsidR="0061325B" w:rsidRDefault="0061325B">
      <w:pPr>
        <w:pStyle w:val="CommentText"/>
      </w:pPr>
      <w:r>
        <w:rPr>
          <w:rStyle w:val="CommentReference"/>
        </w:rPr>
        <w:annotationRef/>
      </w:r>
      <w:r>
        <w:t>David pointed out there’s actually another M 9 aa upstream of the NCBI annotated start site that could be a potential start site (it overlaps with the end of the Orf1ab gene).</w:t>
      </w:r>
    </w:p>
  </w:comment>
  <w:comment w:id="60" w:author="Kate D Crawford" w:date="2020-04-19T21:39:00Z" w:initials="KDC">
    <w:p w14:paraId="7FE77D6A" w14:textId="7B49A65D" w:rsidR="0061325B" w:rsidRDefault="0061325B">
      <w:pPr>
        <w:pStyle w:val="CommentText"/>
      </w:pPr>
      <w:r>
        <w:rPr>
          <w:rStyle w:val="CommentReference"/>
        </w:rPr>
        <w:annotationRef/>
      </w:r>
      <w:r>
        <w:t>Or genomes?</w:t>
      </w:r>
    </w:p>
  </w:comment>
  <w:comment w:id="61" w:author="Kate D Crawford" w:date="2020-04-19T21:39:00Z" w:initials="KDC">
    <w:p w14:paraId="6F2DDE30" w14:textId="77777777" w:rsidR="0061325B" w:rsidRDefault="0061325B" w:rsidP="003E2FC3">
      <w:pPr>
        <w:pStyle w:val="CommentText"/>
      </w:pPr>
      <w:r>
        <w:rPr>
          <w:rStyle w:val="CommentReference"/>
        </w:rPr>
        <w:annotationRef/>
      </w:r>
      <w:r>
        <w:t>Andy said: This is confusing to me. Above it says the expression is Tat-driven, but here it says it's CMV driven, wouldn't that make it 3rd gen, and obviate the need for tat?</w:t>
      </w:r>
      <w:r>
        <w:rPr>
          <w:rStyle w:val="CommentReference"/>
        </w:rPr>
        <w:annotationRef/>
      </w:r>
    </w:p>
    <w:p w14:paraId="3B21BF01" w14:textId="77777777" w:rsidR="0061325B" w:rsidRDefault="0061325B">
      <w:pPr>
        <w:pStyle w:val="CommentText"/>
      </w:pPr>
    </w:p>
    <w:p w14:paraId="1997C780" w14:textId="0D684616" w:rsidR="0061325B" w:rsidRDefault="0061325B">
      <w:pPr>
        <w:pStyle w:val="CommentText"/>
      </w:pPr>
      <w:r>
        <w:t xml:space="preserve">I tried to clarify this, but am not sure if I succeeded. </w:t>
      </w:r>
      <w:r>
        <w:br/>
      </w:r>
      <w:r>
        <w:br/>
        <w:t>Also, Tat isn’t actually required in our system to produce virus from transfection… which we’ve never really figured out… I should just talk to Andy more about that, but not now.</w:t>
      </w:r>
    </w:p>
  </w:comment>
  <w:comment w:id="82" w:author="Bloom PhD, Jesse D" w:date="2020-04-18T06:12:00Z" w:initials="BPJD">
    <w:p w14:paraId="7DFF78E1" w14:textId="65E3DADE" w:rsidR="0061325B" w:rsidRDefault="0061325B">
      <w:pPr>
        <w:pStyle w:val="CommentText"/>
      </w:pPr>
      <w:r>
        <w:rPr>
          <w:rStyle w:val="CommentReference"/>
        </w:rPr>
        <w:annotationRef/>
      </w:r>
      <w:r>
        <w:t>The effect that Spike-pseudotyped virus infects 293T-ACE2 but not 293T cells is clear, but we are working on getting better pictures with a higher % infected.</w:t>
      </w:r>
    </w:p>
  </w:comment>
  <w:comment w:id="99" w:author="Kate D Crawford" w:date="2020-04-19T20:28:00Z" w:initials="KDC">
    <w:p w14:paraId="55C1DF8A" w14:textId="7DB61D64" w:rsidR="0061325B" w:rsidRDefault="0061325B">
      <w:pPr>
        <w:pStyle w:val="CommentText"/>
      </w:pPr>
      <w:r>
        <w:rPr>
          <w:rStyle w:val="CommentReference"/>
        </w:rPr>
        <w:annotationRef/>
      </w:r>
      <w:r>
        <w:t>I like infection by although David Veesler corrected many uses of ‘infection’ to ‘transduction’, which is technically what we’re seeing.</w:t>
      </w:r>
    </w:p>
  </w:comment>
  <w:comment w:id="102" w:author="Kate D Crawford" w:date="2020-04-19T20:58:00Z" w:initials="KDC">
    <w:p w14:paraId="1787B1E0" w14:textId="318BE4BC" w:rsidR="0061325B" w:rsidRDefault="0061325B">
      <w:pPr>
        <w:pStyle w:val="CommentText"/>
      </w:pPr>
      <w:r>
        <w:rPr>
          <w:rStyle w:val="CommentReference"/>
        </w:rPr>
        <w:annotationRef/>
      </w:r>
      <w:r>
        <w:t>It’s a little hard to say ‘efficiently’ when it’s so much less than VSV G.</w:t>
      </w:r>
    </w:p>
  </w:comment>
  <w:comment w:id="106" w:author="Kate D Crawford" w:date="2020-04-19T19:59:00Z" w:initials="KDC">
    <w:p w14:paraId="3B15EB36" w14:textId="53B0EDB0" w:rsidR="0061325B" w:rsidRDefault="0061325B">
      <w:pPr>
        <w:pStyle w:val="CommentText"/>
      </w:pPr>
      <w:r>
        <w:rPr>
          <w:rStyle w:val="CommentReference"/>
        </w:rPr>
        <w:annotationRef/>
      </w:r>
      <w:r>
        <w:t>The ALAYT and HATail wells looked like they may be much more green tomorrow morning, so if we have time, I can try to add photos.</w:t>
      </w:r>
    </w:p>
  </w:comment>
  <w:comment w:id="124" w:author="Kate D Crawford" w:date="2020-04-19T20:30:00Z" w:initials="KDC">
    <w:p w14:paraId="4D1AA62F" w14:textId="6E2E3DB1" w:rsidR="0061325B" w:rsidRDefault="0061325B">
      <w:pPr>
        <w:pStyle w:val="CommentText"/>
      </w:pPr>
      <w:r>
        <w:rPr>
          <w:rStyle w:val="CommentReference"/>
        </w:rPr>
        <w:annotationRef/>
      </w:r>
      <w:r>
        <w:t>This is nit-picky, but I do think it’s probably most accurate to say the images are of transduced cells, but the timing is post-infection (infection being the process of virus encountering and entering cells, which likely happens shortly after incubating cells and virus and transduction requiring actual integration and protein expression).</w:t>
      </w:r>
    </w:p>
  </w:comment>
  <w:comment w:id="129" w:author="Kate D Crawford" w:date="2020-04-19T21:50:00Z" w:initials="KDC">
    <w:p w14:paraId="224D9451" w14:textId="055C01A4" w:rsidR="0061325B" w:rsidRDefault="0061325B">
      <w:pPr>
        <w:pStyle w:val="CommentText"/>
      </w:pPr>
      <w:r>
        <w:rPr>
          <w:rStyle w:val="CommentReference"/>
        </w:rPr>
        <w:annotationRef/>
      </w:r>
      <w:r>
        <w:t xml:space="preserve">Andy said: </w:t>
      </w:r>
      <w:r>
        <w:br/>
        <w:t>This statement seems kind of arbitrary, why not say that we can achieve X RLUs per well which is X-fold above background luciferase activity detcted in unifected cells.</w:t>
      </w:r>
      <w:r>
        <w:rPr>
          <w:rStyle w:val="CommentReference"/>
        </w:rPr>
        <w:annotationRef/>
      </w:r>
    </w:p>
  </w:comment>
  <w:comment w:id="128" w:author="Kate D Crawford" w:date="2020-04-19T21:47:00Z" w:initials="KDC">
    <w:p w14:paraId="60AAE982" w14:textId="092A6B5D" w:rsidR="0061325B" w:rsidRDefault="0061325B">
      <w:pPr>
        <w:pStyle w:val="CommentText"/>
      </w:pPr>
      <w:r>
        <w:rPr>
          <w:rStyle w:val="CommentReference"/>
        </w:rPr>
        <w:annotationRef/>
      </w:r>
      <w:r>
        <w:t>Since Andy knows a lot more about luciferase than I do, I sort of went with his edits in terms of how to word this. But feel free to change back.</w:t>
      </w:r>
    </w:p>
  </w:comment>
  <w:comment w:id="142" w:author="Kate D Crawford" w:date="2020-04-19T21:51:00Z" w:initials="KDC">
    <w:p w14:paraId="104E1CD2" w14:textId="56D8E50E" w:rsidR="0061325B" w:rsidRDefault="0061325B">
      <w:pPr>
        <w:pStyle w:val="CommentText"/>
      </w:pPr>
      <w:r>
        <w:rPr>
          <w:rStyle w:val="CommentReference"/>
        </w:rPr>
        <w:annotationRef/>
      </w:r>
      <w:r>
        <w:t xml:space="preserve">Andy seems to indicate that RLUs is not really a measurement of virus amount, but more a property of a certain amount of virus, (he wants it to read more like “sufficient volume to achieve 2e5 RLUs”, but I can’t get that to read well, so I think it’s fine. </w:t>
      </w:r>
    </w:p>
  </w:comment>
  <w:comment w:id="143" w:author="Kate D Crawford" w:date="2020-04-19T01:32:00Z" w:initials="KDC">
    <w:p w14:paraId="509955DA" w14:textId="074AC22F" w:rsidR="0061325B" w:rsidRDefault="0061325B">
      <w:pPr>
        <w:pStyle w:val="CommentText"/>
      </w:pPr>
      <w:r>
        <w:rPr>
          <w:rStyle w:val="CommentReference"/>
        </w:rPr>
        <w:annotationRef/>
      </w:r>
      <w:r>
        <w:t>I still need to flesh this out. Also, What do you think about Andy’s suggestion of putting naïves on the same graph as A? I could just make them all black and keep the shapes the same as the various spikes? Although you may have to help me figure out how to overlay multiple “sera” on one graph in `neutcurve`.</w:t>
      </w:r>
    </w:p>
  </w:comment>
  <w:comment w:id="146" w:author="Kate D Crawford" w:date="2020-04-19T00:42:00Z" w:initials="KDC">
    <w:p w14:paraId="0642EA26" w14:textId="394D88B3" w:rsidR="0061325B" w:rsidRDefault="0061325B">
      <w:pPr>
        <w:pStyle w:val="CommentText"/>
      </w:pPr>
      <w:r>
        <w:rPr>
          <w:rStyle w:val="CommentReference"/>
        </w:rPr>
        <w:annotationRef/>
      </w:r>
      <w:r>
        <w:t>Could you just double check my math that went into determining concentrations. I want to make sure I don’t just have an order of magnitude error somewhere:</w:t>
      </w:r>
      <w:r>
        <w:br/>
      </w:r>
      <w:r>
        <w:br/>
        <w:t xml:space="preserve">The ACE2 we have is 0.47 mg/mL, which is 0.47 ug/uL. </w:t>
      </w:r>
      <w:r>
        <w:br/>
      </w:r>
      <w:r>
        <w:br/>
        <w:t>I started with 24 ug in 60 uL, to which I then added 60 uL virus. 24 ug in 120 uL = 200 ug/mL, correct? And that’s how I should be calculating ACE2 concentration, right? Because I incubate ACE2 and virus together then add to cells (which are already in 50 uL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61325B" w:rsidRDefault="0061325B">
      <w:pPr>
        <w:pStyle w:val="CommentText"/>
      </w:pPr>
      <w:r>
        <w:br/>
        <w:t xml:space="preserve">It will also be interesting to see if more papers come out reporting IC50s for ACE2. I think our value could end up being more accurate, but who knows. </w:t>
      </w:r>
    </w:p>
  </w:comment>
  <w:comment w:id="151" w:author="Kate D Crawford" w:date="2020-04-19T21:04:00Z" w:initials="KDC">
    <w:p w14:paraId="1BAB0547" w14:textId="64822CB4" w:rsidR="0061325B" w:rsidRDefault="0061325B">
      <w:pPr>
        <w:pStyle w:val="CommentText"/>
      </w:pPr>
      <w:r>
        <w:rPr>
          <w:rStyle w:val="CommentReference"/>
        </w:rPr>
        <w:annotationRef/>
      </w:r>
      <w:r>
        <w:t>Alexandra removed ‘slightly’. I’m not sure what counts as ‘slight’.</w:t>
      </w:r>
    </w:p>
  </w:comment>
  <w:comment w:id="158" w:author="Kate D Crawford" w:date="2020-04-19T20:09:00Z" w:initials="KDC">
    <w:p w14:paraId="06F4DD51" w14:textId="77777777" w:rsidR="0061325B" w:rsidRDefault="0061325B">
      <w:pPr>
        <w:pStyle w:val="CommentText"/>
      </w:pPr>
      <w:r>
        <w:rPr>
          <w:rStyle w:val="CommentReference"/>
        </w:rPr>
        <w:annotationRef/>
      </w:r>
      <w:r>
        <w:t>Alexandra Tortorici deleted this and she knows more about ACE2 kinetics than I do, but it’s probably good to keep.</w:t>
      </w:r>
    </w:p>
    <w:p w14:paraId="722E9490" w14:textId="77777777" w:rsidR="00981610" w:rsidRDefault="00981610">
      <w:pPr>
        <w:pStyle w:val="CommentText"/>
      </w:pPr>
    </w:p>
    <w:p w14:paraId="04FFD0EE" w14:textId="2A4D0B2A" w:rsidR="00981610" w:rsidRDefault="00981610">
      <w:pPr>
        <w:pStyle w:val="CommentText"/>
      </w:pPr>
      <w:r>
        <w:t>Andy also deleted this.</w:t>
      </w:r>
    </w:p>
  </w:comment>
  <w:comment w:id="172" w:author="Kate D Crawford" w:date="2020-04-19T20:34:00Z" w:initials="KDC">
    <w:p w14:paraId="74841F2A" w14:textId="231EA50E" w:rsidR="0061325B" w:rsidRDefault="0061325B">
      <w:pPr>
        <w:pStyle w:val="CommentText"/>
      </w:pPr>
      <w:r>
        <w:rPr>
          <w:rStyle w:val="CommentReference"/>
        </w:rPr>
        <w:annotationRef/>
      </w:r>
      <w:r>
        <w:t>David changed to “significantly altered”</w:t>
      </w:r>
    </w:p>
  </w:comment>
  <w:comment w:id="195" w:author="Kate D Crawford" w:date="2020-04-19T20:42:00Z" w:initials="KDC">
    <w:p w14:paraId="4119E180" w14:textId="7A5F30EC" w:rsidR="0061325B" w:rsidRDefault="0061325B">
      <w:pPr>
        <w:pStyle w:val="CommentText"/>
      </w:pPr>
      <w:r>
        <w:rPr>
          <w:rStyle w:val="CommentReference"/>
        </w:rPr>
        <w:annotationRef/>
      </w:r>
      <w:r>
        <w:t>People seem to prefer things that just say “further investigated”, but I sort of like what we have.</w:t>
      </w:r>
    </w:p>
  </w:comment>
  <w:comment w:id="197" w:author="Kate D Crawford" w:date="2020-04-19T01:31:00Z" w:initials="KDC">
    <w:p w14:paraId="74B55071" w14:textId="1BCE5C14" w:rsidR="0061325B" w:rsidRDefault="0061325B">
      <w:pPr>
        <w:pStyle w:val="CommentText"/>
      </w:pPr>
      <w:r>
        <w:rPr>
          <w:rStyle w:val="CommentReference"/>
        </w:rPr>
        <w:annotationRef/>
      </w:r>
      <w:r>
        <w:t>Added in response to Andy. Feel free to edit however or move/remove.</w:t>
      </w:r>
    </w:p>
  </w:comment>
  <w:comment w:id="209" w:author="Kate D Crawford" w:date="2020-04-19T00:05:00Z" w:initials="KDC">
    <w:p w14:paraId="479B785C" w14:textId="0E61375C" w:rsidR="0061325B" w:rsidRDefault="0061325B">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211" w:author="Kate D Crawford" w:date="2020-04-19T00:13:00Z" w:initials="KDC">
    <w:p w14:paraId="11841CA5" w14:textId="5496E280" w:rsidR="0061325B" w:rsidRDefault="0061325B">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886214" w15:done="0"/>
  <w15:commentEx w15:paraId="3863CE07" w15:done="0"/>
  <w15:commentEx w15:paraId="6DEFCB8E" w15:done="0"/>
  <w15:commentEx w15:paraId="28F7C90D" w15:done="0"/>
  <w15:commentEx w15:paraId="19E71CC2" w15:done="0"/>
  <w15:commentEx w15:paraId="64A0E27C" w15:done="0"/>
  <w15:commentEx w15:paraId="6078ADD7" w15:done="0"/>
  <w15:commentEx w15:paraId="415CDCD5" w15:done="0"/>
  <w15:commentEx w15:paraId="7FE77D6A" w15:done="0"/>
  <w15:commentEx w15:paraId="1997C780" w15:done="0"/>
  <w15:commentEx w15:paraId="7DFF78E1" w15:done="0"/>
  <w15:commentEx w15:paraId="55C1DF8A" w15:done="0"/>
  <w15:commentEx w15:paraId="1787B1E0" w15:done="0"/>
  <w15:commentEx w15:paraId="3B15EB36" w15:done="0"/>
  <w15:commentEx w15:paraId="4D1AA62F" w15:done="0"/>
  <w15:commentEx w15:paraId="224D9451" w15:done="0"/>
  <w15:commentEx w15:paraId="60AAE982" w15:done="0"/>
  <w15:commentEx w15:paraId="104E1CD2" w15:done="0"/>
  <w15:commentEx w15:paraId="509955DA" w15:done="0"/>
  <w15:commentEx w15:paraId="66717224" w15:done="0"/>
  <w15:commentEx w15:paraId="1BAB0547" w15:done="0"/>
  <w15:commentEx w15:paraId="04FFD0EE" w15:done="0"/>
  <w15:commentEx w15:paraId="74841F2A" w15:done="0"/>
  <w15:commentEx w15:paraId="4119E180" w15:done="0"/>
  <w15:commentEx w15:paraId="74B55071" w15:done="0"/>
  <w15:commentEx w15:paraId="479B785C" w15:done="0"/>
  <w15:commentEx w15:paraId="11841C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886214" w16cid:durableId="22472F10"/>
  <w16cid:commentId w16cid:paraId="3863CE07" w16cid:durableId="22472F42"/>
  <w16cid:commentId w16cid:paraId="6DEFCB8E" w16cid:durableId="224742DC"/>
  <w16cid:commentId w16cid:paraId="28F7C90D" w16cid:durableId="22472841"/>
  <w16cid:commentId w16cid:paraId="19E71CC2" w16cid:durableId="22472F84"/>
  <w16cid:commentId w16cid:paraId="64A0E27C" w16cid:durableId="2247301A"/>
  <w16cid:commentId w16cid:paraId="6078ADD7" w16cid:durableId="22473032"/>
  <w16cid:commentId w16cid:paraId="415CDCD5" w16cid:durableId="224731D4"/>
  <w16cid:commentId w16cid:paraId="7FE77D6A" w16cid:durableId="22474388"/>
  <w16cid:commentId w16cid:paraId="1997C780" w16cid:durableId="224743AB"/>
  <w16cid:commentId w16cid:paraId="7DFF78E1" w16cid:durableId="224518D3"/>
  <w16cid:commentId w16cid:paraId="55C1DF8A" w16cid:durableId="224732E5"/>
  <w16cid:commentId w16cid:paraId="1787B1E0" w16cid:durableId="224739E6"/>
  <w16cid:commentId w16cid:paraId="3B15EB36" w16cid:durableId="22472C06"/>
  <w16cid:commentId w16cid:paraId="4D1AA62F" w16cid:durableId="22473349"/>
  <w16cid:commentId w16cid:paraId="224D9451" w16cid:durableId="2247463C"/>
  <w16cid:commentId w16cid:paraId="60AAE982" w16cid:durableId="22474562"/>
  <w16cid:commentId w16cid:paraId="104E1CD2" w16cid:durableId="2247465E"/>
  <w16cid:commentId w16cid:paraId="509955DA" w16cid:durableId="2246289D"/>
  <w16cid:commentId w16cid:paraId="66717224" w16cid:durableId="22461CF0"/>
  <w16cid:commentId w16cid:paraId="1BAB0547" w16cid:durableId="22473B64"/>
  <w16cid:commentId w16cid:paraId="04FFD0EE" w16cid:durableId="22472E8B"/>
  <w16cid:commentId w16cid:paraId="74841F2A" w16cid:durableId="22473441"/>
  <w16cid:commentId w16cid:paraId="4119E180" w16cid:durableId="22473653"/>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890D7" w14:textId="77777777" w:rsidR="001F1FCF" w:rsidRDefault="001F1FCF">
      <w:pPr>
        <w:spacing w:line="240" w:lineRule="auto"/>
      </w:pPr>
      <w:r>
        <w:separator/>
      </w:r>
    </w:p>
  </w:endnote>
  <w:endnote w:type="continuationSeparator" w:id="0">
    <w:p w14:paraId="60FB3DE4" w14:textId="77777777" w:rsidR="001F1FCF" w:rsidRDefault="001F1F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61325B" w:rsidRPr="00CF0CC9" w:rsidRDefault="0061325B"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61325B" w:rsidRPr="00372FCD" w:rsidRDefault="0061325B"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x; doi: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7C5C9" w14:textId="77777777" w:rsidR="001F1FCF" w:rsidRDefault="001F1FCF">
      <w:pPr>
        <w:spacing w:line="240" w:lineRule="auto"/>
      </w:pPr>
      <w:r>
        <w:separator/>
      </w:r>
    </w:p>
  </w:footnote>
  <w:footnote w:type="continuationSeparator" w:id="0">
    <w:p w14:paraId="2E1B894F" w14:textId="77777777" w:rsidR="001F1FCF" w:rsidRDefault="001F1F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61325B" w:rsidRDefault="0061325B"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61325B" w:rsidRPr="00EE746E" w:rsidRDefault="0061325B"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61325B" w:rsidRDefault="0061325B"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61325B" w:rsidRDefault="0061325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007C7B" w:rsidRDefault="00007C7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44E0"/>
    <w:rsid w:val="000C66B5"/>
    <w:rsid w:val="000C6C7C"/>
    <w:rsid w:val="000C7A01"/>
    <w:rsid w:val="000D014A"/>
    <w:rsid w:val="000D0B5F"/>
    <w:rsid w:val="000D0C85"/>
    <w:rsid w:val="000D44FD"/>
    <w:rsid w:val="000E188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27547"/>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36E66"/>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165"/>
    <w:rsid w:val="00463457"/>
    <w:rsid w:val="00463544"/>
    <w:rsid w:val="004666EF"/>
    <w:rsid w:val="00473630"/>
    <w:rsid w:val="00477144"/>
    <w:rsid w:val="0048139C"/>
    <w:rsid w:val="00481D39"/>
    <w:rsid w:val="00483BF4"/>
    <w:rsid w:val="0048493D"/>
    <w:rsid w:val="004855B8"/>
    <w:rsid w:val="004901E3"/>
    <w:rsid w:val="00493100"/>
    <w:rsid w:val="00494D16"/>
    <w:rsid w:val="00497686"/>
    <w:rsid w:val="004A0E04"/>
    <w:rsid w:val="004A50EC"/>
    <w:rsid w:val="004A73D6"/>
    <w:rsid w:val="004B040A"/>
    <w:rsid w:val="004B3754"/>
    <w:rsid w:val="004B39DC"/>
    <w:rsid w:val="004B3B4A"/>
    <w:rsid w:val="004B4C67"/>
    <w:rsid w:val="004C2ADE"/>
    <w:rsid w:val="004C2FDD"/>
    <w:rsid w:val="004C324F"/>
    <w:rsid w:val="004C54FD"/>
    <w:rsid w:val="004D1F8F"/>
    <w:rsid w:val="004D2B5E"/>
    <w:rsid w:val="004D3568"/>
    <w:rsid w:val="004D62A4"/>
    <w:rsid w:val="004E0961"/>
    <w:rsid w:val="004E4555"/>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5764D"/>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0D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77057"/>
    <w:rsid w:val="00784B97"/>
    <w:rsid w:val="00784F31"/>
    <w:rsid w:val="007920B0"/>
    <w:rsid w:val="00793FEC"/>
    <w:rsid w:val="007955C3"/>
    <w:rsid w:val="007A10FA"/>
    <w:rsid w:val="007A571F"/>
    <w:rsid w:val="007A78EB"/>
    <w:rsid w:val="007B05C3"/>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CDC"/>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76471"/>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EC0"/>
    <w:rsid w:val="00CF0059"/>
    <w:rsid w:val="00CF50E7"/>
    <w:rsid w:val="00CF6620"/>
    <w:rsid w:val="00CF705A"/>
    <w:rsid w:val="00CF738F"/>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443D7"/>
    <w:rsid w:val="00D5078F"/>
    <w:rsid w:val="00D5196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6089"/>
    <w:rsid w:val="00FB7AF0"/>
    <w:rsid w:val="00FC05DF"/>
    <w:rsid w:val="00FC0BB0"/>
    <w:rsid w:val="00FC3879"/>
    <w:rsid w:val="00FC4288"/>
    <w:rsid w:val="00FC6D32"/>
    <w:rsid w:val="00FD1097"/>
    <w:rsid w:val="00FD4509"/>
    <w:rsid w:val="00FD61EE"/>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microsoft.com/office/2011/relationships/commentsExtended" Target="commentsExtended.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2.png"/><Relationship Id="rId28" Type="http://schemas.openxmlformats.org/officeDocument/2006/relationships/hyperlink" Target="https://jbloomlab.github.io/neutcurve/" TargetMode="External"/><Relationship Id="rId36" Type="http://schemas.microsoft.com/office/2011/relationships/people" Target="people.xml"/><Relationship Id="rId10" Type="http://schemas.openxmlformats.org/officeDocument/2006/relationships/hyperlink" Target="mailto:adingens@fredhutch.org" TargetMode="External"/><Relationship Id="rId19" Type="http://schemas.openxmlformats.org/officeDocument/2006/relationships/comments" Target="comments.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image" Target="media/image1.emf"/><Relationship Id="rId27" Type="http://schemas.openxmlformats.org/officeDocument/2006/relationships/image" Target="media/image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70.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1112</TotalTime>
  <Pages>15</Pages>
  <Words>57884</Words>
  <Characters>329942</Characters>
  <Application>Microsoft Office Word</Application>
  <DocSecurity>0</DocSecurity>
  <Lines>2749</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387052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728</cp:revision>
  <dcterms:created xsi:type="dcterms:W3CDTF">2020-04-14T15:56:00Z</dcterms:created>
  <dcterms:modified xsi:type="dcterms:W3CDTF">2020-04-20T04:54:00Z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