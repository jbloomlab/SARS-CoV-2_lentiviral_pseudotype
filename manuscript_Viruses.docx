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53ADD173" w:rsidR="00181401" w:rsidRPr="00325902" w:rsidRDefault="00D04714" w:rsidP="00181401">
      <w:pPr>
        <w:pStyle w:val="MDPI13authornames"/>
      </w:pPr>
      <w:commentRangeStart w:id="0"/>
      <w:commentRangeStart w:id="1"/>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Alex </w:t>
      </w:r>
      <w:r w:rsidR="001E1AEB">
        <w:t>B</w:t>
      </w:r>
      <w:r w:rsidR="00CB69EA">
        <w:t>.</w:t>
      </w:r>
      <w:r w:rsidR="001E1AEB">
        <w:t xml:space="preserve"> </w:t>
      </w:r>
      <w:proofErr w:type="spellStart"/>
      <w:r w:rsidR="00BB25ED">
        <w:t>Balazs</w:t>
      </w:r>
      <w:proofErr w:type="spellEnd"/>
      <w:r w:rsidR="00B63BE3">
        <w:t xml:space="preserve"> </w:t>
      </w:r>
      <w:r w:rsidR="00BA0F34">
        <w:rPr>
          <w:vertAlign w:val="superscript"/>
        </w:rPr>
        <w:t>5</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BA0F34">
        <w:rPr>
          <w:vertAlign w:val="superscript"/>
        </w:rPr>
        <w:t>6,</w:t>
      </w:r>
      <w:r w:rsidR="00181401" w:rsidRPr="00325902">
        <w:t>*</w:t>
      </w:r>
      <w:commentRangeEnd w:id="0"/>
      <w:proofErr w:type="gramEnd"/>
      <w:r w:rsidR="00891AB0">
        <w:rPr>
          <w:rStyle w:val="CommentReference"/>
          <w:rFonts w:ascii="Times New Roman" w:hAnsi="Times New Roman"/>
          <w:b w:val="0"/>
          <w:lang w:bidi="ar-SA"/>
        </w:rPr>
        <w:commentReference w:id="0"/>
      </w:r>
      <w:commentRangeEnd w:id="1"/>
      <w:r w:rsidR="00BA07A1">
        <w:rPr>
          <w:rStyle w:val="CommentReference"/>
          <w:rFonts w:ascii="Times New Roman" w:hAnsi="Times New Roman"/>
          <w:b w:val="0"/>
          <w:lang w:bidi="ar-SA"/>
        </w:rPr>
        <w:commentReference w:id="1"/>
      </w:r>
    </w:p>
    <w:p w14:paraId="136EA952" w14:textId="435C0379"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2" w:history="1">
        <w:r w:rsidR="00E37AF0" w:rsidRPr="001E76D8">
          <w:rPr>
            <w:rStyle w:val="Hyperlink"/>
          </w:rPr>
          <w:t>dusenk@uw.edu</w:t>
        </w:r>
      </w:hyperlink>
      <w:r w:rsidR="00E37AF0">
        <w:t xml:space="preserve"> (K.D.C</w:t>
      </w:r>
      <w:r w:rsidR="00280D5D">
        <w:t>.</w:t>
      </w:r>
      <w:r w:rsidR="00E37AF0">
        <w:t xml:space="preserve">), </w:t>
      </w:r>
      <w:hyperlink r:id="rId13" w:history="1">
        <w:r w:rsidR="009963CB" w:rsidRPr="001E76D8">
          <w:rPr>
            <w:rStyle w:val="Hyperlink"/>
          </w:rPr>
          <w:t>reguia@fredhutch.org</w:t>
        </w:r>
      </w:hyperlink>
      <w:r w:rsidR="009963CB">
        <w:t xml:space="preserve"> (R.E.), </w:t>
      </w:r>
      <w:hyperlink r:id="rId14" w:history="1">
        <w:r w:rsidR="00280D5D" w:rsidRPr="001E76D8">
          <w:rPr>
            <w:rStyle w:val="Hyperlink"/>
          </w:rPr>
          <w:t>adingens@fredhutch.org</w:t>
        </w:r>
      </w:hyperlink>
      <w:r w:rsidR="00280D5D">
        <w:t xml:space="preserve"> (A.S.D.), </w:t>
      </w:r>
      <w:hyperlink r:id="rId15" w:history="1">
        <w:r w:rsidR="00280D5D" w:rsidRPr="001E76D8">
          <w:rPr>
            <w:rStyle w:val="Hyperlink"/>
          </w:rPr>
          <w:t>kmalone2@fredhutch.org</w:t>
        </w:r>
      </w:hyperlink>
      <w:r w:rsidR="00280D5D">
        <w:t xml:space="preserve"> (K.M.), </w:t>
      </w:r>
      <w:hyperlink r:id="rId16"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70E832F6" w:rsidR="00BA0F34" w:rsidRDefault="00071349" w:rsidP="00BA0F34">
      <w:pPr>
        <w:pStyle w:val="MDPI16affiliation"/>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p>
    <w:p w14:paraId="110106DD" w14:textId="0F3536F1" w:rsidR="00FA3E6D" w:rsidRDefault="00BA0F34" w:rsidP="00FA3E6D">
      <w:pPr>
        <w:pStyle w:val="MDPI16affiliation"/>
        <w:rPr>
          <w:szCs w:val="20"/>
        </w:rPr>
      </w:pPr>
      <w:r>
        <w:rPr>
          <w:szCs w:val="20"/>
          <w:vertAlign w:val="superscript"/>
        </w:rPr>
        <w:t>5</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2EC3282B" w:rsidR="00BA0F34" w:rsidRPr="00BA0F34" w:rsidRDefault="00BA0F34" w:rsidP="00FA3E6D">
      <w:pPr>
        <w:pStyle w:val="MDPI16affiliation"/>
        <w:rPr>
          <w:szCs w:val="20"/>
        </w:rPr>
      </w:pPr>
      <w:proofErr w:type="gramStart"/>
      <w:r>
        <w:rPr>
          <w:szCs w:val="20"/>
          <w:vertAlign w:val="superscript"/>
        </w:rPr>
        <w:t>6</w:t>
      </w:r>
      <w:r>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399B12"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w:t>
      </w:r>
      <w:r w:rsidR="003747EA">
        <w:t xml:space="preserve"> that may help protect against re-infection or disease</w:t>
      </w:r>
      <w:r w:rsidR="00B22624">
        <w:t>.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 to SARS-CoV-2</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072E05">
        <w:t xml:space="preserve"> and use them to infect 293T cells expressing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virions can be us</w:t>
      </w:r>
      <w:r w:rsidR="00923803">
        <w:t>e</w:t>
      </w:r>
      <w:r w:rsidR="00F41033">
        <w:t>d to measure</w:t>
      </w:r>
      <w:r w:rsidR="000E592B">
        <w:t xml:space="preserve"> the neutralizing activity of human sera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2B59DAE1"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9EE3DCE" w:rsidR="00181401" w:rsidRDefault="00804145" w:rsidP="00D2075C">
      <w:pPr>
        <w:pStyle w:val="MDPI31text"/>
        <w:ind w:firstLine="0"/>
      </w:pPr>
      <w:bookmarkStart w:id="2" w:name="OLE_LINK1"/>
      <w:bookmarkStart w:id="3"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the</w:t>
      </w:r>
      <w:r w:rsidR="00E55A0B">
        <w:t xml:space="preserve"> virus</w:t>
      </w:r>
      <w:r w:rsidR="00212C49">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5B614E9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lastRenderedPageBreak/>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to </w:t>
      </w:r>
      <w:r w:rsidR="00562C98">
        <w:t>quantify</w:t>
      </w:r>
      <w:r w:rsidR="00CE5EC0">
        <w:t xml:space="preserve"> neutralizing activity</w:t>
      </w:r>
      <w:r w:rsidR="00562C98">
        <w:t xml:space="preserve"> 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the neutralizing activity in the sera of infected patients</w:t>
      </w:r>
      <w:r w:rsidR="00DE57BF">
        <w:t xml:space="preserve"> or to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high-containment facilities</w:t>
      </w:r>
      <w:r w:rsidR="00F3427B">
        <w:t>.</w:t>
      </w:r>
    </w:p>
    <w:p w14:paraId="262CC4C3" w14:textId="6649DCA3"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AD3F6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w:t>
      </w:r>
      <w:proofErr w:type="spellStart"/>
      <w:r w:rsidR="00FE383D">
        <w:t>pseudotyped</w:t>
      </w:r>
      <w:proofErr w:type="spellEnd"/>
      <w:r w:rsidR="00FE383D">
        <w:t>”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9537A4" w:rsidRPr="00074457">
        <w:rPr>
          <w:color w:val="FF0000"/>
        </w:rPr>
        <w:t>CITE</w:t>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862C22" w:rsidRPr="00074457">
        <w:rPr>
          <w:color w:val="FF0000"/>
        </w:rPr>
        <w:t>CITE</w:t>
      </w:r>
      <w:r w:rsidR="00862C22">
        <w:t>], MLV-based retroviral virions [</w:t>
      </w:r>
      <w:r w:rsidR="00862C22" w:rsidRPr="00074457">
        <w:rPr>
          <w:color w:val="FF0000"/>
        </w:rPr>
        <w:t>CITE</w:t>
      </w:r>
      <w:r w:rsidR="00862C22">
        <w:t xml:space="preserve">], and VSV </w:t>
      </w:r>
      <w:r w:rsidR="008F2632">
        <w:fldChar w:fldCharType="begin" w:fldLock="1"/>
      </w:r>
      <w:r w:rsidR="00AD3F6A">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[25]","plainTextFormattedCitation":"[25]","previouslyFormattedCitation":"[24]"},"properties":{"noteIndex":0},"schema":"https://github.com/citation-style-language/schema/raw/master/csl-citation.json"}</w:instrText>
      </w:r>
      <w:r w:rsidR="008F2632">
        <w:fldChar w:fldCharType="separate"/>
      </w:r>
      <w:r w:rsidR="00AD3F6A" w:rsidRPr="00AD3F6A">
        <w:rPr>
          <w:noProof/>
        </w:rPr>
        <w:t>[25]</w:t>
      </w:r>
      <w:r w:rsidR="008F2632">
        <w:fldChar w:fldCharType="end"/>
      </w:r>
      <w:r w:rsidR="00862C22">
        <w:t>.</w:t>
      </w:r>
      <w:r w:rsidR="009537A4">
        <w:t xml:space="preserve"> </w:t>
      </w:r>
      <w:r w:rsidR="008250B5">
        <w:t xml:space="preserve">In the limited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E7AFD">
        <w:fldChar w:fldCharType="begin" w:fldLock="1"/>
      </w:r>
      <w:r w:rsidR="007B3CC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mendeley":{"formattedCitation":"[2]","plainTextFormattedCitation":"[2]","previouslyFormattedCitation":"[2]"},"properties":{"noteIndex":0},"schema":"https://github.com/citation-style-language/schema/raw/master/csl-citation.json"}</w:instrText>
      </w:r>
      <w:r w:rsidR="005E7AFD">
        <w:fldChar w:fldCharType="separate"/>
      </w:r>
      <w:r w:rsidR="005E7AFD" w:rsidRPr="005E7AFD">
        <w:rPr>
          <w:noProof/>
        </w:rPr>
        <w:t>[2]</w:t>
      </w:r>
      <w:r w:rsidR="005E7AFD">
        <w:fldChar w:fldCharType="end"/>
      </w:r>
      <w:r w:rsidR="007B3CCA">
        <w:fldChar w:fldCharType="begin" w:fldLock="1"/>
      </w:r>
      <w:r w:rsidR="00C41A99">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mendeley":{"formattedCitation":"[12]","plainTextFormattedCitation":"[12]","previouslyFormattedCitation":"[12]"},"properties":{"noteIndex":0},"schema":"https://github.com/citation-style-language/schema/raw/master/csl-citation.json"}</w:instrText>
      </w:r>
      <w:r w:rsidR="007B3CCA">
        <w:fldChar w:fldCharType="separate"/>
      </w:r>
      <w:r w:rsidR="007B3CCA" w:rsidRPr="007B3CCA">
        <w:rPr>
          <w:noProof/>
        </w:rPr>
        <w:t>[12]</w:t>
      </w:r>
      <w:r w:rsidR="007B3CCA">
        <w:fldChar w:fldCharType="end"/>
      </w:r>
      <w:r w:rsidR="00C41A99">
        <w:fldChar w:fldCharType="begin" w:fldLock="1"/>
      </w:r>
      <w:r w:rsidR="008F2632">
        <w:instrText>ADDIN CSL_CITATION {"citationItems":[{"id":"ITEM-1","itemData":{"author":[{"dropping-particle":"","family":"Chen, X; Li, R; Pan, Z; Qian, C; Yang, Y; You, R; Zhao, J; Liu, P; Gao, L; Li, Z; Huang, Q, Xu, L; Tang, J; Tian, Q; Yao, W; Hu, L; Yan, X; Zhou, Z; Wu, Y; Deng, K; Zhang, Z; Qian, Z, Chen, Y; Ye","given":"L","non-dropping-particle":"","parse-names":false,"suffix":""}],"container-title":"medRxiv","id":"ITEM-1","issued":{"date-parts":[["2020"]]},"title":"Human monoclonal antibodies block the binding of SARS-CoV-2 Spike protein to angiotensin converting enzyme 2","type":"article-journal"},"uris":["http://www.mendeley.com/documents/?uuid=d3723b5b-3ab9-48f5-8122-14e3351efdee"]}],"mendeley":{"formattedCitation":"[23]","plainTextFormattedCitation":"[23]","previouslyFormattedCitation":"[23]"},"properties":{"noteIndex":0},"schema":"https://github.com/citation-style-language/schema/raw/master/csl-citation.json"}</w:instrText>
      </w:r>
      <w:r w:rsidR="00C41A99">
        <w:fldChar w:fldCharType="separate"/>
      </w:r>
      <w:r w:rsidR="00C41A99" w:rsidRPr="00C41A99">
        <w:rPr>
          <w:noProof/>
        </w:rPr>
        <w:t>[23]</w:t>
      </w:r>
      <w:r w:rsidR="00C41A99">
        <w:fldChar w:fldCharType="end"/>
      </w:r>
      <w:r w:rsidR="008F2632">
        <w:fldChar w:fldCharType="begin" w:fldLock="1"/>
      </w:r>
      <w:r w:rsidR="00AD3F6A">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[25]","plainTextFormattedCitation":"[25]","previouslyFormattedCitation":"[24]"},"properties":{"noteIndex":0},"schema":"https://github.com/citation-style-language/schema/raw/master/csl-citation.json"}</w:instrText>
      </w:r>
      <w:r w:rsidR="008F2632">
        <w:fldChar w:fldCharType="separate"/>
      </w:r>
      <w:r w:rsidR="00AD3F6A" w:rsidRPr="00AD3F6A">
        <w:rPr>
          <w:noProof/>
        </w:rPr>
        <w:t>[25]</w:t>
      </w:r>
      <w:r w:rsidR="008F2632">
        <w:fldChar w:fldCharType="end"/>
      </w:r>
      <w:r w:rsidR="00092982">
        <w:t xml:space="preserve">. </w:t>
      </w:r>
      <w:r w:rsidR="00F3194F">
        <w:t>However, the papers describing th</w:t>
      </w:r>
      <w:r w:rsidR="007C64C8">
        <w:t xml:space="preserve">ese </w:t>
      </w:r>
      <w:proofErr w:type="spellStart"/>
      <w:r w:rsidR="007C64C8">
        <w:t>pseudotyping</w:t>
      </w:r>
      <w:proofErr w:type="spellEnd"/>
      <w:r w:rsidR="007C64C8">
        <w:t xml:space="preserve"> assays </w:t>
      </w:r>
      <w:r w:rsidR="00F3194F">
        <w:t>have generally focused on other biological questions, and only provided</w:t>
      </w:r>
      <w:r w:rsidR="00FC0BB0">
        <w:t xml:space="preserve"> brief descriptions of the assay</w:t>
      </w:r>
      <w:r w:rsidR="00D5078F">
        <w:t xml:space="preserve">s, which in many cases rely on reagents not yet </w:t>
      </w:r>
      <w:r w:rsidR="00BB0C20">
        <w:t>widely</w:t>
      </w:r>
      <w:r w:rsidR="00D5078F">
        <w:t xml:space="preserve"> available to the scientific community.</w:t>
      </w:r>
    </w:p>
    <w:p w14:paraId="285F9846" w14:textId="34684FC1"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w:t>
      </w:r>
      <w:proofErr w:type="spellStart"/>
      <w:r w:rsidR="00C50A66">
        <w:t>pseudotyped</w:t>
      </w:r>
      <w:proofErr w:type="spellEnd"/>
      <w:r w:rsidR="00C50A66">
        <w:t xml:space="preserve"> virions can be used to conveniently measure Spike-mediated cell entry </w:t>
      </w:r>
      <w:r w:rsidR="00034B84">
        <w:t>via</w:t>
      </w:r>
      <w:r w:rsidR="00183322">
        <w:t xml:space="preserve"> fluorescent or luciferase reporters, and how they can be used to quantify the neutralizing activity of human sera. Finally, we </w:t>
      </w:r>
      <w:r w:rsidR="009D4CBB">
        <w:t>describe all the necessary experimental reagents in detail</w:t>
      </w:r>
      <w:r w:rsidR="00032B6A">
        <w:t>,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2"/>
    <w:bookmarkEnd w:id="3"/>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48BE8D2" w:rsidR="00181401" w:rsidRPr="003A4CE1" w:rsidRDefault="00B146C1" w:rsidP="003E4834">
      <w:pPr>
        <w:pStyle w:val="MDPI33textspaceafter"/>
        <w:ind w:firstLine="0"/>
      </w:pPr>
      <w:r>
        <w:t>Our</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t xml:space="preserve">a plasmid expressing Spike, and plasmids expressing the other </w:t>
      </w:r>
      <w:r w:rsidR="004901E3">
        <w:t>lentiviral</w:t>
      </w:r>
      <w:r>
        <w:t xml:space="preserve"> proteins necessary to assemble virions.</w:t>
      </w:r>
      <w:r w:rsidR="00427673">
        <w:t xml:space="preserve"> The transfected cells then produce Spike-</w:t>
      </w:r>
      <w:proofErr w:type="spellStart"/>
      <w:r w:rsidR="00427673">
        <w:t>pseudotyped</w:t>
      </w:r>
      <w:proofErr w:type="spellEnd"/>
      <w:r w:rsidR="00427673">
        <w:t xml:space="preserve"> lentiviral virions</w:t>
      </w:r>
      <w:r w:rsidR="00372CF1">
        <w:t xml:space="preserve"> that can</w:t>
      </w:r>
      <w:r w:rsidR="00BA07A1">
        <w:t xml:space="preserve"> be</w:t>
      </w:r>
      <w:r w:rsidR="00BA07A1">
        <w:t xml:space="preserve"> used to </w:t>
      </w:r>
      <w:r w:rsidR="00372CF1">
        <w:t>infect permissive cells that express Spike’s receptor protein, ACE2</w:t>
      </w:r>
      <w:r w:rsidR="00404C53">
        <w:t xml:space="preserve"> </w:t>
      </w:r>
      <w:r w:rsidR="00404C53" w:rsidRPr="00404C53">
        <w:t>[</w:t>
      </w:r>
      <w:r w:rsidR="00404C53" w:rsidRPr="00404C53">
        <w:rPr>
          <w:color w:val="FF0000"/>
        </w:rPr>
        <w:t>CITE</w:t>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500946F9"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Spike protein sequence </w:t>
      </w:r>
      <w:r w:rsidR="003F4DF2">
        <w:lastRenderedPageBreak/>
        <w:t>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158F5EFC" w:rsidR="00372CF1" w:rsidRDefault="004901E3" w:rsidP="00DB5E7E">
      <w:pPr>
        <w:pStyle w:val="MDPI22heading2"/>
        <w:spacing w:before="0" w:after="0"/>
        <w:ind w:firstLine="420"/>
        <w:rPr>
          <w:i w:val="0"/>
          <w:iCs/>
        </w:rPr>
      </w:pPr>
      <w:r>
        <w:rPr>
          <w:i w:val="0"/>
          <w:iCs/>
        </w:rPr>
        <w:t>We used a lentiviral system</w:t>
      </w:r>
      <w:r w:rsidR="008E0979">
        <w:rPr>
          <w:i w:val="0"/>
          <w:iCs/>
        </w:rPr>
        <w:t xml:space="preserve"> based on HIV</w:t>
      </w:r>
      <w:r w:rsidR="00D17B34">
        <w:rPr>
          <w:i w:val="0"/>
          <w:iCs/>
        </w:rPr>
        <w:t xml:space="preserve"> strain </w:t>
      </w:r>
      <w:r w:rsidR="00D17B34" w:rsidRPr="00D17B34">
        <w:rPr>
          <w:i w:val="0"/>
          <w:iCs/>
          <w:color w:val="FF0000"/>
        </w:rPr>
        <w:t>X</w:t>
      </w:r>
      <w:r w:rsidR="00ED2111">
        <w:rPr>
          <w:i w:val="0"/>
          <w:iCs/>
        </w:rPr>
        <w:t xml:space="preserve"> 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xml:space="preserve">, anecdotally </w:t>
      </w:r>
      <w:r w:rsidR="00E7580F">
        <w:rPr>
          <w:i w:val="0"/>
          <w:iCs/>
        </w:rPr>
        <w:t>this 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6484E4E6"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90647C" w:rsidRPr="0090647C">
        <w:rPr>
          <w:i w:val="0"/>
          <w:iCs/>
          <w:color w:val="FF0000"/>
        </w:rPr>
        <w:t>CITE</w:t>
      </w:r>
      <w:r w:rsidR="0090647C" w:rsidRPr="0090647C">
        <w:rPr>
          <w:i w:val="0"/>
          <w:iCs/>
        </w:rPr>
        <w:t>]</w:t>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0C3EB4" w:rsidRPr="0090647C">
        <w:rPr>
          <w:i w:val="0"/>
          <w:iCs/>
          <w:color w:val="FF0000"/>
        </w:rPr>
        <w:t>CITE</w:t>
      </w:r>
      <w:r w:rsidR="000C3EB4" w:rsidRPr="0090647C">
        <w:rPr>
          <w:i w:val="0"/>
          <w:iCs/>
        </w:rPr>
        <w:t>]</w:t>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replacing </w:t>
      </w:r>
      <w:r w:rsidR="009C2FD3">
        <w:rPr>
          <w:i w:val="0"/>
          <w:iCs/>
        </w:rPr>
        <w:t>Spike’s</w:t>
      </w:r>
      <w:r w:rsidR="00561A37">
        <w:rPr>
          <w:i w:val="0"/>
          <w:iCs/>
        </w:rPr>
        <w:t xml:space="preserve"> cytoplasmic tail with th</w:t>
      </w:r>
      <w:r w:rsidR="009C2FD3">
        <w:rPr>
          <w:i w:val="0"/>
          <w:iCs/>
        </w:rPr>
        <w:t xml:space="preserve">at </w:t>
      </w:r>
      <w:r w:rsidR="00561A37">
        <w:rPr>
          <w:i w:val="0"/>
          <w:iCs/>
        </w:rPr>
        <w:t>from other viruses</w:t>
      </w:r>
      <w:r w:rsidR="00AA1294">
        <w:rPr>
          <w:i w:val="0"/>
          <w:iCs/>
        </w:rPr>
        <w:t xml:space="preserve"> was shown to improve pseudotyping efficiency [</w:t>
      </w:r>
      <w:r w:rsidR="00AA1294" w:rsidRPr="0090647C">
        <w:rPr>
          <w:i w:val="0"/>
          <w:iCs/>
          <w:color w:val="FF0000"/>
        </w:rPr>
        <w:t>CITE</w:t>
      </w:r>
      <w:r w:rsidR="00AA1294" w:rsidRPr="0090647C">
        <w:rPr>
          <w:i w:val="0"/>
          <w:iCs/>
        </w:rPr>
        <w:t>]</w:t>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in the BEI Resources repository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0E7F7A5"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(ATCC </w:t>
      </w:r>
      <w:r w:rsidR="00126A6E">
        <w:rPr>
          <w:i w:val="0"/>
          <w:iCs/>
        </w:rPr>
        <w:t>CRL-3216)</w:t>
      </w:r>
      <w:r w:rsidR="005D44F7">
        <w:rPr>
          <w:i w:val="0"/>
          <w:iCs/>
        </w:rPr>
        <w:t xml:space="preserve"> were</w:t>
      </w:r>
      <w:r w:rsidR="00126A6E">
        <w:rPr>
          <w:i w:val="0"/>
          <w:iCs/>
        </w:rPr>
        <w:t xml:space="preserve"> transduced with a lentiviral vector expressing</w:t>
      </w:r>
      <w:r w:rsidR="00DC3931">
        <w:rPr>
          <w:i w:val="0"/>
          <w:iCs/>
        </w:rPr>
        <w:t xml:space="preserve"> </w:t>
      </w:r>
      <w:r w:rsidR="00C91DF0">
        <w:rPr>
          <w:i w:val="0"/>
          <w:iCs/>
        </w:rPr>
        <w:t xml:space="preserve">human ACE2 under a EF1a promoter (the </w:t>
      </w:r>
      <w:r w:rsidR="00592678">
        <w:rPr>
          <w:i w:val="0"/>
          <w:iCs/>
        </w:rPr>
        <w:t xml:space="preserve">plasmid sequence is in </w:t>
      </w:r>
      <w:r w:rsidR="00592678">
        <w:rPr>
          <w:b/>
          <w:bCs/>
          <w:i w:val="0"/>
          <w:iCs/>
        </w:rPr>
        <w:t>File S1</w:t>
      </w:r>
      <w:r w:rsidR="00592678">
        <w:rPr>
          <w:i w:val="0"/>
          <w:iCs/>
        </w:rPr>
        <w:t xml:space="preserve">, and the lentiviral backbone is available in the BEI Resources repository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in the BEI Resources repository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13"/>
        <w:gridCol w:w="231"/>
      </w:tblGrid>
      <w:tr w:rsidR="00D85AA0" w:rsidRPr="00325902" w14:paraId="6E533FBE" w14:textId="77777777" w:rsidTr="00DA08EF">
        <w:trPr>
          <w:trHeight w:val="2894"/>
        </w:trPr>
        <w:tc>
          <w:tcPr>
            <w:tcW w:w="9013" w:type="dxa"/>
            <w:shd w:val="clear" w:color="auto" w:fill="auto"/>
          </w:tcPr>
          <w:p w14:paraId="0805077E" w14:textId="563A85C3" w:rsidR="00D85AA0" w:rsidRPr="00325902" w:rsidRDefault="006D0116" w:rsidP="00DA08EF">
            <w:pPr>
              <w:pStyle w:val="MDPI52figure"/>
              <w:adjustRightInd w:val="0"/>
              <w:snapToGrid w:val="0"/>
              <w:rPr>
                <w:sz w:val="20"/>
              </w:rPr>
            </w:pPr>
            <w:r>
              <w:rPr>
                <w:noProof/>
                <w:snapToGrid/>
                <w:sz w:val="20"/>
              </w:rPr>
              <mc:AlternateContent>
                <mc:Choice Requires="wpg">
                  <w:drawing>
                    <wp:inline distT="0" distB="0" distL="0" distR="0" wp14:anchorId="1E2A72E4" wp14:editId="19A99CC6">
                      <wp:extent cx="2827867" cy="1752600"/>
                      <wp:effectExtent l="0" t="0" r="4445" b="0"/>
                      <wp:docPr id="14" name="Group 14"/>
                      <wp:cNvGraphicFramePr/>
                      <a:graphic xmlns:a="http://schemas.openxmlformats.org/drawingml/2006/main">
                        <a:graphicData uri="http://schemas.microsoft.com/office/word/2010/wordprocessingGroup">
                          <wpg:wgp>
                            <wpg:cNvGrpSpPr/>
                            <wpg:grpSpPr>
                              <a:xfrm>
                                <a:off x="0" y="0"/>
                                <a:ext cx="2827867" cy="1752600"/>
                                <a:chOff x="0" y="0"/>
                                <a:chExt cx="5615940" cy="4162466"/>
                              </a:xfrm>
                            </wpg:grpSpPr>
                            <pic:pic xmlns:pic="http://schemas.openxmlformats.org/drawingml/2006/picture">
                              <pic:nvPicPr>
                                <pic:cNvPr id="12" name="Picture 12" descr="للصائمين أصحاب المزاج العكر: إرسموا بيتزا – البحار"/>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615940" cy="3855720"/>
                                </a:xfrm>
                                <a:prstGeom prst="rect">
                                  <a:avLst/>
                                </a:prstGeom>
                              </pic:spPr>
                            </pic:pic>
                            <wps:wsp>
                              <wps:cNvPr id="13" name="Text Box 13"/>
                              <wps:cNvSpPr txBox="1"/>
                              <wps:spPr>
                                <a:xfrm>
                                  <a:off x="0" y="3855126"/>
                                  <a:ext cx="5615940" cy="307340"/>
                                </a:xfrm>
                                <a:prstGeom prst="rect">
                                  <a:avLst/>
                                </a:prstGeom>
                                <a:solidFill>
                                  <a:prstClr val="white"/>
                                </a:solidFill>
                                <a:ln>
                                  <a:noFill/>
                                </a:ln>
                              </wps:spPr>
                              <wps:txbx>
                                <w:txbxContent>
                                  <w:p w14:paraId="4F6E9960" w14:textId="2E008B98" w:rsidR="006D0116" w:rsidRPr="006D0116" w:rsidRDefault="00672CA6" w:rsidP="006D0116">
                                    <w:pPr>
                                      <w:rPr>
                                        <w:sz w:val="18"/>
                                        <w:szCs w:val="18"/>
                                      </w:rPr>
                                    </w:pPr>
                                    <w:hyperlink r:id="rId22" w:history="1">
                                      <w:r w:rsidR="006D0116" w:rsidRPr="006D0116">
                                        <w:rPr>
                                          <w:rStyle w:val="Hyperlink"/>
                                          <w:sz w:val="18"/>
                                          <w:szCs w:val="18"/>
                                        </w:rPr>
                                        <w:t>This Photo</w:t>
                                      </w:r>
                                    </w:hyperlink>
                                    <w:r w:rsidR="006D0116" w:rsidRPr="006D0116">
                                      <w:rPr>
                                        <w:sz w:val="18"/>
                                        <w:szCs w:val="18"/>
                                      </w:rPr>
                                      <w:t xml:space="preserve"> by Unknown Author is licensed under </w:t>
                                    </w:r>
                                    <w:hyperlink r:id="rId23" w:history="1">
                                      <w:r w:rsidR="006D0116" w:rsidRPr="006D0116">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2A72E4" id="Group 14" o:spid="_x0000_s1026" style="width:222.65pt;height:138pt;mso-position-horizontal-relative:char;mso-position-vertical-relative:line" coordsize="56159,416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للصائمين أصحاب المزاج العكر: إرسموا بيتزا – البحار" style="position:absolute;width:56159;height:38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">
                        <v:imagedata r:id="rId24" o:title=" إرسموا بيتزا – البحار"/>
                      </v:shape>
                      <v:shapetype id="_x0000_t202" coordsize="21600,21600" o:spt="202" path="m,l,21600r21600,l21600,xe">
                        <v:stroke joinstyle="miter"/>
                        <v:path gradientshapeok="t" o:connecttype="rect"/>
                      </v:shapetype>
                      <v:shape id="Text Box 13" o:spid="_x0000_s1028" type="#_x0000_t202" style="position:absolute;top:38551;width:5615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" stroked="f">
                        <v:textbox>
                          <w:txbxContent>
                            <w:p w14:paraId="4F6E9960" w14:textId="2E008B98" w:rsidR="006D0116" w:rsidRPr="006D0116" w:rsidRDefault="006D0116" w:rsidP="006D0116">
                              <w:pPr>
                                <w:rPr>
                                  <w:sz w:val="18"/>
                                  <w:szCs w:val="18"/>
                                </w:rPr>
                              </w:pPr>
                              <w:hyperlink r:id="rId25" w:history="1">
                                <w:r w:rsidRPr="006D0116">
                                  <w:rPr>
                                    <w:rStyle w:val="Hyperlink"/>
                                    <w:sz w:val="18"/>
                                    <w:szCs w:val="18"/>
                                  </w:rPr>
                                  <w:t>This Photo</w:t>
                                </w:r>
                              </w:hyperlink>
                              <w:r w:rsidRPr="006D0116">
                                <w:rPr>
                                  <w:sz w:val="18"/>
                                  <w:szCs w:val="18"/>
                                </w:rPr>
                                <w:t xml:space="preserve"> by Unknown Author is licensed under </w:t>
                              </w:r>
                              <w:hyperlink r:id="rId26" w:history="1">
                                <w:r w:rsidRPr="006D0116">
                                  <w:rPr>
                                    <w:rStyle w:val="Hyperlink"/>
                                    <w:sz w:val="18"/>
                                    <w:szCs w:val="18"/>
                                  </w:rPr>
                                  <w:t>CC BY-NC-ND</w:t>
                                </w:r>
                              </w:hyperlink>
                            </w:p>
                          </w:txbxContent>
                        </v:textbox>
                      </v:shape>
                      <w10:anchorlock/>
                    </v:group>
                  </w:pict>
                </mc:Fallback>
              </mc:AlternateContent>
            </w:r>
          </w:p>
        </w:tc>
        <w:tc>
          <w:tcPr>
            <w:tcW w:w="231" w:type="dxa"/>
            <w:shd w:val="clear" w:color="auto" w:fill="auto"/>
          </w:tcPr>
          <w:p w14:paraId="43FD14DC" w14:textId="77777777" w:rsidR="00D85AA0" w:rsidRPr="00325902" w:rsidRDefault="00D85AA0" w:rsidP="00DA08EF">
            <w:pPr>
              <w:pStyle w:val="MDPI52figure"/>
              <w:adjustRightInd w:val="0"/>
              <w:snapToGrid w:val="0"/>
            </w:pPr>
          </w:p>
          <w:p w14:paraId="5F161C94" w14:textId="77777777" w:rsidR="00D85AA0" w:rsidRPr="00325902" w:rsidRDefault="00D85AA0" w:rsidP="00DA08EF">
            <w:pPr>
              <w:pStyle w:val="MDPI52figure"/>
              <w:adjustRightInd w:val="0"/>
              <w:snapToGrid w:val="0"/>
              <w:rPr>
                <w:sz w:val="20"/>
              </w:rPr>
            </w:pPr>
          </w:p>
        </w:tc>
      </w:tr>
    </w:tbl>
    <w:p w14:paraId="0AC13E09" w14:textId="55F32497"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The Spike-</w:t>
      </w:r>
      <w:proofErr w:type="spellStart"/>
      <w:r w:rsidR="005918D0">
        <w:t>pseudotyped</w:t>
      </w:r>
      <w:proofErr w:type="spellEnd"/>
      <w:r w:rsidR="005918D0">
        <w:t xml:space="preserve"> lentiviral virions infect 293T-ACE2 cells. (</w:t>
      </w:r>
      <w:r w:rsidR="005918D0">
        <w:rPr>
          <w:b/>
          <w:bCs/>
        </w:rPr>
        <w:t>A</w:t>
      </w:r>
      <w:r w:rsidR="005918D0">
        <w:t xml:space="preserve">) </w:t>
      </w:r>
      <w:r w:rsidR="007C4997">
        <w:t>The flow cytometry</w:t>
      </w:r>
      <w:r w:rsidR="00455F86">
        <w:t xml:space="preserve"> plot showing expression of ACE2 by the 293T-ACE2 cells as quantified by staining with antibody </w:t>
      </w:r>
      <w:r w:rsidR="00455F86" w:rsidRPr="00455F86">
        <w:rPr>
          <w:color w:val="FF0000"/>
        </w:rPr>
        <w:t>X</w:t>
      </w:r>
      <w:r w:rsidR="00455F86">
        <w:t xml:space="preserve">. </w:t>
      </w:r>
      <w:r w:rsidR="00455F86">
        <w:lastRenderedPageBreak/>
        <w:t>(</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w:t>
      </w:r>
      <w:proofErr w:type="spellStart"/>
      <w:r w:rsidR="005D44F7">
        <w:t>pseudotyped</w:t>
      </w:r>
      <w:proofErr w:type="spellEnd"/>
      <w:ins w:id="4" w:author="Kate D Crawford" w:date="2020-04-15T13:57:00Z">
        <w:r w:rsidR="00C951F6">
          <w:t xml:space="preserve"> or VSV G-</w:t>
        </w:r>
        <w:proofErr w:type="spellStart"/>
        <w:r w:rsidR="00C951F6">
          <w:t>pseudotyped</w:t>
        </w:r>
      </w:ins>
      <w:proofErr w:type="spellEnd"/>
      <w:r w:rsidR="005D44F7">
        <w:t xml:space="preserve"> lentivirus expressing </w:t>
      </w:r>
      <w:proofErr w:type="spellStart"/>
      <w:r w:rsidR="005D44F7">
        <w:t>ZsGreen</w:t>
      </w:r>
      <w:proofErr w:type="spellEnd"/>
      <w:r w:rsidR="005D44F7">
        <w:t xml:space="preserve">. The </w:t>
      </w:r>
      <w:r w:rsidR="00C951F6">
        <w:t>Spike-</w:t>
      </w:r>
      <w:proofErr w:type="spellStart"/>
      <w:r w:rsidR="00C951F6">
        <w:t>pseudotyped</w:t>
      </w:r>
      <w:proofErr w:type="spellEnd"/>
      <w:r w:rsidR="00C951F6">
        <w:t xml:space="preserve"> </w:t>
      </w:r>
      <w:r w:rsidR="005D44F7">
        <w:t>virus efficiently infects the 293T-ACE2 but not the 293T cells</w:t>
      </w:r>
      <w:r w:rsidR="00C951F6">
        <w:t>, whereas the VSV G-</w:t>
      </w:r>
      <w:proofErr w:type="spellStart"/>
      <w:r w:rsidR="00C951F6">
        <w:t>pseudotyped</w:t>
      </w:r>
      <w:proofErr w:type="spellEnd"/>
      <w:r w:rsidR="00C951F6">
        <w:t xml:space="preserve"> virus efficiently infects both cell lines. Cells were infected with 10-fold less </w:t>
      </w:r>
      <w:r w:rsidR="003909FC">
        <w:t xml:space="preserve">volume of </w:t>
      </w:r>
      <w:r w:rsidR="00C951F6">
        <w:t>VSV G-</w:t>
      </w:r>
      <w:proofErr w:type="spellStart"/>
      <w:r w:rsidR="00C951F6">
        <w:t>pseudotyped</w:t>
      </w:r>
      <w:proofErr w:type="spellEnd"/>
      <w:r w:rsidR="00C951F6">
        <w:t xml:space="preserve"> lentivirus than Spike-</w:t>
      </w:r>
      <w:proofErr w:type="spellStart"/>
      <w:r w:rsidR="00C951F6">
        <w:t>pseudotyped</w:t>
      </w:r>
      <w:proofErr w:type="spellEnd"/>
      <w:r w:rsidR="00C951F6">
        <w:t xml:space="preserve"> lentivirus.</w:t>
      </w:r>
    </w:p>
    <w:p w14:paraId="52BECDDF" w14:textId="1ED3E236"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 </w:t>
      </w:r>
      <w:r w:rsidR="00C951F6">
        <w:rPr>
          <w:i w:val="0"/>
          <w:iCs/>
        </w:rPr>
        <w:t>infects both cell lines equivalently (</w:t>
      </w:r>
      <w:r w:rsidR="00C951F6">
        <w:rPr>
          <w:b/>
          <w:bCs/>
          <w:i w:val="0"/>
          <w:iCs/>
        </w:rPr>
        <w:t>Fig.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C2D602C"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the highly efficient VSV-G protein and a negative control in which we did not provide a viral entry protein in the transfected producing cells.</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Figure 1A</w:t>
      </w:r>
      <w:r w:rsidR="005A0404">
        <w:rPr>
          <w:i w:val="0"/>
          <w:iCs/>
        </w:rPr>
        <w:t xml:space="preserve">, all three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VSV-G</w:t>
      </w:r>
      <w:r w:rsidR="00E7412A">
        <w:rPr>
          <w:i w:val="0"/>
          <w:iCs/>
        </w:rPr>
        <w:t xml:space="preserve">, but we still considered them to be encouragingly high given that lentiviral virions can be further concentrated by </w:t>
      </w:r>
      <w:r w:rsidR="00E96875">
        <w:rPr>
          <w:i w:val="0"/>
          <w:iCs/>
        </w:rPr>
        <w:t>a variety of methods [</w:t>
      </w:r>
      <w:r w:rsidR="00E96875" w:rsidRPr="0090647C">
        <w:rPr>
          <w:i w:val="0"/>
          <w:iCs/>
          <w:color w:val="FF0000"/>
        </w:rPr>
        <w:t>CITE</w:t>
      </w:r>
      <w:r w:rsidR="00E96875" w:rsidRPr="0090647C">
        <w:rPr>
          <w:i w:val="0"/>
          <w:iCs/>
        </w:rPr>
        <w:t>]</w:t>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ins w:id="5" w:author="Kate D Crawford" w:date="2020-04-15T14:01:00Z">
        <w:r w:rsidR="00C951F6">
          <w:rPr>
            <w:i w:val="0"/>
            <w:iCs/>
          </w:rPr>
          <w:t>n</w:t>
        </w:r>
      </w:ins>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DA08EF">
        <w:trPr>
          <w:trHeight w:val="2894"/>
        </w:trPr>
        <w:tc>
          <w:tcPr>
            <w:tcW w:w="9013" w:type="dxa"/>
            <w:shd w:val="clear" w:color="auto" w:fill="auto"/>
          </w:tcPr>
          <w:p w14:paraId="19D3F07D" w14:textId="766EBE47" w:rsidR="00D90B27" w:rsidRPr="00325902" w:rsidRDefault="00FB5524" w:rsidP="00DA08EF">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7">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DA08EF">
            <w:pPr>
              <w:pStyle w:val="MDPI52figure"/>
              <w:adjustRightInd w:val="0"/>
              <w:snapToGrid w:val="0"/>
            </w:pPr>
          </w:p>
          <w:p w14:paraId="71E0E0FA" w14:textId="77777777" w:rsidR="00D90B27" w:rsidRPr="00325902" w:rsidRDefault="00D90B27" w:rsidP="00DA08EF">
            <w:pPr>
              <w:pStyle w:val="MDPI52figure"/>
              <w:adjustRightInd w:val="0"/>
              <w:snapToGrid w:val="0"/>
              <w:rPr>
                <w:sz w:val="20"/>
              </w:rPr>
            </w:pPr>
          </w:p>
        </w:tc>
      </w:tr>
    </w:tbl>
    <w:p w14:paraId="05B578B2" w14:textId="54AE96A5"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 xml:space="preserve">Spike </w:t>
      </w:r>
      <w:proofErr w:type="spellStart"/>
      <w:r w:rsidR="002905B1">
        <w:t>pseudotyped</w:t>
      </w:r>
      <w:proofErr w:type="spellEnd"/>
      <w:r w:rsidR="002905B1">
        <w:t xml:space="preserve">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and then calculating the titer of transduction-competent virus per ml</w:t>
      </w:r>
      <w:r w:rsidR="004524E5">
        <w:t xml:space="preserve"> from the percentage of green cells. The “n.d.” for None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the relative luciferase units (RLUs)</w:t>
      </w:r>
      <w:r w:rsidR="00A9274F">
        <w:t xml:space="preserve">. </w:t>
      </w:r>
      <w:commentRangeStart w:id="6"/>
      <w:r w:rsidR="00E83706">
        <w:t>The RLUs were determined</w:t>
      </w:r>
      <w:r w:rsidR="007C41FC">
        <w:t xml:space="preserve"> at </w:t>
      </w:r>
      <w:r w:rsidR="007C41FC" w:rsidRPr="007C41FC">
        <w:rPr>
          <w:color w:val="FF0000"/>
        </w:rPr>
        <w:t>X</w:t>
      </w:r>
      <w:r w:rsidR="007C41FC">
        <w:t xml:space="preserve"> hours post-infection</w:t>
      </w:r>
      <w:r w:rsidR="00E83706">
        <w:t xml:space="preserve"> using </w:t>
      </w:r>
      <w:r w:rsidR="00E83706" w:rsidRPr="007C41FC">
        <w:rPr>
          <w:color w:val="FF0000"/>
        </w:rPr>
        <w:t>X</w:t>
      </w:r>
      <w:r w:rsidR="00E83706">
        <w:t xml:space="preserve"> cells per well in 96-well plates</w:t>
      </w:r>
      <w:r w:rsidR="007C41FC">
        <w:t xml:space="preserve"> infected with </w:t>
      </w:r>
      <w:r w:rsidR="003C46D0" w:rsidRPr="003C46D0">
        <w:rPr>
          <w:color w:val="FF0000"/>
        </w:rPr>
        <w:t>X</w:t>
      </w:r>
      <w:r w:rsidR="003C46D0">
        <w:t xml:space="preserve"> ul of virus in a total volume of </w:t>
      </w:r>
      <w:r w:rsidR="003C46D0" w:rsidRPr="003C46D0">
        <w:rPr>
          <w:color w:val="FF0000"/>
        </w:rPr>
        <w:t>X</w:t>
      </w:r>
      <w:r w:rsidR="003C46D0">
        <w:t>.</w:t>
      </w:r>
      <w:commentRangeEnd w:id="6"/>
      <w:r w:rsidR="003C46D0">
        <w:rPr>
          <w:rStyle w:val="CommentReference"/>
          <w:rFonts w:ascii="Times New Roman" w:hAnsi="Times New Roman"/>
          <w:lang w:bidi="ar-SA"/>
        </w:rPr>
        <w:commentReference w:id="6"/>
      </w:r>
      <w:r w:rsidR="00214E4B">
        <w:t xml:space="preserve"> </w:t>
      </w:r>
      <w:r w:rsidR="00214E4B" w:rsidRPr="00D0735F">
        <w:rPr>
          <w:color w:val="FF0000"/>
        </w:rPr>
        <w:t>(</w:t>
      </w:r>
      <w:r w:rsidR="00214E4B" w:rsidRPr="00672CA6">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D0735F" w:rsidRPr="00672CA6">
        <w:rPr>
          <w:color w:val="FF0000"/>
        </w:rPr>
        <w:t>X</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lastRenderedPageBreak/>
        <w:t>ZsGreen</w:t>
      </w:r>
      <w:proofErr w:type="spellEnd"/>
      <w:r w:rsidR="00D0735F" w:rsidRPr="00672CA6">
        <w:rPr>
          <w:color w:val="000000" w:themeColor="text1"/>
        </w:rPr>
        <w:t xml:space="preserve"> backbone, presumably because this protein is expressed more strongly if it is the sole CMV-promoter driven transcript than if it is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1DBBBF6C" w:rsidR="007E7880" w:rsidRDefault="0084229B" w:rsidP="005D2C50">
      <w:pPr>
        <w:pStyle w:val="MDPI22heading2"/>
        <w:spacing w:before="0" w:after="0"/>
        <w:rPr>
          <w:i w:val="0"/>
          <w:iCs/>
          <w:color w:val="000000" w:themeColor="text1"/>
        </w:rPr>
      </w:pPr>
      <w:r>
        <w:rPr>
          <w:i w:val="0"/>
          <w:iCs/>
        </w:rPr>
        <w:t>We next proceeded</w:t>
      </w:r>
      <w:r w:rsidR="0058703A">
        <w:rPr>
          <w:i w:val="0"/>
          <w:iCs/>
        </w:rPr>
        <w:t xml:space="preserve"> to use the Luciferase-IRES-ZsGreen backbone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to perform</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A375081"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serum from a confirmed SARS-CoV-2 infected patient collected at 19 days post-symptom onset</w:t>
      </w:r>
      <w:r w:rsidR="008607F7">
        <w:rPr>
          <w:i w:val="0"/>
          <w:iCs/>
          <w:color w:val="000000" w:themeColor="text1"/>
        </w:rPr>
        <w:t>, and with soluble ACE2 protein (which has been reported to neutralize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the serum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serum</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then measured the luciferase signal at </w:t>
      </w:r>
      <w:r w:rsidR="00A07B01" w:rsidRPr="00A07B01">
        <w:rPr>
          <w:i w:val="0"/>
          <w:iCs/>
          <w:color w:val="FF0000"/>
        </w:rPr>
        <w:t>X</w:t>
      </w:r>
      <w:r w:rsidR="00A07B01">
        <w:rPr>
          <w:i w:val="0"/>
          <w:iCs/>
          <w:color w:val="000000" w:themeColor="text1"/>
        </w:rPr>
        <w:t xml:space="preserve"> 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13"/>
        <w:gridCol w:w="231"/>
      </w:tblGrid>
      <w:tr w:rsidR="00D90B27" w:rsidRPr="00325902" w14:paraId="6A6C4AD7" w14:textId="77777777" w:rsidTr="00DA08EF">
        <w:trPr>
          <w:trHeight w:val="2894"/>
        </w:trPr>
        <w:tc>
          <w:tcPr>
            <w:tcW w:w="9013" w:type="dxa"/>
            <w:shd w:val="clear" w:color="auto" w:fill="auto"/>
          </w:tcPr>
          <w:p w14:paraId="15A9D866" w14:textId="77777777" w:rsidR="00D90B27" w:rsidRPr="00325902" w:rsidRDefault="00D90B27" w:rsidP="00DA08EF">
            <w:pPr>
              <w:pStyle w:val="MDPI52figure"/>
              <w:adjustRightInd w:val="0"/>
              <w:snapToGrid w:val="0"/>
              <w:rPr>
                <w:sz w:val="20"/>
              </w:rPr>
            </w:pPr>
            <w:r>
              <w:rPr>
                <w:noProof/>
                <w:snapToGrid/>
                <w:sz w:val="20"/>
              </w:rPr>
              <mc:AlternateContent>
                <mc:Choice Requires="wpg">
                  <w:drawing>
                    <wp:inline distT="0" distB="0" distL="0" distR="0" wp14:anchorId="63AFD1B8" wp14:editId="6B0D7EB2">
                      <wp:extent cx="2827867" cy="1752600"/>
                      <wp:effectExtent l="0" t="0" r="4445" b="0"/>
                      <wp:docPr id="15" name="Group 15"/>
                      <wp:cNvGraphicFramePr/>
                      <a:graphic xmlns:a="http://schemas.openxmlformats.org/drawingml/2006/main">
                        <a:graphicData uri="http://schemas.microsoft.com/office/word/2010/wordprocessingGroup">
                          <wpg:wgp>
                            <wpg:cNvGrpSpPr/>
                            <wpg:grpSpPr>
                              <a:xfrm>
                                <a:off x="0" y="0"/>
                                <a:ext cx="2827867" cy="1752600"/>
                                <a:chOff x="0" y="0"/>
                                <a:chExt cx="5615940" cy="4162466"/>
                              </a:xfrm>
                            </wpg:grpSpPr>
                            <pic:pic xmlns:pic="http://schemas.openxmlformats.org/drawingml/2006/picture">
                              <pic:nvPicPr>
                                <pic:cNvPr id="16" name="Picture 16" descr="للصائمين أصحاب المزاج العكر: إرسموا بيتزا – البحار"/>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5615940" cy="3855720"/>
                                </a:xfrm>
                                <a:prstGeom prst="rect">
                                  <a:avLst/>
                                </a:prstGeom>
                              </pic:spPr>
                            </pic:pic>
                            <wps:wsp>
                              <wps:cNvPr id="17" name="Text Box 17"/>
                              <wps:cNvSpPr txBox="1"/>
                              <wps:spPr>
                                <a:xfrm>
                                  <a:off x="0" y="3855126"/>
                                  <a:ext cx="5615940" cy="307340"/>
                                </a:xfrm>
                                <a:prstGeom prst="rect">
                                  <a:avLst/>
                                </a:prstGeom>
                                <a:solidFill>
                                  <a:prstClr val="white"/>
                                </a:solidFill>
                                <a:ln>
                                  <a:noFill/>
                                </a:ln>
                              </wps:spPr>
                              <wps:txbx>
                                <w:txbxContent>
                                  <w:p w14:paraId="72451F69" w14:textId="77777777" w:rsidR="00D90B27" w:rsidRPr="006D0116" w:rsidRDefault="00672CA6" w:rsidP="00D90B27">
                                    <w:pPr>
                                      <w:rPr>
                                        <w:sz w:val="18"/>
                                        <w:szCs w:val="18"/>
                                      </w:rPr>
                                    </w:pPr>
                                    <w:hyperlink r:id="rId28" w:history="1">
                                      <w:r w:rsidR="00D90B27" w:rsidRPr="006D0116">
                                        <w:rPr>
                                          <w:rStyle w:val="Hyperlink"/>
                                          <w:sz w:val="18"/>
                                          <w:szCs w:val="18"/>
                                        </w:rPr>
                                        <w:t>This Photo</w:t>
                                      </w:r>
                                    </w:hyperlink>
                                    <w:r w:rsidR="00D90B27" w:rsidRPr="006D0116">
                                      <w:rPr>
                                        <w:sz w:val="18"/>
                                        <w:szCs w:val="18"/>
                                      </w:rPr>
                                      <w:t xml:space="preserve"> by Unknown Author is licensed under </w:t>
                                    </w:r>
                                    <w:hyperlink r:id="rId29" w:history="1">
                                      <w:r w:rsidR="00D90B27" w:rsidRPr="006D0116">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AFD1B8" id="Group 15" o:spid="_x0000_s1029" style="width:222.65pt;height:138pt;mso-position-horizontal-relative:char;mso-position-vertical-relative:line" coordsize="56159,416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">
                      <v:shape id="Picture 16" o:spid="_x0000_s1030" type="#_x0000_t75" alt="للصائمين أصحاب المزاج العكر: إرسموا بيتزا – البحار" style="position:absolute;width:56159;height:38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">
                        <v:imagedata r:id="rId24" o:title=" إرسموا بيتزا – البحار"/>
                      </v:shape>
                      <v:shape id="Text Box 17" o:spid="_x0000_s1031" type="#_x0000_t202" style="position:absolute;top:38551;width:5615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" stroked="f">
                        <v:textbox>
                          <w:txbxContent>
                            <w:p w14:paraId="72451F69" w14:textId="77777777" w:rsidR="00D90B27" w:rsidRPr="006D0116" w:rsidRDefault="00D90B27" w:rsidP="00D90B27">
                              <w:pPr>
                                <w:rPr>
                                  <w:sz w:val="18"/>
                                  <w:szCs w:val="18"/>
                                </w:rPr>
                              </w:pPr>
                              <w:hyperlink r:id="rId30" w:history="1">
                                <w:r w:rsidRPr="006D0116">
                                  <w:rPr>
                                    <w:rStyle w:val="Hyperlink"/>
                                    <w:sz w:val="18"/>
                                    <w:szCs w:val="18"/>
                                  </w:rPr>
                                  <w:t>This Photo</w:t>
                                </w:r>
                              </w:hyperlink>
                              <w:r w:rsidRPr="006D0116">
                                <w:rPr>
                                  <w:sz w:val="18"/>
                                  <w:szCs w:val="18"/>
                                </w:rPr>
                                <w:t xml:space="preserve"> by Unknown Author is licensed under </w:t>
                              </w:r>
                              <w:hyperlink r:id="rId31" w:history="1">
                                <w:r w:rsidRPr="006D0116">
                                  <w:rPr>
                                    <w:rStyle w:val="Hyperlink"/>
                                    <w:sz w:val="18"/>
                                    <w:szCs w:val="18"/>
                                  </w:rPr>
                                  <w:t>CC BY-NC-ND</w:t>
                                </w:r>
                              </w:hyperlink>
                            </w:p>
                          </w:txbxContent>
                        </v:textbox>
                      </v:shape>
                      <w10:anchorlock/>
                    </v:group>
                  </w:pict>
                </mc:Fallback>
              </mc:AlternateContent>
            </w:r>
          </w:p>
        </w:tc>
        <w:tc>
          <w:tcPr>
            <w:tcW w:w="231" w:type="dxa"/>
            <w:shd w:val="clear" w:color="auto" w:fill="auto"/>
          </w:tcPr>
          <w:p w14:paraId="2FDF8F22" w14:textId="77777777" w:rsidR="00D90B27" w:rsidRPr="00325902" w:rsidRDefault="00D90B27" w:rsidP="00DA08EF">
            <w:pPr>
              <w:pStyle w:val="MDPI52figure"/>
              <w:adjustRightInd w:val="0"/>
              <w:snapToGrid w:val="0"/>
            </w:pPr>
          </w:p>
          <w:p w14:paraId="2E82C92B" w14:textId="77777777" w:rsidR="00D90B27" w:rsidRPr="00325902" w:rsidRDefault="00D90B27" w:rsidP="00DA08EF">
            <w:pPr>
              <w:pStyle w:val="MDPI52figure"/>
              <w:adjustRightInd w:val="0"/>
              <w:snapToGrid w:val="0"/>
              <w:rPr>
                <w:sz w:val="20"/>
              </w:rPr>
            </w:pPr>
          </w:p>
        </w:tc>
      </w:tr>
    </w:tbl>
    <w:p w14:paraId="577FFA3D" w14:textId="1AA6A8C3"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6ED2A30" w:rsidR="004C2FDD" w:rsidRDefault="00F85C43" w:rsidP="00F85C43">
      <w:pPr>
        <w:pStyle w:val="MDPI21heading1"/>
        <w:spacing w:before="0" w:after="0"/>
        <w:rPr>
          <w:b w:val="0"/>
          <w:bCs/>
          <w:color w:val="000000" w:themeColor="text1"/>
        </w:rPr>
      </w:pPr>
      <w:r>
        <w:tab/>
      </w:r>
      <w:r>
        <w:rPr>
          <w:b w:val="0"/>
          <w:bCs/>
        </w:rPr>
        <w:t>Both the serum and the soluble ACE2 effectively neutralized the virus (</w:t>
      </w:r>
      <w:r>
        <w:t>Figure 4</w:t>
      </w:r>
      <w:r>
        <w:rPr>
          <w:b w:val="0"/>
          <w:bCs/>
        </w:rPr>
        <w:t xml:space="preserve">). For the serum, the inhibitory concentration 50% (IC50) was </w:t>
      </w:r>
      <w:r w:rsidRPr="00F85C43">
        <w:rPr>
          <w:b w:val="0"/>
          <w:bCs/>
          <w:color w:val="FF0000"/>
        </w:rPr>
        <w:t>X</w:t>
      </w:r>
      <w:r>
        <w:rPr>
          <w:b w:val="0"/>
          <w:bCs/>
        </w:rPr>
        <w:t>, which is in the range of values reported for sera from other 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3CAC79EA"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with Spike-</w:t>
      </w:r>
      <w:proofErr w:type="spellStart"/>
      <w:r>
        <w:rPr>
          <w:b w:val="0"/>
          <w:bCs/>
          <w:color w:val="000000" w:themeColor="text1"/>
        </w:rPr>
        <w:t>HAtail</w:t>
      </w:r>
      <w:proofErr w:type="spellEnd"/>
      <w:r w:rsidR="001E516B">
        <w:rPr>
          <w:b w:val="0"/>
          <w:bCs/>
          <w:color w:val="000000" w:themeColor="text1"/>
        </w:rPr>
        <w:t xml:space="preserve"> yielded lower IC50s than the virus </w:t>
      </w:r>
      <w:proofErr w:type="spellStart"/>
      <w:r w:rsidR="001E516B">
        <w:rPr>
          <w:b w:val="0"/>
          <w:bCs/>
          <w:color w:val="000000" w:themeColor="text1"/>
        </w:rPr>
        <w:t>pseudotyped</w:t>
      </w:r>
      <w:proofErr w:type="spellEnd"/>
      <w:r w:rsidR="001E516B">
        <w:rPr>
          <w:b w:val="0"/>
          <w:bCs/>
          <w:color w:val="000000" w:themeColor="text1"/>
        </w:rPr>
        <w:t xml:space="preserve">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While the mechanism by which changing the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35C9BC95"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7986DD6" w:rsidR="00C91DF0" w:rsidRDefault="00C91DF0" w:rsidP="000B4C54">
      <w:pPr>
        <w:pStyle w:val="MDPI61Supplementary"/>
        <w:rPr>
          <w:bCs/>
          <w:i/>
          <w:iCs/>
        </w:rPr>
      </w:pPr>
      <w:r>
        <w:rPr>
          <w:bCs/>
          <w:i/>
          <w:iCs/>
        </w:rPr>
        <w:t>4.2 Creation of 293T ACE2 cells.</w:t>
      </w:r>
    </w:p>
    <w:p w14:paraId="3A95EE27" w14:textId="718176A1"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p>
    <w:p w14:paraId="26305337" w14:textId="09C26413" w:rsidR="006C5456" w:rsidRDefault="006C5456" w:rsidP="000B4C54">
      <w:pPr>
        <w:pStyle w:val="MDPI61Supplementary"/>
        <w:rPr>
          <w:bCs/>
          <w:i/>
          <w:iCs/>
        </w:rPr>
      </w:pPr>
      <w:r>
        <w:rPr>
          <w:bCs/>
          <w:i/>
          <w:iCs/>
        </w:rPr>
        <w:t>4.</w:t>
      </w:r>
      <w:r w:rsidR="006640EE">
        <w:rPr>
          <w:bCs/>
          <w:i/>
          <w:iCs/>
        </w:rPr>
        <w:t>3</w:t>
      </w:r>
      <w:r>
        <w:rPr>
          <w:bCs/>
          <w:i/>
          <w:iCs/>
        </w:rPr>
        <w:t xml:space="preserve"> Detailed protocol for neutralization assays.</w:t>
      </w:r>
    </w:p>
    <w:p w14:paraId="0185E614" w14:textId="5015E084" w:rsidR="00521B95" w:rsidRPr="00E65C58" w:rsidRDefault="00521B95" w:rsidP="000B4C54">
      <w:pPr>
        <w:pStyle w:val="MDPI61Supplementary"/>
        <w:rPr>
          <w:bCs/>
          <w:i/>
          <w:iCs/>
        </w:rPr>
      </w:pPr>
      <w:r>
        <w:rPr>
          <w:bCs/>
          <w:i/>
          <w:iCs/>
        </w:rPr>
        <w:lastRenderedPageBreak/>
        <w:t>4.4 Human serum sample and soluble ACE2.</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76BC9778"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004CC3">
        <w:t xml:space="preserve"> and H.</w:t>
      </w:r>
      <w:r w:rsidR="0061281F">
        <w:t>Y.</w:t>
      </w:r>
      <w:r w:rsidR="00004CC3">
        <w:t>C.</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DF9788F" w:rsidR="00532A09" w:rsidRPr="00532A09" w:rsidRDefault="00532A09" w:rsidP="000B4C54">
      <w:pPr>
        <w:pStyle w:val="MDPI62Acknowledgments"/>
      </w:pPr>
      <w:commentRangeStart w:id="7"/>
      <w:r>
        <w:rPr>
          <w:b/>
        </w:rPr>
        <w:t>Funding</w:t>
      </w:r>
      <w:commentRangeEnd w:id="7"/>
      <w:r w:rsidR="0012224E">
        <w:rPr>
          <w:rStyle w:val="CommentReference"/>
          <w:rFonts w:ascii="Times New Roman" w:hAnsi="Times New Roman"/>
          <w:snapToGrid/>
          <w:lang w:bidi="ar-SA"/>
        </w:rPr>
        <w:commentReference w:id="7"/>
      </w:r>
      <w:r>
        <w:rPr>
          <w:b/>
        </w:rPr>
        <w:t xml:space="preserve">: </w:t>
      </w:r>
      <w:r w:rsidR="009445F1">
        <w:t xml:space="preserve">This research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506A4DCA" w:rsidR="000B4C54" w:rsidRPr="00A271F1" w:rsidRDefault="00A271F1" w:rsidP="000B4C54">
      <w:pPr>
        <w:pStyle w:val="MDPI62Acknowledgments"/>
      </w:pPr>
      <w:r>
        <w:rPr>
          <w:b/>
        </w:rPr>
        <w:t>Acknowledgments:</w:t>
      </w:r>
      <w:r w:rsidRPr="00A271F1">
        <w:t xml:space="preserve"> </w:t>
      </w:r>
      <w:r w:rsidR="00EA6B46">
        <w:t>We thank Andrew McGuire</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8"/>
      <w:r w:rsidRPr="00325902">
        <w:t>The authors declare no conflict of interest</w:t>
      </w:r>
      <w:r w:rsidR="006B7F42">
        <w:t>.</w:t>
      </w:r>
      <w:commentRangeEnd w:id="8"/>
      <w:r w:rsidR="006B7F42">
        <w:rPr>
          <w:rStyle w:val="CommentReference"/>
          <w:rFonts w:ascii="Times New Roman" w:hAnsi="Times New Roman"/>
          <w:snapToGrid/>
          <w:lang w:bidi="ar-SA"/>
        </w:rPr>
        <w:commentReference w:id="8"/>
      </w:r>
    </w:p>
    <w:p w14:paraId="19F0E6E6" w14:textId="77777777" w:rsidR="00181401" w:rsidRPr="00325902" w:rsidRDefault="00181401" w:rsidP="00181401">
      <w:pPr>
        <w:pStyle w:val="MDPI21heading1"/>
      </w:pPr>
      <w:r w:rsidRPr="00325902">
        <w:t>References</w:t>
      </w:r>
    </w:p>
    <w:p w14:paraId="0227B0E3" w14:textId="77777777" w:rsidR="00D12E93" w:rsidRDefault="00181401" w:rsidP="00181401">
      <w:pPr>
        <w:pStyle w:val="MDPI71References"/>
        <w:numPr>
          <w:ilvl w:val="0"/>
          <w:numId w:val="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r w:rsidR="00D12E93">
        <w:t>.</w:t>
      </w:r>
    </w:p>
    <w:p w14:paraId="47B9B594" w14:textId="77777777" w:rsidR="00D12E93" w:rsidRDefault="00181401" w:rsidP="00181401">
      <w:pPr>
        <w:pStyle w:val="MDPI71References"/>
        <w:numPr>
          <w:ilvl w:val="0"/>
          <w:numId w:val="4"/>
        </w:numPr>
        <w:ind w:left="425" w:hanging="425"/>
      </w:pPr>
      <w:r>
        <w:t xml:space="preserve">Author 1, A.; Author 2, B. Title of the chapter. In </w:t>
      </w:r>
      <w:r>
        <w:rPr>
          <w:i/>
        </w:rPr>
        <w:t>Book Title</w:t>
      </w:r>
      <w:r>
        <w:t>, 2nd ed.; Editor 1, A., Editor 2, B., Eds.; Publisher: Publisher Location, Country, 2007; Volume 3, pp. 154–196</w:t>
      </w:r>
      <w:r w:rsidR="00D12E93">
        <w:t>.</w:t>
      </w:r>
    </w:p>
    <w:p w14:paraId="3A77C2B0" w14:textId="77777777" w:rsidR="00D12E93" w:rsidRDefault="00181401" w:rsidP="00181401">
      <w:pPr>
        <w:pStyle w:val="MDPI71References"/>
        <w:numPr>
          <w:ilvl w:val="0"/>
          <w:numId w:val="4"/>
        </w:numPr>
        <w:ind w:left="425" w:hanging="425"/>
      </w:pPr>
      <w:r>
        <w:t xml:space="preserve">Author 1, A.; Author 2, B. </w:t>
      </w:r>
      <w:r>
        <w:rPr>
          <w:i/>
        </w:rPr>
        <w:t>Book Title</w:t>
      </w:r>
      <w:r>
        <w:t>, 3rd ed.; Publisher: Publisher Location, Country, 2008; pp. 154–196</w:t>
      </w:r>
      <w:r w:rsidR="00D12E93">
        <w:t>.</w:t>
      </w:r>
    </w:p>
    <w:p w14:paraId="1F74B534" w14:textId="77777777" w:rsidR="00181401" w:rsidRPr="00325902" w:rsidRDefault="00181401" w:rsidP="00181401">
      <w:pPr>
        <w:pStyle w:val="MDPI71References"/>
      </w:pPr>
      <w:r w:rsidRPr="00325902">
        <w:t xml:space="preserve">Author 1, A.B.; Author 2, C. Title of Unpublished Work. </w:t>
      </w:r>
      <w:r w:rsidRPr="00325902">
        <w:rPr>
          <w:i/>
        </w:rPr>
        <w:t>Abbreviated Journal Name</w:t>
      </w:r>
      <w:r w:rsidRPr="00FD4509">
        <w:t xml:space="preserve"> stage of publication </w:t>
      </w:r>
      <w:r w:rsidRPr="00325902">
        <w:br/>
        <w:t>(under review; accepted; in press).</w:t>
      </w:r>
    </w:p>
    <w:p w14:paraId="5B584882" w14:textId="77777777" w:rsidR="00181401" w:rsidRPr="00325902" w:rsidRDefault="00181401" w:rsidP="00181401">
      <w:pPr>
        <w:pStyle w:val="MDPI71References"/>
      </w:pPr>
      <w:r w:rsidRPr="00325902">
        <w:t>Author 1, A.B. (University, City, State, Country); Author 2, C. (Institute, City, State, Country). Personal communication, 2012.</w:t>
      </w:r>
    </w:p>
    <w:p w14:paraId="64E27B0A" w14:textId="77777777" w:rsidR="00181401" w:rsidRPr="00325902" w:rsidRDefault="00181401" w:rsidP="00181401">
      <w:pPr>
        <w:pStyle w:val="MDPI71References"/>
      </w:pPr>
      <w:r w:rsidRPr="00325902">
        <w:t>Author 1, A.B.; Author 2, C.D.; Author 3, E.F. Title of Presentation. In Title of the Collected Work (if available), Proceedings of the Name of the Conference, Location of Conference, Country, Date of Conference; Editor 1, Editor 2, Eds. (if available); Publisher: City, Country, Year (if available); Abstract Number (optional), Pagination (optional).</w:t>
      </w:r>
    </w:p>
    <w:p w14:paraId="5F972A56" w14:textId="77777777" w:rsidR="00181401" w:rsidRPr="00325902" w:rsidRDefault="00181401" w:rsidP="00181401">
      <w:pPr>
        <w:pStyle w:val="MDPI71References"/>
      </w:pPr>
      <w:r w:rsidRPr="00325902">
        <w:t>Author 1, A.B. Title of Thesis. Level of Thesis, Degree-Granting University, Location of University, Date of Completion.</w:t>
      </w:r>
    </w:p>
    <w:p w14:paraId="4540212C" w14:textId="77777777" w:rsidR="00FD4509" w:rsidRDefault="00181401" w:rsidP="00EC70E9">
      <w:pPr>
        <w:pStyle w:val="MDPI71References"/>
        <w:spacing w:after="240"/>
      </w:pPr>
      <w:r w:rsidRPr="00325902">
        <w:t>Title of Site. Available online: URL (accessed on Day Month Year).</w:t>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loom PhD, Jesse D" w:date="2020-04-15T13:29:00Z" w:initials="BPJD">
    <w:p w14:paraId="02EA636E" w14:textId="66C63832" w:rsidR="00891AB0" w:rsidRDefault="00891AB0">
      <w:pPr>
        <w:pStyle w:val="CommentText"/>
      </w:pPr>
      <w:r>
        <w:rPr>
          <w:rStyle w:val="CommentReference"/>
        </w:rPr>
        <w:annotationRef/>
      </w:r>
      <w:r>
        <w:t xml:space="preserve">Do we also need to add Neil King and/or David </w:t>
      </w:r>
      <w:proofErr w:type="spellStart"/>
      <w:r>
        <w:t>Veesler</w:t>
      </w:r>
      <w:proofErr w:type="spellEnd"/>
      <w:r>
        <w:t xml:space="preserve"> for providing soluble ACE2?</w:t>
      </w:r>
    </w:p>
  </w:comment>
  <w:comment w:id="1" w:author="Kate D Crawford" w:date="2020-04-15T13:46:00Z" w:initials="KDC">
    <w:p w14:paraId="651CCDC2" w14:textId="2ADE987D" w:rsidR="00BA07A1" w:rsidRDefault="00BA07A1">
      <w:pPr>
        <w:pStyle w:val="CommentText"/>
      </w:pPr>
      <w:r>
        <w:rPr>
          <w:rStyle w:val="CommentReference"/>
        </w:rPr>
        <w:annotationRef/>
      </w:r>
      <w:r>
        <w:t xml:space="preserve">I’ll ask Tyler. </w:t>
      </w:r>
    </w:p>
  </w:comment>
  <w:comment w:id="6" w:author="Bloom PhD, Jesse D" w:date="2020-04-15T13:08:00Z" w:initials="BPJD">
    <w:p w14:paraId="4241C346" w14:textId="4895D1AE" w:rsidR="003C46D0" w:rsidRDefault="003C46D0">
      <w:pPr>
        <w:pStyle w:val="CommentText"/>
      </w:pPr>
      <w:r>
        <w:rPr>
          <w:rStyle w:val="CommentReference"/>
        </w:rPr>
        <w:annotationRef/>
      </w:r>
      <w:r>
        <w:t>Kate, I assume we need to provide this information for the luciferase assay as I’m guessing the RLUs will depend</w:t>
      </w:r>
      <w:r w:rsidR="00214E4B">
        <w:t xml:space="preserve"> on cell concentration and volume, right?</w:t>
      </w:r>
    </w:p>
  </w:comment>
  <w:comment w:id="7" w:author="Bloom PhD, Jesse D" w:date="2020-04-14T10:49:00Z" w:initials="BPJD">
    <w:p w14:paraId="4997E5AD" w14:textId="295FAA39" w:rsidR="0012224E" w:rsidRDefault="0012224E">
      <w:pPr>
        <w:pStyle w:val="CommentText"/>
      </w:pPr>
      <w:r>
        <w:rPr>
          <w:rStyle w:val="CommentReference"/>
        </w:rPr>
        <w:annotationRef/>
      </w:r>
      <w:r>
        <w:t>Any additional funding for Helen or Alex?</w:t>
      </w:r>
    </w:p>
  </w:comment>
  <w:comment w:id="8" w:author="Bloom PhD, Jesse D" w:date="2020-04-14T10:45:00Z" w:initials="BPJD">
    <w:p w14:paraId="062D8CFD" w14:textId="21D6ABA2" w:rsidR="006B7F42" w:rsidRDefault="006B7F42">
      <w:pPr>
        <w:pStyle w:val="CommentText"/>
      </w:pPr>
      <w:r>
        <w:rPr>
          <w:rStyle w:val="CommentReference"/>
        </w:rPr>
        <w:annotationRef/>
      </w:r>
      <w:r w:rsidR="00FD1097">
        <w:t>We should confirm this is true for Helen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EA636E" w15:done="0"/>
  <w15:commentEx w15:paraId="651CCDC2" w15:paraIdParent="02EA636E" w15:done="0"/>
  <w15:commentEx w15:paraId="4241C346"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EA636E" w16cid:durableId="22418AB1"/>
  <w16cid:commentId w16cid:paraId="651CCDC2" w16cid:durableId="22418EB1"/>
  <w16cid:commentId w16cid:paraId="4241C346" w16cid:durableId="224185E2"/>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D2552" w14:textId="77777777" w:rsidR="00F96A69" w:rsidRDefault="00F96A69">
      <w:pPr>
        <w:spacing w:line="240" w:lineRule="auto"/>
      </w:pPr>
      <w:r>
        <w:separator/>
      </w:r>
    </w:p>
  </w:endnote>
  <w:endnote w:type="continuationSeparator" w:id="0">
    <w:p w14:paraId="36A9B527" w14:textId="77777777" w:rsidR="00F96A69" w:rsidRDefault="00F96A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627F2D" w:rsidRPr="00CF0CC9" w:rsidRDefault="00627F2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627F2D" w:rsidRPr="00372FCD" w:rsidRDefault="00627F2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00FD4509" w:rsidRPr="00FD4509">
      <w:rPr>
        <w:rFonts w:ascii="Palatino Linotype" w:hAnsi="Palatino Linotype"/>
        <w:b/>
        <w:bCs/>
        <w:iCs/>
        <w:sz w:val="16"/>
        <w:szCs w:val="16"/>
      </w:rPr>
      <w:t>20</w:t>
    </w:r>
    <w:r w:rsidR="00164E0D">
      <w:rPr>
        <w:rFonts w:ascii="Palatino Linotype" w:hAnsi="Palatino Linotype"/>
        <w:b/>
        <w:bCs/>
        <w:iCs/>
        <w:sz w:val="16"/>
        <w:szCs w:val="16"/>
      </w:rPr>
      <w:t>20</w:t>
    </w:r>
    <w:r w:rsidR="00FD4509" w:rsidRPr="00FD4509">
      <w:rPr>
        <w:rFonts w:ascii="Palatino Linotype" w:hAnsi="Palatino Linotype"/>
        <w:bCs/>
        <w:iCs/>
        <w:sz w:val="16"/>
        <w:szCs w:val="16"/>
      </w:rPr>
      <w:t xml:space="preserve">, </w:t>
    </w:r>
    <w:r w:rsidR="00FD4509" w:rsidRPr="00FD4509">
      <w:rPr>
        <w:rFonts w:ascii="Palatino Linotype" w:hAnsi="Palatino Linotype"/>
        <w:bCs/>
        <w:i/>
        <w:iCs/>
        <w:sz w:val="16"/>
        <w:szCs w:val="16"/>
      </w:rPr>
      <w:t>1</w:t>
    </w:r>
    <w:r w:rsidR="00164E0D">
      <w:rPr>
        <w:rFonts w:ascii="Palatino Linotype" w:hAnsi="Palatino Linotype"/>
        <w:bCs/>
        <w:i/>
        <w:iCs/>
        <w:sz w:val="16"/>
        <w:szCs w:val="16"/>
      </w:rPr>
      <w:t>2</w:t>
    </w:r>
    <w:r w:rsidR="00FD4509" w:rsidRPr="00FD4509">
      <w:rPr>
        <w:rFonts w:ascii="Palatino Linotype" w:hAnsi="Palatino Linotype"/>
        <w:bCs/>
        <w:iCs/>
        <w:sz w:val="16"/>
        <w:szCs w:val="16"/>
      </w:rPr>
      <w:t xml:space="preserve">, </w:t>
    </w:r>
    <w:r w:rsidR="00303F28">
      <w:rPr>
        <w:rFonts w:ascii="Palatino Linotype" w:hAnsi="Palatino Linotype"/>
        <w:bCs/>
        <w:iCs/>
        <w:sz w:val="16"/>
        <w:szCs w:val="16"/>
      </w:rPr>
      <w:t xml:space="preserve">x; </w:t>
    </w:r>
    <w:proofErr w:type="spellStart"/>
    <w:r w:rsidR="00303F28">
      <w:rPr>
        <w:rFonts w:ascii="Palatino Linotype" w:hAnsi="Palatino Linotype"/>
        <w:bCs/>
        <w:iCs/>
        <w:sz w:val="16"/>
        <w:szCs w:val="16"/>
      </w:rPr>
      <w:t>doi</w:t>
    </w:r>
    <w:proofErr w:type="spellEnd"/>
    <w:r w:rsidR="00303F28">
      <w:rPr>
        <w:rFonts w:ascii="Palatino Linotype" w:hAnsi="Palatino Linotype"/>
        <w:bCs/>
        <w:iCs/>
        <w:sz w:val="16"/>
        <w:szCs w:val="16"/>
      </w:rPr>
      <w:t>: FOR PEER REVIEW</w:t>
    </w:r>
    <w:r w:rsidR="00985BC4" w:rsidRPr="00372FCD">
      <w:rPr>
        <w:rFonts w:ascii="Palatino Linotype" w:hAnsi="Palatino Linotype"/>
        <w:sz w:val="16"/>
        <w:szCs w:val="16"/>
        <w:lang w:val="fr-CH"/>
      </w:rPr>
      <w:tab/>
    </w:r>
    <w:r w:rsidRPr="00372FCD">
      <w:rPr>
        <w:rFonts w:ascii="Palatino Linotype" w:hAnsi="Palatino Linotype"/>
        <w:sz w:val="16"/>
        <w:szCs w:val="16"/>
        <w:lang w:val="fr-CH"/>
      </w:rPr>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779BD4" w14:textId="77777777" w:rsidR="00F96A69" w:rsidRDefault="00F96A69">
      <w:pPr>
        <w:spacing w:line="240" w:lineRule="auto"/>
      </w:pPr>
      <w:r>
        <w:separator/>
      </w:r>
    </w:p>
  </w:footnote>
  <w:footnote w:type="continuationSeparator" w:id="0">
    <w:p w14:paraId="18AB5BBB" w14:textId="77777777" w:rsidR="00F96A69" w:rsidRDefault="00F96A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627F2D" w:rsidRDefault="00627F2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627F2D" w:rsidRPr="00EE746E" w:rsidRDefault="00627F2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00FD4509" w:rsidRPr="00FD4509">
      <w:rPr>
        <w:rFonts w:ascii="Palatino Linotype" w:hAnsi="Palatino Linotype"/>
        <w:b/>
        <w:sz w:val="16"/>
      </w:rPr>
      <w:t>20</w:t>
    </w:r>
    <w:r w:rsidR="00164E0D">
      <w:rPr>
        <w:rFonts w:ascii="Palatino Linotype" w:hAnsi="Palatino Linotype"/>
        <w:b/>
        <w:sz w:val="16"/>
      </w:rPr>
      <w:t>20</w:t>
    </w:r>
    <w:r w:rsidR="00FD4509" w:rsidRPr="00FD4509">
      <w:rPr>
        <w:rFonts w:ascii="Palatino Linotype" w:hAnsi="Palatino Linotype"/>
        <w:sz w:val="16"/>
      </w:rPr>
      <w:t xml:space="preserve">, </w:t>
    </w:r>
    <w:r w:rsidR="00FD4509" w:rsidRPr="00FD4509">
      <w:rPr>
        <w:rFonts w:ascii="Palatino Linotype" w:hAnsi="Palatino Linotype"/>
        <w:i/>
        <w:sz w:val="16"/>
      </w:rPr>
      <w:t>1</w:t>
    </w:r>
    <w:r w:rsidR="00164E0D">
      <w:rPr>
        <w:rFonts w:ascii="Palatino Linotype" w:hAnsi="Palatino Linotype"/>
        <w:i/>
        <w:sz w:val="16"/>
      </w:rPr>
      <w:t>2</w:t>
    </w:r>
    <w:r w:rsidR="00303F28">
      <w:rPr>
        <w:rFonts w:ascii="Palatino Linotype" w:hAnsi="Palatino Linotype"/>
        <w:sz w:val="16"/>
      </w:rPr>
      <w:t>, x FOR PEER REVIEW</w:t>
    </w:r>
    <w:r w:rsidR="00985BC4">
      <w:rPr>
        <w:rFonts w:ascii="Palatino Linotype" w:hAnsi="Palatino Linotype"/>
        <w:sz w:val="16"/>
      </w:rPr>
      <w:tab/>
    </w:r>
    <w:r w:rsidR="00303F28">
      <w:rPr>
        <w:rFonts w:ascii="Palatino Linotype" w:hAnsi="Palatino Linotype"/>
        <w:sz w:val="16"/>
      </w:rPr>
      <w:fldChar w:fldCharType="begin"/>
    </w:r>
    <w:r w:rsidR="00303F28">
      <w:rPr>
        <w:rFonts w:ascii="Palatino Linotype" w:hAnsi="Palatino Linotype"/>
        <w:sz w:val="16"/>
      </w:rPr>
      <w:instrText xml:space="preserve"> PAGE   \* MERGEFORMAT </w:instrText>
    </w:r>
    <w:r w:rsidR="00303F28">
      <w:rPr>
        <w:rFonts w:ascii="Palatino Linotype" w:hAnsi="Palatino Linotype"/>
        <w:sz w:val="16"/>
      </w:rPr>
      <w:fldChar w:fldCharType="separate"/>
    </w:r>
    <w:r w:rsidR="00B85CD9">
      <w:rPr>
        <w:rFonts w:ascii="Palatino Linotype" w:hAnsi="Palatino Linotype"/>
        <w:noProof/>
        <w:sz w:val="16"/>
      </w:rPr>
      <w:t>3</w:t>
    </w:r>
    <w:r w:rsidR="00303F28">
      <w:rPr>
        <w:rFonts w:ascii="Palatino Linotype" w:hAnsi="Palatino Linotype"/>
        <w:sz w:val="16"/>
      </w:rPr>
      <w:fldChar w:fldCharType="end"/>
    </w:r>
    <w:r w:rsidR="00303F28">
      <w:rPr>
        <w:rFonts w:ascii="Palatino Linotype" w:hAnsi="Palatino Linotype"/>
        <w:sz w:val="16"/>
      </w:rPr>
      <w:t xml:space="preserve"> of </w:t>
    </w:r>
    <w:r w:rsidR="00303F28">
      <w:rPr>
        <w:rFonts w:ascii="Palatino Linotype" w:hAnsi="Palatino Linotype"/>
        <w:sz w:val="16"/>
      </w:rPr>
      <w:fldChar w:fldCharType="begin"/>
    </w:r>
    <w:r w:rsidR="00303F28">
      <w:rPr>
        <w:rFonts w:ascii="Palatino Linotype" w:hAnsi="Palatino Linotype"/>
        <w:sz w:val="16"/>
      </w:rPr>
      <w:instrText xml:space="preserve"> NUMPAGES   \* MERGEFORMAT </w:instrText>
    </w:r>
    <w:r w:rsidR="00303F28">
      <w:rPr>
        <w:rFonts w:ascii="Palatino Linotype" w:hAnsi="Palatino Linotype"/>
        <w:sz w:val="16"/>
      </w:rPr>
      <w:fldChar w:fldCharType="separate"/>
    </w:r>
    <w:r w:rsidR="00B85CD9">
      <w:rPr>
        <w:rFonts w:ascii="Palatino Linotype" w:hAnsi="Palatino Linotype"/>
        <w:noProof/>
        <w:sz w:val="16"/>
      </w:rPr>
      <w:t>4</w:t>
    </w:r>
    <w:r w:rsidR="00303F28">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627F2D" w:rsidRDefault="00C721F5"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627F2D" w:rsidRDefault="00C721F5"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627F2D" w:rsidRDefault="00C721F5"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20AC4"/>
    <w:rsid w:val="00021BB0"/>
    <w:rsid w:val="00032B6A"/>
    <w:rsid w:val="00034B84"/>
    <w:rsid w:val="00035075"/>
    <w:rsid w:val="000379D9"/>
    <w:rsid w:val="000424C0"/>
    <w:rsid w:val="0004621F"/>
    <w:rsid w:val="00066584"/>
    <w:rsid w:val="00070B6F"/>
    <w:rsid w:val="00071349"/>
    <w:rsid w:val="00072E05"/>
    <w:rsid w:val="00074457"/>
    <w:rsid w:val="00074CDF"/>
    <w:rsid w:val="00077757"/>
    <w:rsid w:val="000836BF"/>
    <w:rsid w:val="00092982"/>
    <w:rsid w:val="000A115F"/>
    <w:rsid w:val="000A4430"/>
    <w:rsid w:val="000B4C54"/>
    <w:rsid w:val="000C3EB4"/>
    <w:rsid w:val="000C66B5"/>
    <w:rsid w:val="000D014A"/>
    <w:rsid w:val="000E592B"/>
    <w:rsid w:val="000F4757"/>
    <w:rsid w:val="00104223"/>
    <w:rsid w:val="0012041F"/>
    <w:rsid w:val="0012224E"/>
    <w:rsid w:val="00126A6E"/>
    <w:rsid w:val="001271B0"/>
    <w:rsid w:val="00141732"/>
    <w:rsid w:val="0014404D"/>
    <w:rsid w:val="00164E0D"/>
    <w:rsid w:val="00165034"/>
    <w:rsid w:val="00173E2D"/>
    <w:rsid w:val="00181401"/>
    <w:rsid w:val="00183322"/>
    <w:rsid w:val="001938B7"/>
    <w:rsid w:val="0019424C"/>
    <w:rsid w:val="00194891"/>
    <w:rsid w:val="001C3BDF"/>
    <w:rsid w:val="001D1AFE"/>
    <w:rsid w:val="001D20FA"/>
    <w:rsid w:val="001E0EF6"/>
    <w:rsid w:val="001E1AEB"/>
    <w:rsid w:val="001E2025"/>
    <w:rsid w:val="001E2687"/>
    <w:rsid w:val="001E2AEB"/>
    <w:rsid w:val="001E516B"/>
    <w:rsid w:val="00211D56"/>
    <w:rsid w:val="00212C49"/>
    <w:rsid w:val="00214E4B"/>
    <w:rsid w:val="00216F03"/>
    <w:rsid w:val="00232593"/>
    <w:rsid w:val="00232A81"/>
    <w:rsid w:val="002335F9"/>
    <w:rsid w:val="00244487"/>
    <w:rsid w:val="00244B65"/>
    <w:rsid w:val="00256504"/>
    <w:rsid w:val="00265FCE"/>
    <w:rsid w:val="00266D3D"/>
    <w:rsid w:val="00267702"/>
    <w:rsid w:val="00276D2D"/>
    <w:rsid w:val="00280D5D"/>
    <w:rsid w:val="00287499"/>
    <w:rsid w:val="002905B1"/>
    <w:rsid w:val="00295933"/>
    <w:rsid w:val="002A1692"/>
    <w:rsid w:val="002A4BF7"/>
    <w:rsid w:val="002A5BB0"/>
    <w:rsid w:val="002A61DC"/>
    <w:rsid w:val="002A7852"/>
    <w:rsid w:val="002D26D1"/>
    <w:rsid w:val="002F1023"/>
    <w:rsid w:val="00300EE6"/>
    <w:rsid w:val="00303F28"/>
    <w:rsid w:val="00325AE9"/>
    <w:rsid w:val="00326141"/>
    <w:rsid w:val="00340113"/>
    <w:rsid w:val="00352574"/>
    <w:rsid w:val="00360AC7"/>
    <w:rsid w:val="00361DC8"/>
    <w:rsid w:val="00362F96"/>
    <w:rsid w:val="00363632"/>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1019"/>
    <w:rsid w:val="003C46D0"/>
    <w:rsid w:val="003C4CD7"/>
    <w:rsid w:val="003D0F14"/>
    <w:rsid w:val="003D5391"/>
    <w:rsid w:val="003D5864"/>
    <w:rsid w:val="003E28FF"/>
    <w:rsid w:val="003E4834"/>
    <w:rsid w:val="003E7660"/>
    <w:rsid w:val="003F1DBF"/>
    <w:rsid w:val="003F4DF2"/>
    <w:rsid w:val="003F6F5E"/>
    <w:rsid w:val="00400246"/>
    <w:rsid w:val="004019C6"/>
    <w:rsid w:val="00401D30"/>
    <w:rsid w:val="00404C53"/>
    <w:rsid w:val="00415F4B"/>
    <w:rsid w:val="00427673"/>
    <w:rsid w:val="00427DC5"/>
    <w:rsid w:val="00440B2B"/>
    <w:rsid w:val="0045163C"/>
    <w:rsid w:val="004524E5"/>
    <w:rsid w:val="00455F86"/>
    <w:rsid w:val="00457E7A"/>
    <w:rsid w:val="004616E3"/>
    <w:rsid w:val="004666EF"/>
    <w:rsid w:val="00473630"/>
    <w:rsid w:val="0048139C"/>
    <w:rsid w:val="004901E3"/>
    <w:rsid w:val="00497686"/>
    <w:rsid w:val="004B3B4A"/>
    <w:rsid w:val="004C2FDD"/>
    <w:rsid w:val="004C324F"/>
    <w:rsid w:val="004D1F8F"/>
    <w:rsid w:val="004F1341"/>
    <w:rsid w:val="004F25AC"/>
    <w:rsid w:val="004F49A4"/>
    <w:rsid w:val="005105E8"/>
    <w:rsid w:val="00521B95"/>
    <w:rsid w:val="00532A09"/>
    <w:rsid w:val="005503B2"/>
    <w:rsid w:val="00561A37"/>
    <w:rsid w:val="00562C98"/>
    <w:rsid w:val="005739D8"/>
    <w:rsid w:val="00576668"/>
    <w:rsid w:val="0058703A"/>
    <w:rsid w:val="005918D0"/>
    <w:rsid w:val="00592016"/>
    <w:rsid w:val="005924A8"/>
    <w:rsid w:val="00592678"/>
    <w:rsid w:val="005A0404"/>
    <w:rsid w:val="005A140C"/>
    <w:rsid w:val="005B4477"/>
    <w:rsid w:val="005C4B21"/>
    <w:rsid w:val="005D2C50"/>
    <w:rsid w:val="005D44F7"/>
    <w:rsid w:val="005D4603"/>
    <w:rsid w:val="005D632C"/>
    <w:rsid w:val="005E124C"/>
    <w:rsid w:val="005E2FC2"/>
    <w:rsid w:val="005E7AFD"/>
    <w:rsid w:val="005F63B1"/>
    <w:rsid w:val="00605102"/>
    <w:rsid w:val="00605AC9"/>
    <w:rsid w:val="0061281F"/>
    <w:rsid w:val="0062401A"/>
    <w:rsid w:val="00627F2D"/>
    <w:rsid w:val="006338C4"/>
    <w:rsid w:val="00642682"/>
    <w:rsid w:val="006506A8"/>
    <w:rsid w:val="006579AA"/>
    <w:rsid w:val="00662F73"/>
    <w:rsid w:val="006640EE"/>
    <w:rsid w:val="00665284"/>
    <w:rsid w:val="00672CA6"/>
    <w:rsid w:val="00674009"/>
    <w:rsid w:val="00674787"/>
    <w:rsid w:val="00676478"/>
    <w:rsid w:val="00692393"/>
    <w:rsid w:val="006B7F42"/>
    <w:rsid w:val="006C1F23"/>
    <w:rsid w:val="006C5456"/>
    <w:rsid w:val="006C5BC1"/>
    <w:rsid w:val="006D0116"/>
    <w:rsid w:val="006D2521"/>
    <w:rsid w:val="006D73A0"/>
    <w:rsid w:val="00712772"/>
    <w:rsid w:val="00721CC6"/>
    <w:rsid w:val="00724714"/>
    <w:rsid w:val="00730E2C"/>
    <w:rsid w:val="00737042"/>
    <w:rsid w:val="0073704B"/>
    <w:rsid w:val="00761594"/>
    <w:rsid w:val="007750E6"/>
    <w:rsid w:val="00784B97"/>
    <w:rsid w:val="00784F31"/>
    <w:rsid w:val="007B05C3"/>
    <w:rsid w:val="007B0A72"/>
    <w:rsid w:val="007B142B"/>
    <w:rsid w:val="007B3CCA"/>
    <w:rsid w:val="007B5FA4"/>
    <w:rsid w:val="007C41FC"/>
    <w:rsid w:val="007C4997"/>
    <w:rsid w:val="007C5F55"/>
    <w:rsid w:val="007C64C8"/>
    <w:rsid w:val="007E6D20"/>
    <w:rsid w:val="007E7880"/>
    <w:rsid w:val="007F6277"/>
    <w:rsid w:val="007F7C8C"/>
    <w:rsid w:val="00804145"/>
    <w:rsid w:val="0081243C"/>
    <w:rsid w:val="008176DB"/>
    <w:rsid w:val="008250B5"/>
    <w:rsid w:val="00827475"/>
    <w:rsid w:val="0084229B"/>
    <w:rsid w:val="00842E21"/>
    <w:rsid w:val="00843683"/>
    <w:rsid w:val="00847BD5"/>
    <w:rsid w:val="008607F7"/>
    <w:rsid w:val="00862C22"/>
    <w:rsid w:val="0088201B"/>
    <w:rsid w:val="00891AB0"/>
    <w:rsid w:val="00892446"/>
    <w:rsid w:val="0089415F"/>
    <w:rsid w:val="0089577B"/>
    <w:rsid w:val="00895B2D"/>
    <w:rsid w:val="008A7D6B"/>
    <w:rsid w:val="008B079D"/>
    <w:rsid w:val="008C3246"/>
    <w:rsid w:val="008C5856"/>
    <w:rsid w:val="008D460D"/>
    <w:rsid w:val="008D72CC"/>
    <w:rsid w:val="008E0979"/>
    <w:rsid w:val="008E0F53"/>
    <w:rsid w:val="008E7C6A"/>
    <w:rsid w:val="008F2632"/>
    <w:rsid w:val="008F413F"/>
    <w:rsid w:val="0090647C"/>
    <w:rsid w:val="00920345"/>
    <w:rsid w:val="009221F9"/>
    <w:rsid w:val="0092278D"/>
    <w:rsid w:val="00923803"/>
    <w:rsid w:val="0093098C"/>
    <w:rsid w:val="009425DC"/>
    <w:rsid w:val="009445F1"/>
    <w:rsid w:val="009537A4"/>
    <w:rsid w:val="009579A4"/>
    <w:rsid w:val="009675C3"/>
    <w:rsid w:val="00967F60"/>
    <w:rsid w:val="009710F2"/>
    <w:rsid w:val="00972B1C"/>
    <w:rsid w:val="00985BC4"/>
    <w:rsid w:val="00985D46"/>
    <w:rsid w:val="00990882"/>
    <w:rsid w:val="00996168"/>
    <w:rsid w:val="009963CB"/>
    <w:rsid w:val="009B110C"/>
    <w:rsid w:val="009B185B"/>
    <w:rsid w:val="009B3375"/>
    <w:rsid w:val="009C2453"/>
    <w:rsid w:val="009C2FD3"/>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43AF7"/>
    <w:rsid w:val="00A57F20"/>
    <w:rsid w:val="00A633AC"/>
    <w:rsid w:val="00A6631E"/>
    <w:rsid w:val="00A6656C"/>
    <w:rsid w:val="00A675BB"/>
    <w:rsid w:val="00A74C97"/>
    <w:rsid w:val="00A760E7"/>
    <w:rsid w:val="00A9274F"/>
    <w:rsid w:val="00AA1294"/>
    <w:rsid w:val="00AB499B"/>
    <w:rsid w:val="00AC474A"/>
    <w:rsid w:val="00AC60AF"/>
    <w:rsid w:val="00AD32B8"/>
    <w:rsid w:val="00AD3F6A"/>
    <w:rsid w:val="00AE4426"/>
    <w:rsid w:val="00AE5CE9"/>
    <w:rsid w:val="00AF667A"/>
    <w:rsid w:val="00B146C1"/>
    <w:rsid w:val="00B14B94"/>
    <w:rsid w:val="00B16BA9"/>
    <w:rsid w:val="00B22624"/>
    <w:rsid w:val="00B234E8"/>
    <w:rsid w:val="00B26ED4"/>
    <w:rsid w:val="00B277B0"/>
    <w:rsid w:val="00B35182"/>
    <w:rsid w:val="00B44F18"/>
    <w:rsid w:val="00B54AD6"/>
    <w:rsid w:val="00B63BE3"/>
    <w:rsid w:val="00B74FD9"/>
    <w:rsid w:val="00B753DB"/>
    <w:rsid w:val="00B82C73"/>
    <w:rsid w:val="00B85CD9"/>
    <w:rsid w:val="00B918EF"/>
    <w:rsid w:val="00B9647B"/>
    <w:rsid w:val="00B9677A"/>
    <w:rsid w:val="00BA05A2"/>
    <w:rsid w:val="00BA07A1"/>
    <w:rsid w:val="00BA0F34"/>
    <w:rsid w:val="00BB0C20"/>
    <w:rsid w:val="00BB25ED"/>
    <w:rsid w:val="00BE2CFD"/>
    <w:rsid w:val="00BE2F59"/>
    <w:rsid w:val="00BF1E76"/>
    <w:rsid w:val="00BF687D"/>
    <w:rsid w:val="00C25BD4"/>
    <w:rsid w:val="00C41326"/>
    <w:rsid w:val="00C41A99"/>
    <w:rsid w:val="00C455FB"/>
    <w:rsid w:val="00C50A66"/>
    <w:rsid w:val="00C56DA0"/>
    <w:rsid w:val="00C56EB6"/>
    <w:rsid w:val="00C57F33"/>
    <w:rsid w:val="00C6540F"/>
    <w:rsid w:val="00C721F5"/>
    <w:rsid w:val="00C74702"/>
    <w:rsid w:val="00C74FF9"/>
    <w:rsid w:val="00C91DF0"/>
    <w:rsid w:val="00C93A04"/>
    <w:rsid w:val="00C951F6"/>
    <w:rsid w:val="00CA0554"/>
    <w:rsid w:val="00CA2A4C"/>
    <w:rsid w:val="00CB4384"/>
    <w:rsid w:val="00CB69EA"/>
    <w:rsid w:val="00CC6B54"/>
    <w:rsid w:val="00CD648C"/>
    <w:rsid w:val="00CE0023"/>
    <w:rsid w:val="00CE5EC0"/>
    <w:rsid w:val="00CF0059"/>
    <w:rsid w:val="00CF50E7"/>
    <w:rsid w:val="00CF705A"/>
    <w:rsid w:val="00D04714"/>
    <w:rsid w:val="00D0735F"/>
    <w:rsid w:val="00D12CC5"/>
    <w:rsid w:val="00D12E93"/>
    <w:rsid w:val="00D1751D"/>
    <w:rsid w:val="00D17B34"/>
    <w:rsid w:val="00D2075C"/>
    <w:rsid w:val="00D31F3A"/>
    <w:rsid w:val="00D32186"/>
    <w:rsid w:val="00D364D0"/>
    <w:rsid w:val="00D42548"/>
    <w:rsid w:val="00D5078F"/>
    <w:rsid w:val="00D51BC6"/>
    <w:rsid w:val="00D544C4"/>
    <w:rsid w:val="00D616D7"/>
    <w:rsid w:val="00D6288B"/>
    <w:rsid w:val="00D67885"/>
    <w:rsid w:val="00D75DA4"/>
    <w:rsid w:val="00D85AA0"/>
    <w:rsid w:val="00D85FFB"/>
    <w:rsid w:val="00D86915"/>
    <w:rsid w:val="00D90B27"/>
    <w:rsid w:val="00D957F4"/>
    <w:rsid w:val="00DA4227"/>
    <w:rsid w:val="00DA5CF6"/>
    <w:rsid w:val="00DB2DC5"/>
    <w:rsid w:val="00DB5E7E"/>
    <w:rsid w:val="00DC3931"/>
    <w:rsid w:val="00DC3DD0"/>
    <w:rsid w:val="00DC668E"/>
    <w:rsid w:val="00DD0C0D"/>
    <w:rsid w:val="00DD56CF"/>
    <w:rsid w:val="00DD583E"/>
    <w:rsid w:val="00DE0A40"/>
    <w:rsid w:val="00DE57BF"/>
    <w:rsid w:val="00DE70D7"/>
    <w:rsid w:val="00DF168B"/>
    <w:rsid w:val="00E02D10"/>
    <w:rsid w:val="00E1121C"/>
    <w:rsid w:val="00E120B6"/>
    <w:rsid w:val="00E17029"/>
    <w:rsid w:val="00E17E43"/>
    <w:rsid w:val="00E2041B"/>
    <w:rsid w:val="00E21748"/>
    <w:rsid w:val="00E25C20"/>
    <w:rsid w:val="00E37AF0"/>
    <w:rsid w:val="00E37EB1"/>
    <w:rsid w:val="00E464AE"/>
    <w:rsid w:val="00E473DE"/>
    <w:rsid w:val="00E5131B"/>
    <w:rsid w:val="00E55A0B"/>
    <w:rsid w:val="00E63874"/>
    <w:rsid w:val="00E65380"/>
    <w:rsid w:val="00E65C58"/>
    <w:rsid w:val="00E72744"/>
    <w:rsid w:val="00E7412A"/>
    <w:rsid w:val="00E7580F"/>
    <w:rsid w:val="00E75EF2"/>
    <w:rsid w:val="00E834E1"/>
    <w:rsid w:val="00E83706"/>
    <w:rsid w:val="00E8621E"/>
    <w:rsid w:val="00E96875"/>
    <w:rsid w:val="00EA6B46"/>
    <w:rsid w:val="00EB1852"/>
    <w:rsid w:val="00EC3455"/>
    <w:rsid w:val="00EC70E9"/>
    <w:rsid w:val="00ED2111"/>
    <w:rsid w:val="00ED6D11"/>
    <w:rsid w:val="00EE6BC7"/>
    <w:rsid w:val="00F04C76"/>
    <w:rsid w:val="00F140ED"/>
    <w:rsid w:val="00F228AC"/>
    <w:rsid w:val="00F25DC8"/>
    <w:rsid w:val="00F30B0B"/>
    <w:rsid w:val="00F3194F"/>
    <w:rsid w:val="00F3427B"/>
    <w:rsid w:val="00F41033"/>
    <w:rsid w:val="00F47965"/>
    <w:rsid w:val="00F50ACD"/>
    <w:rsid w:val="00F642BE"/>
    <w:rsid w:val="00F74945"/>
    <w:rsid w:val="00F774FE"/>
    <w:rsid w:val="00F85C43"/>
    <w:rsid w:val="00F95076"/>
    <w:rsid w:val="00F96A69"/>
    <w:rsid w:val="00FA3E6D"/>
    <w:rsid w:val="00FB024F"/>
    <w:rsid w:val="00FB5524"/>
    <w:rsid w:val="00FB7AF0"/>
    <w:rsid w:val="00FC05DF"/>
    <w:rsid w:val="00FC0BB0"/>
    <w:rsid w:val="00FC4288"/>
    <w:rsid w:val="00FC6D32"/>
    <w:rsid w:val="00FD1097"/>
    <w:rsid w:val="00FD4509"/>
    <w:rsid w:val="00FE0DE4"/>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reguia@fredhutch.org" TargetMode="External"/><Relationship Id="rId18" Type="http://schemas.openxmlformats.org/officeDocument/2006/relationships/hyperlink" Target="mailto:jbloom@fredhutch.org" TargetMode="External"/><Relationship Id="rId26" Type="http://schemas.openxmlformats.org/officeDocument/2006/relationships/hyperlink" Target="https://creativecommons.org/licenses/by-nc-nd/3.0/" TargetMode="External"/><Relationship Id="rId39" Type="http://schemas.microsoft.com/office/2011/relationships/people" Target="people.xml"/><Relationship Id="rId21" Type="http://schemas.openxmlformats.org/officeDocument/2006/relationships/hyperlink" Target="http://www.albehar.org/archives/8111"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dusenk@uw.edu" TargetMode="External"/><Relationship Id="rId17" Type="http://schemas.openxmlformats.org/officeDocument/2006/relationships/hyperlink" Target="mailto:abalazs@mgh.harvard.edu" TargetMode="External"/><Relationship Id="rId25" Type="http://schemas.openxmlformats.org/officeDocument/2006/relationships/hyperlink" Target="http://www.albehar.org/archives/8111"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aloes@fredhutch.org" TargetMode="External"/><Relationship Id="rId20" Type="http://schemas.openxmlformats.org/officeDocument/2006/relationships/image" Target="media/image2.jpeg"/><Relationship Id="rId29" Type="http://schemas.openxmlformats.org/officeDocument/2006/relationships/hyperlink" Target="https://creativecommons.org/licenses/by-nc-nd/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3.jpeg"/><Relationship Id="rId32" Type="http://schemas.openxmlformats.org/officeDocument/2006/relationships/image" Target="media/image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kmalone2@fredhutch.org" TargetMode="External"/><Relationship Id="rId23" Type="http://schemas.openxmlformats.org/officeDocument/2006/relationships/hyperlink" Target="https://creativecommons.org/licenses/by-nc-nd/3.0/" TargetMode="External"/><Relationship Id="rId28" Type="http://schemas.openxmlformats.org/officeDocument/2006/relationships/hyperlink" Target="http://www.albehar.org/archives/8111" TargetMode="External"/><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1.emf"/><Relationship Id="rId31" Type="http://schemas.openxmlformats.org/officeDocument/2006/relationships/hyperlink" Target="https://creativecommons.org/licenses/by-nc-nd/3.0/"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adingens@fredhutch.org" TargetMode="External"/><Relationship Id="rId22" Type="http://schemas.openxmlformats.org/officeDocument/2006/relationships/hyperlink" Target="http://www.albehar.org/archives/8111" TargetMode="External"/><Relationship Id="rId27" Type="http://schemas.openxmlformats.org/officeDocument/2006/relationships/image" Target="media/image3.emf"/><Relationship Id="rId30" Type="http://schemas.openxmlformats.org/officeDocument/2006/relationships/hyperlink" Target="http://www.albehar.org/archives/8111" TargetMode="External"/><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30.pn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F50D3305-03C6-F24B-816B-0FC99D91A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293</TotalTime>
  <Pages>6</Pages>
  <Words>28255</Words>
  <Characters>161057</Characters>
  <Application>Microsoft Office Word</Application>
  <DocSecurity>0</DocSecurity>
  <Lines>1342</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188935</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379</cp:revision>
  <dcterms:created xsi:type="dcterms:W3CDTF">2020-04-14T15:56:00Z</dcterms:created>
  <dcterms:modified xsi:type="dcterms:W3CDTF">2020-04-15T23:10:00Z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