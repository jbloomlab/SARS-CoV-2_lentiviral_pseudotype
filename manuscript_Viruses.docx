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53ADD173" w:rsidR="00181401" w:rsidRPr="00325902" w:rsidRDefault="00D04714" w:rsidP="00181401">
      <w:pPr>
        <w:pStyle w:val="MDPI13authornames"/>
      </w:pPr>
      <w:commentRangeStart w:id="0"/>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Alex </w:t>
      </w:r>
      <w:r w:rsidR="001E1AEB">
        <w:t>B</w:t>
      </w:r>
      <w:r w:rsidR="00CB69EA">
        <w:t>.</w:t>
      </w:r>
      <w:r w:rsidR="001E1AEB">
        <w:t xml:space="preserve"> </w:t>
      </w:r>
      <w:proofErr w:type="spellStart"/>
      <w:r w:rsidR="00BB25ED">
        <w:t>Balazs</w:t>
      </w:r>
      <w:proofErr w:type="spellEnd"/>
      <w:r w:rsidR="00B63BE3">
        <w:t xml:space="preserve"> </w:t>
      </w:r>
      <w:r w:rsidR="00BA0F34">
        <w:rPr>
          <w:vertAlign w:val="superscript"/>
        </w:rPr>
        <w:t>5</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BA0F34">
        <w:rPr>
          <w:vertAlign w:val="superscript"/>
        </w:rPr>
        <w:t>6,</w:t>
      </w:r>
      <w:r w:rsidR="00181401" w:rsidRPr="00325902">
        <w:t>*</w:t>
      </w:r>
      <w:commentRangeEnd w:id="0"/>
      <w:proofErr w:type="gramEnd"/>
      <w:r w:rsidR="00891AB0">
        <w:rPr>
          <w:rStyle w:val="CommentReference"/>
          <w:rFonts w:ascii="Times New Roman" w:hAnsi="Times New Roman"/>
          <w:b w:val="0"/>
          <w:lang w:bidi="ar-SA"/>
        </w:rPr>
        <w:commentReference w:id="0"/>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1" w:history="1">
        <w:r w:rsidR="005E53B6" w:rsidRPr="000764A8">
          <w:rPr>
            <w:rStyle w:val="Hyperlink"/>
          </w:rPr>
          <w:t>kdusenbu@fredhutch.org</w:t>
        </w:r>
      </w:hyperlink>
      <w:r w:rsidR="00E37AF0">
        <w:t xml:space="preserve"> (K.D.C</w:t>
      </w:r>
      <w:r w:rsidR="00280D5D">
        <w:t>.</w:t>
      </w:r>
      <w:r w:rsidR="00E37AF0">
        <w:t xml:space="preserve">), </w:t>
      </w:r>
      <w:hyperlink r:id="rId12" w:history="1">
        <w:r w:rsidR="009963CB" w:rsidRPr="001E76D8">
          <w:rPr>
            <w:rStyle w:val="Hyperlink"/>
          </w:rPr>
          <w:t>reguia@fredhutch.org</w:t>
        </w:r>
      </w:hyperlink>
      <w:r w:rsidR="009963CB">
        <w:t xml:space="preserve"> (R.E.), </w:t>
      </w:r>
      <w:hyperlink r:id="rId13" w:history="1">
        <w:r w:rsidR="00280D5D" w:rsidRPr="001E76D8">
          <w:rPr>
            <w:rStyle w:val="Hyperlink"/>
          </w:rPr>
          <w:t>adingens@fredhutch.org</w:t>
        </w:r>
      </w:hyperlink>
      <w:r w:rsidR="00280D5D">
        <w:t xml:space="preserve"> (A.S.D.), </w:t>
      </w:r>
      <w:hyperlink r:id="rId14" w:history="1">
        <w:r w:rsidR="00280D5D" w:rsidRPr="001E76D8">
          <w:rPr>
            <w:rStyle w:val="Hyperlink"/>
          </w:rPr>
          <w:t>kmalone2@fredhutch.org</w:t>
        </w:r>
      </w:hyperlink>
      <w:r w:rsidR="00280D5D">
        <w:t xml:space="preserve"> (K.M.), </w:t>
      </w:r>
      <w:hyperlink r:id="rId15"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70E832F6" w:rsidR="00BA0F34" w:rsidRDefault="00071349" w:rsidP="00BA0F34">
      <w:pPr>
        <w:pStyle w:val="MDPI16affiliation"/>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p>
    <w:p w14:paraId="110106DD" w14:textId="0F3536F1" w:rsidR="00FA3E6D" w:rsidRDefault="00BA0F34" w:rsidP="00FA3E6D">
      <w:pPr>
        <w:pStyle w:val="MDPI16affiliation"/>
        <w:rPr>
          <w:szCs w:val="20"/>
        </w:rPr>
      </w:pPr>
      <w:r>
        <w:rPr>
          <w:szCs w:val="20"/>
          <w:vertAlign w:val="superscript"/>
        </w:rPr>
        <w:t>5</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6" w:history="1">
        <w:r w:rsidR="00F74945" w:rsidRPr="001E76D8">
          <w:rPr>
            <w:rStyle w:val="Hyperlink"/>
            <w:szCs w:val="20"/>
          </w:rPr>
          <w:t>abalazs@mgh.harvard.edu</w:t>
        </w:r>
      </w:hyperlink>
      <w:r w:rsidR="00F74945">
        <w:rPr>
          <w:szCs w:val="20"/>
        </w:rPr>
        <w:t xml:space="preserve"> (A.B.B.)</w:t>
      </w:r>
    </w:p>
    <w:p w14:paraId="078983DC" w14:textId="2EC3282B" w:rsidR="00BA0F34" w:rsidRPr="00BA0F34" w:rsidRDefault="00BA0F34" w:rsidP="00FA3E6D">
      <w:pPr>
        <w:pStyle w:val="MDPI16affiliation"/>
        <w:rPr>
          <w:szCs w:val="20"/>
        </w:rPr>
      </w:pPr>
      <w:proofErr w:type="gramStart"/>
      <w:r>
        <w:rPr>
          <w:szCs w:val="20"/>
          <w:vertAlign w:val="superscript"/>
        </w:rPr>
        <w:t>6</w:t>
      </w:r>
      <w:r>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7"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399B12"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w:t>
      </w:r>
      <w:r w:rsidR="003747EA">
        <w:t xml:space="preserve"> that may help protect against re-infection or disease</w:t>
      </w:r>
      <w:r w:rsidR="00B22624">
        <w:t>.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 to SARS-CoV-2</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072E05">
        <w:t xml:space="preserve"> and use them to infect 293T cells expressing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2B59DAE1"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9EE3DCE" w:rsidR="00181401" w:rsidRDefault="00804145" w:rsidP="00D2075C">
      <w:pPr>
        <w:pStyle w:val="MDPI31text"/>
        <w:ind w:firstLine="0"/>
      </w:pPr>
      <w:bookmarkStart w:id="1" w:name="OLE_LINK1"/>
      <w:bookmarkStart w:id="2"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the</w:t>
      </w:r>
      <w:r w:rsidR="00E55A0B">
        <w:t xml:space="preserve"> virus</w:t>
      </w:r>
      <w:r w:rsidR="00212C49">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5B614E9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lastRenderedPageBreak/>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to </w:t>
      </w:r>
      <w:r w:rsidR="00562C98">
        <w:t>quantify</w:t>
      </w:r>
      <w:r w:rsidR="00CE5EC0">
        <w:t xml:space="preserve"> neutralizing activity</w:t>
      </w:r>
      <w:r w:rsidR="00562C98">
        <w:t xml:space="preserve"> 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the neutralizing activity in the sera of infected patients</w:t>
      </w:r>
      <w:r w:rsidR="00DE57BF">
        <w:t xml:space="preserve"> or to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high-containment facilities</w:t>
      </w:r>
      <w:r w:rsidR="00F3427B">
        <w:t>.</w:t>
      </w:r>
    </w:p>
    <w:p w14:paraId="262CC4C3" w14:textId="1E8ECC92"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C00813">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494D16">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operties":{"noteIndex":0},"schema":"https://github.com/citation-style-language/schema/raw/master/csl-citation.json"}</w:instrText>
      </w:r>
      <w:r w:rsidR="00494D16">
        <w:fldChar w:fldCharType="separate"/>
      </w:r>
      <w:r w:rsidR="00494D16" w:rsidRPr="00494D16">
        <w:rPr>
          <w:noProof/>
        </w:rPr>
        <w:t>[25–31]</w:t>
      </w:r>
      <w:r w:rsidR="00494D16">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760CFE">
        <w:fldChar w:fldCharType="begin" w:fldLock="1"/>
      </w:r>
      <w:r w:rsidR="00494D16">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mendeley":{"formattedCitation":"[32]","plainTextFormattedCitation":"[32]","previouslyFormattedCitation":"[32]"},"properties":{"noteIndex":0},"schema":"https://github.com/citation-style-language/schema/raw/master/csl-citation.json"}</w:instrText>
      </w:r>
      <w:r w:rsidR="00760CFE">
        <w:fldChar w:fldCharType="separate"/>
      </w:r>
      <w:r w:rsidR="00494D16" w:rsidRPr="00494D16">
        <w:rPr>
          <w:noProof/>
        </w:rPr>
        <w:t>[32]</w:t>
      </w:r>
      <w:r w:rsidR="00760CFE">
        <w:fldChar w:fldCharType="end"/>
      </w:r>
      <w:r w:rsidR="00862C22">
        <w:t>[</w:t>
      </w:r>
      <w:r w:rsidR="00862C22" w:rsidRPr="00074457">
        <w:rPr>
          <w:color w:val="FF0000"/>
        </w:rPr>
        <w:t>CITE</w:t>
      </w:r>
      <w:r w:rsidR="00862C22">
        <w:t>], MLV-based retroviral virions [</w:t>
      </w:r>
      <w:r w:rsidR="00862C22" w:rsidRPr="00074457">
        <w:rPr>
          <w:color w:val="FF0000"/>
        </w:rPr>
        <w:t>CITE</w:t>
      </w:r>
      <w:r w:rsidR="00862C22">
        <w:t xml:space="preserve">], and VSV </w:t>
      </w:r>
      <w:r w:rsidR="00F15C55">
        <w:fldChar w:fldCharType="begin" w:fldLock="1"/>
      </w:r>
      <w:r w:rsidR="00494D16">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mendeley":{"formattedCitation":"[25,33,34]","plainTextFormattedCitation":"[25,33,34]","previouslyFormattedCitation":"[25,33,34]"},"properties":{"noteIndex":0},"schema":"https://github.com/citation-style-language/schema/raw/master/csl-citation.json"}</w:instrText>
      </w:r>
      <w:r w:rsidR="00F15C55">
        <w:fldChar w:fldCharType="separate"/>
      </w:r>
      <w:r w:rsidR="00494D16" w:rsidRPr="00494D16">
        <w:rPr>
          <w:noProof/>
        </w:rPr>
        <w:t>[25,33,34]</w:t>
      </w:r>
      <w:r w:rsidR="00F15C55">
        <w:fldChar w:fldCharType="end"/>
      </w:r>
      <w:r w:rsidR="00862C22">
        <w:t>.</w:t>
      </w:r>
      <w:r w:rsidR="009537A4">
        <w:t xml:space="preserve"> </w:t>
      </w:r>
      <w:r w:rsidR="008250B5">
        <w:t xml:space="preserve">In the limited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94D16">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[2,12,23,33]","plainTextFormattedCitation":"[2,12,23,33]","previouslyFormattedCitation":"[2,12,23,33]"},"properties":{"noteIndex":0},"schema":"https://github.com/citation-style-language/schema/raw/master/csl-citation.json"}</w:instrText>
      </w:r>
      <w:r w:rsidR="00500FF4">
        <w:fldChar w:fldCharType="separate"/>
      </w:r>
      <w:r w:rsidR="00494D16" w:rsidRPr="00494D16">
        <w:rPr>
          <w:noProof/>
        </w:rPr>
        <w:t>[2,12,23,33]</w:t>
      </w:r>
      <w:r w:rsidR="00500FF4">
        <w:fldChar w:fldCharType="end"/>
      </w:r>
      <w:r w:rsidR="00092982">
        <w:t xml:space="preserve">. </w:t>
      </w:r>
      <w:r w:rsidR="00F3194F">
        <w:t>However, the papers describing th</w:t>
      </w:r>
      <w:r w:rsidR="007C64C8">
        <w:t xml:space="preserve">ese </w:t>
      </w:r>
      <w:proofErr w:type="spellStart"/>
      <w:r w:rsidR="007C64C8">
        <w:t>pseudotyping</w:t>
      </w:r>
      <w:proofErr w:type="spellEnd"/>
      <w:r w:rsidR="007C64C8">
        <w:t xml:space="preserve"> assays </w:t>
      </w:r>
      <w:r w:rsidR="00F3194F">
        <w:t>have generally focused on other biological questions, and only provided</w:t>
      </w:r>
      <w:r w:rsidR="00FC0BB0">
        <w:t xml:space="preserve"> brief descriptions of the assay</w:t>
      </w:r>
      <w:r w:rsidR="00D5078F">
        <w:t xml:space="preserve">s, which in many cases rely on reagents not yet </w:t>
      </w:r>
      <w:r w:rsidR="00BB0C20">
        <w:t>widely</w:t>
      </w:r>
      <w:r w:rsidR="00D5078F">
        <w:t xml:space="preserve"> available to the scientific community.</w:t>
      </w:r>
    </w:p>
    <w:p w14:paraId="285F9846" w14:textId="34684FC1"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how they can be used to quantify the neutralizing activity of human sera. Finally, we </w:t>
      </w:r>
      <w:r w:rsidR="009D4CBB">
        <w:t>describe all the necessary experimental reagents in detail</w:t>
      </w:r>
      <w:r w:rsidR="00032B6A">
        <w:t>,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1"/>
    <w:bookmarkEnd w:id="2"/>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48BE8D2" w:rsidR="00181401" w:rsidRPr="003A4CE1" w:rsidRDefault="00B146C1" w:rsidP="003E4834">
      <w:pPr>
        <w:pStyle w:val="MDPI33textspaceafter"/>
        <w:ind w:firstLine="0"/>
      </w:pPr>
      <w:r>
        <w:t>Our</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t xml:space="preserve">a plasmid expressing Spike, and plasmids expressing the other </w:t>
      </w:r>
      <w:r w:rsidR="004901E3">
        <w:t>lentiviral</w:t>
      </w:r>
      <w:r>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rsidR="00404C53" w:rsidRPr="00404C53">
        <w:t>[</w:t>
      </w:r>
      <w:r w:rsidR="00404C53" w:rsidRPr="00404C53">
        <w:rPr>
          <w:color w:val="FF0000"/>
        </w:rPr>
        <w:t>CITE</w:t>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8">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500946F9"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virions with Spike on their surface. These virions can infect cells that </w:t>
      </w:r>
      <w:r w:rsidR="00990882">
        <w:lastRenderedPageBreak/>
        <w:t>express the ACE2 receptor for Spike.</w:t>
      </w:r>
      <w:r w:rsidRPr="00325902">
        <w:t xml:space="preserve"> (</w:t>
      </w:r>
      <w:r w:rsidR="003C1019">
        <w:rPr>
          <w:b/>
        </w:rPr>
        <w:t>B</w:t>
      </w:r>
      <w:r w:rsidRPr="00325902">
        <w:t xml:space="preserve">) </w:t>
      </w:r>
      <w:r w:rsidR="00165034">
        <w:t>We used</w:t>
      </w:r>
      <w:r w:rsidR="003F4DF2">
        <w:t xml:space="preserve"> three variants of Spike: the Spike protein sequence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158F5EFC" w:rsidR="00372CF1" w:rsidRDefault="004901E3" w:rsidP="00DB5E7E">
      <w:pPr>
        <w:pStyle w:val="MDPI22heading2"/>
        <w:spacing w:before="0" w:after="0"/>
        <w:ind w:firstLine="420"/>
        <w:rPr>
          <w:i w:val="0"/>
          <w:iCs/>
        </w:rPr>
      </w:pPr>
      <w:r>
        <w:rPr>
          <w:i w:val="0"/>
          <w:iCs/>
        </w:rPr>
        <w:t>We used a lentiviral system</w:t>
      </w:r>
      <w:r w:rsidR="008E0979">
        <w:rPr>
          <w:i w:val="0"/>
          <w:iCs/>
        </w:rPr>
        <w:t xml:space="preserve"> based on HIV</w:t>
      </w:r>
      <w:r w:rsidR="00D17B34">
        <w:rPr>
          <w:i w:val="0"/>
          <w:iCs/>
        </w:rPr>
        <w:t xml:space="preserve"> strain </w:t>
      </w:r>
      <w:r w:rsidR="00D17B34" w:rsidRPr="00D17B34">
        <w:rPr>
          <w:i w:val="0"/>
          <w:iCs/>
          <w:color w:val="FF0000"/>
        </w:rPr>
        <w:t>X</w:t>
      </w:r>
      <w:r w:rsidR="00ED2111">
        <w:rPr>
          <w:i w:val="0"/>
          <w:iCs/>
        </w:rPr>
        <w:t xml:space="preserve"> 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xml:space="preserve">, anecdotally </w:t>
      </w:r>
      <w:r w:rsidR="00E7580F">
        <w:rPr>
          <w:i w:val="0"/>
          <w:iCs/>
        </w:rPr>
        <w:t>this 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6484E4E6"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90647C" w:rsidRPr="0090647C">
        <w:rPr>
          <w:i w:val="0"/>
          <w:iCs/>
          <w:color w:val="FF0000"/>
        </w:rPr>
        <w:t>CITE</w:t>
      </w:r>
      <w:r w:rsidR="0090647C" w:rsidRPr="0090647C">
        <w:rPr>
          <w:i w:val="0"/>
          <w:iCs/>
        </w:rPr>
        <w:t>]</w:t>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0C3EB4" w:rsidRPr="0090647C">
        <w:rPr>
          <w:i w:val="0"/>
          <w:iCs/>
          <w:color w:val="FF0000"/>
        </w:rPr>
        <w:t>CITE</w:t>
      </w:r>
      <w:r w:rsidR="000C3EB4" w:rsidRPr="0090647C">
        <w:rPr>
          <w:i w:val="0"/>
          <w:iCs/>
        </w:rPr>
        <w:t>]</w:t>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replacing </w:t>
      </w:r>
      <w:r w:rsidR="009C2FD3">
        <w:rPr>
          <w:i w:val="0"/>
          <w:iCs/>
        </w:rPr>
        <w:t>Spike’s</w:t>
      </w:r>
      <w:r w:rsidR="00561A37">
        <w:rPr>
          <w:i w:val="0"/>
          <w:iCs/>
        </w:rPr>
        <w:t xml:space="preserve"> cytoplasmic tail with th</w:t>
      </w:r>
      <w:r w:rsidR="009C2FD3">
        <w:rPr>
          <w:i w:val="0"/>
          <w:iCs/>
        </w:rPr>
        <w:t xml:space="preserve">at </w:t>
      </w:r>
      <w:r w:rsidR="00561A37">
        <w:rPr>
          <w:i w:val="0"/>
          <w:iCs/>
        </w:rPr>
        <w:t>from other viruses</w:t>
      </w:r>
      <w:r w:rsidR="00AA1294">
        <w:rPr>
          <w:i w:val="0"/>
          <w:iCs/>
        </w:rPr>
        <w:t xml:space="preserve"> was shown to improve pseudotyping efficiency [</w:t>
      </w:r>
      <w:r w:rsidR="00AA1294" w:rsidRPr="0090647C">
        <w:rPr>
          <w:i w:val="0"/>
          <w:iCs/>
          <w:color w:val="FF0000"/>
        </w:rPr>
        <w:t>CITE</w:t>
      </w:r>
      <w:r w:rsidR="00AA1294" w:rsidRPr="0090647C">
        <w:rPr>
          <w:i w:val="0"/>
          <w:iCs/>
        </w:rPr>
        <w:t>]</w:t>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in the BEI Resources repository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0E7F7A5"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(ATCC </w:t>
      </w:r>
      <w:r w:rsidR="00126A6E">
        <w:rPr>
          <w:i w:val="0"/>
          <w:iCs/>
        </w:rPr>
        <w:t>CRL-3216)</w:t>
      </w:r>
      <w:r w:rsidR="005D44F7">
        <w:rPr>
          <w:i w:val="0"/>
          <w:iCs/>
        </w:rPr>
        <w:t xml:space="preserve"> were</w:t>
      </w:r>
      <w:r w:rsidR="00126A6E">
        <w:rPr>
          <w:i w:val="0"/>
          <w:iCs/>
        </w:rPr>
        <w:t xml:space="preserve"> transduced with a lentiviral vector expressing</w:t>
      </w:r>
      <w:r w:rsidR="00DC3931">
        <w:rPr>
          <w:i w:val="0"/>
          <w:iCs/>
        </w:rPr>
        <w:t xml:space="preserve"> </w:t>
      </w:r>
      <w:r w:rsidR="00C91DF0">
        <w:rPr>
          <w:i w:val="0"/>
          <w:iCs/>
        </w:rPr>
        <w:t xml:space="preserve">human ACE2 under a EF1a promoter (the </w:t>
      </w:r>
      <w:r w:rsidR="00592678">
        <w:rPr>
          <w:i w:val="0"/>
          <w:iCs/>
        </w:rPr>
        <w:t xml:space="preserve">plasmid sequence is in </w:t>
      </w:r>
      <w:r w:rsidR="00592678">
        <w:rPr>
          <w:b/>
          <w:bCs/>
          <w:i w:val="0"/>
          <w:iCs/>
        </w:rPr>
        <w:t>File S1</w:t>
      </w:r>
      <w:r w:rsidR="00592678">
        <w:rPr>
          <w:i w:val="0"/>
          <w:iCs/>
        </w:rPr>
        <w:t xml:space="preserve">, and the lentiviral backbone is available in the BEI Resources repository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in the BEI Resources repository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141E9BF" w:rsidR="00D85AA0" w:rsidRPr="005918D0" w:rsidRDefault="00D85AA0" w:rsidP="00D85AA0">
      <w:pPr>
        <w:pStyle w:val="MDPI51figurecaption"/>
      </w:pPr>
      <w:r w:rsidRPr="00325902">
        <w:rPr>
          <w:b/>
        </w:rPr>
        <w:lastRenderedPageBreak/>
        <w:t xml:space="preserve">Figure </w:t>
      </w:r>
      <w:r w:rsidR="006D0116">
        <w:rPr>
          <w:b/>
        </w:rPr>
        <w:t>2</w:t>
      </w:r>
      <w:r w:rsidRPr="00325902">
        <w:rPr>
          <w:b/>
        </w:rPr>
        <w:t>.</w:t>
      </w:r>
      <w:r w:rsidRPr="00325902">
        <w:t xml:space="preserve"> </w:t>
      </w:r>
      <w:r w:rsidR="005918D0">
        <w:t>The Spike-pseudotyped lentiviral virions infect 293T-ACE2 cells. (</w:t>
      </w:r>
      <w:r w:rsidR="005918D0">
        <w:rPr>
          <w:b/>
          <w:bCs/>
        </w:rPr>
        <w:t>A</w:t>
      </w:r>
      <w:r w:rsidR="005918D0">
        <w:t xml:space="preserve">) </w:t>
      </w:r>
      <w:commentRangeStart w:id="3"/>
      <w:r w:rsidR="007C4997">
        <w:t>The flow cytometry</w:t>
      </w:r>
      <w:r w:rsidR="00455F86">
        <w:t xml:space="preserve"> plot showing expression of ACE2 by the 293T-ACE2 cells</w:t>
      </w:r>
      <w:r w:rsidR="000C1EE3">
        <w:t xml:space="preserve"> (grey shaded) compared to not transduced 293T cells (grey line)</w:t>
      </w:r>
      <w:r w:rsidR="00455F86">
        <w:t xml:space="preserve"> as quantified by staining with antibody </w:t>
      </w:r>
      <w:r w:rsidR="005E53B6" w:rsidRPr="005E53B6">
        <w:t>AF933</w:t>
      </w:r>
      <w:r w:rsidR="005E53B6">
        <w:t xml:space="preserve"> (R&amp;D Systems)</w:t>
      </w:r>
      <w:r w:rsidR="00455F86">
        <w:t xml:space="preserve">. </w:t>
      </w:r>
      <w:commentRangeEnd w:id="3"/>
      <w:r w:rsidR="00600129">
        <w:rPr>
          <w:rStyle w:val="CommentReference"/>
          <w:rFonts w:ascii="Times New Roman" w:hAnsi="Times New Roman"/>
          <w:lang w:bidi="ar-SA"/>
        </w:rPr>
        <w:commentReference w:id="3"/>
      </w:r>
      <w:r w:rsidR="00455F86">
        <w:t>(</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Spike-pseudotyped</w:t>
      </w:r>
      <w:ins w:id="4" w:author="Kate D Crawford" w:date="2020-04-15T13:57:00Z">
        <w:r w:rsidR="00C951F6">
          <w:t xml:space="preserve"> or VSV G-pseudotyped</w:t>
        </w:r>
      </w:ins>
      <w:r w:rsidR="005D44F7">
        <w:t xml:space="preserve"> lentivirus expressing </w:t>
      </w:r>
      <w:proofErr w:type="spellStart"/>
      <w:r w:rsidR="005D44F7">
        <w:t>ZsGreen</w:t>
      </w:r>
      <w:proofErr w:type="spellEnd"/>
      <w:r w:rsidR="005D44F7">
        <w:t xml:space="preserve">. The </w:t>
      </w:r>
      <w:r w:rsidR="00C951F6">
        <w:t xml:space="preserve">Spike-pseudotyped </w:t>
      </w:r>
      <w:r w:rsidR="005D44F7">
        <w:t>virus efficiently infects the 293T-ACE2 but not the 293T cells</w:t>
      </w:r>
      <w:r w:rsidR="00C951F6">
        <w:t xml:space="preserve">, whereas the VSV G-pseudotyped virus efficiently infects both cell lines. Cells were infected with 10-fold less </w:t>
      </w:r>
      <w:r w:rsidR="003909FC">
        <w:t xml:space="preserve">volume of </w:t>
      </w:r>
      <w:r w:rsidR="00C951F6">
        <w:t>VSV G-pseudotyped lentivirus than Spike-pseudotyped lentivirus.</w:t>
      </w:r>
    </w:p>
    <w:p w14:paraId="52BECDDF" w14:textId="6B8D2D6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C2D602C"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the highly efficient VSV-G protein and a negative control in which we did not provide a viral entry protein in the transfected producing cells.</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Figure 1A</w:t>
      </w:r>
      <w:r w:rsidR="005A0404">
        <w:rPr>
          <w:i w:val="0"/>
          <w:iCs/>
        </w:rPr>
        <w:t xml:space="preserve">, all three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VSV-G</w:t>
      </w:r>
      <w:r w:rsidR="00E7412A">
        <w:rPr>
          <w:i w:val="0"/>
          <w:iCs/>
        </w:rPr>
        <w:t xml:space="preserve">, but we still considered them to be encouragingly high given that lentiviral virions can be further concentrated by </w:t>
      </w:r>
      <w:r w:rsidR="00E96875">
        <w:rPr>
          <w:i w:val="0"/>
          <w:iCs/>
        </w:rPr>
        <w:t>a variety of methods [</w:t>
      </w:r>
      <w:r w:rsidR="00E96875" w:rsidRPr="0090647C">
        <w:rPr>
          <w:i w:val="0"/>
          <w:iCs/>
          <w:color w:val="FF0000"/>
        </w:rPr>
        <w:t>CITE</w:t>
      </w:r>
      <w:r w:rsidR="00E96875" w:rsidRPr="0090647C">
        <w:rPr>
          <w:i w:val="0"/>
          <w:iCs/>
        </w:rPr>
        <w:t>]</w:t>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ins w:id="5" w:author="Kate D Crawford" w:date="2020-04-15T14:01:00Z">
        <w:r w:rsidR="00C951F6">
          <w:rPr>
            <w:i w:val="0"/>
            <w:iCs/>
          </w:rPr>
          <w:t>n</w:t>
        </w:r>
      </w:ins>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0">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31E60A87"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 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and then calculating the titer of transduction-competent virus per ml</w:t>
      </w:r>
      <w:r w:rsidR="004524E5">
        <w:t xml:space="preserve"> from the percentage of green cells. The “n.d.” for None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the relative luciferase units (RLUs)</w:t>
      </w:r>
      <w:r w:rsidR="00A9274F">
        <w:t xml:space="preserve">. </w:t>
      </w:r>
      <w:commentRangeStart w:id="6"/>
      <w:commentRangeStart w:id="7"/>
      <w:r w:rsidR="00E83706">
        <w:t>The RLUs were determined</w:t>
      </w:r>
      <w:r w:rsidR="007C41FC">
        <w:t xml:space="preserve"> at</w:t>
      </w:r>
      <w:r w:rsidR="004B3754">
        <w:t xml:space="preserve"> 48</w:t>
      </w:r>
      <w:r w:rsidR="007C41FC">
        <w:t xml:space="preserve"> hours post-infection</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commentRangeEnd w:id="6"/>
      <w:r w:rsidR="003C46D0">
        <w:rPr>
          <w:rStyle w:val="CommentReference"/>
          <w:rFonts w:ascii="Times New Roman" w:hAnsi="Times New Roman"/>
          <w:lang w:bidi="ar-SA"/>
        </w:rPr>
        <w:commentReference w:id="6"/>
      </w:r>
      <w:commentRangeEnd w:id="7"/>
      <w:r w:rsidR="00600129">
        <w:rPr>
          <w:rStyle w:val="CommentReference"/>
          <w:rFonts w:ascii="Times New Roman" w:hAnsi="Times New Roman"/>
          <w:lang w:bidi="ar-SA"/>
        </w:rPr>
        <w:commentReference w:id="7"/>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strongly if it is the sole CMV-promoter driven transcript than if it is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1DBBBF6C" w:rsidR="007E7880" w:rsidRDefault="0084229B" w:rsidP="005D2C50">
      <w:pPr>
        <w:pStyle w:val="MDPI22heading2"/>
        <w:spacing w:before="0" w:after="0"/>
        <w:rPr>
          <w:i w:val="0"/>
          <w:iCs/>
          <w:color w:val="000000" w:themeColor="text1"/>
        </w:rPr>
      </w:pPr>
      <w:r>
        <w:rPr>
          <w:i w:val="0"/>
          <w:iCs/>
        </w:rPr>
        <w:t>We next proceeded</w:t>
      </w:r>
      <w:r w:rsidR="0058703A">
        <w:rPr>
          <w:i w:val="0"/>
          <w:iCs/>
        </w:rPr>
        <w:t xml:space="preserve"> to use the Luciferase-IRES-ZsGreen backbone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to perform</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60FFED3E"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serum from a confirmed SARS-CoV-2 infected patient collected at 19 days post-symptom onset</w:t>
      </w:r>
      <w:r w:rsidR="008607F7">
        <w:rPr>
          <w:i w:val="0"/>
          <w:iCs/>
          <w:color w:val="000000" w:themeColor="text1"/>
        </w:rPr>
        <w:t>, and with soluble ACE2 protein (which has been reported to neutralize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the serum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serum</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then measured the luciferase signal at </w:t>
      </w:r>
      <w:r w:rsidR="00520B27">
        <w:rPr>
          <w:i w:val="0"/>
          <w:iCs/>
          <w:color w:val="FF0000"/>
        </w:rPr>
        <w:t>60</w:t>
      </w:r>
      <w:r w:rsidR="00A07B01">
        <w:rPr>
          <w:i w:val="0"/>
          <w:iCs/>
          <w:color w:val="000000" w:themeColor="text1"/>
        </w:rPr>
        <w:t xml:space="preserve"> 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lastRenderedPageBreak/>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6ED2A30" w:rsidR="004C2FDD" w:rsidRDefault="00F85C43" w:rsidP="00F85C43">
      <w:pPr>
        <w:pStyle w:val="MDPI21heading1"/>
        <w:spacing w:before="0" w:after="0"/>
        <w:rPr>
          <w:b w:val="0"/>
          <w:bCs/>
          <w:color w:val="000000" w:themeColor="text1"/>
        </w:rPr>
      </w:pPr>
      <w:r>
        <w:tab/>
      </w:r>
      <w:r>
        <w:rPr>
          <w:b w:val="0"/>
          <w:bCs/>
        </w:rPr>
        <w:t>Both the serum and the soluble ACE2 effectively neutralized the virus (</w:t>
      </w:r>
      <w:r>
        <w:t>Figure 4</w:t>
      </w:r>
      <w:r>
        <w:rPr>
          <w:b w:val="0"/>
          <w:bCs/>
        </w:rPr>
        <w:t xml:space="preserve">). For the serum, the inhibitory concentration 50% (IC50) was </w:t>
      </w:r>
      <w:r w:rsidRPr="00F85C43">
        <w:rPr>
          <w:b w:val="0"/>
          <w:bCs/>
          <w:color w:val="FF0000"/>
        </w:rPr>
        <w:t>X</w:t>
      </w:r>
      <w:r>
        <w:rPr>
          <w:b w:val="0"/>
          <w:bCs/>
        </w:rPr>
        <w:t>, which is in the range of values reported for sera from other 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3CAC79EA" w:rsidR="004C2FDD" w:rsidRPr="00D67885" w:rsidRDefault="00F85C43" w:rsidP="00D67885">
      <w:pPr>
        <w:pStyle w:val="MDPI21heading1"/>
        <w:spacing w:before="0" w:after="0"/>
        <w:rPr>
          <w:b w:val="0"/>
          <w:bCs/>
        </w:rPr>
      </w:pPr>
      <w:r>
        <w:rPr>
          <w:b w:val="0"/>
          <w:bCs/>
          <w:color w:val="000000" w:themeColor="text1"/>
        </w:rPr>
        <w:tab/>
        <w:t>Of note, the virus pseudotyped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While the mechanism by which changing the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35C9BC95"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E6136A1" w:rsidR="00C91DF0" w:rsidRDefault="00C91DF0" w:rsidP="000B4C54">
      <w:pPr>
        <w:pStyle w:val="MDPI61Supplementary"/>
        <w:rPr>
          <w:bCs/>
          <w:i/>
          <w:iCs/>
        </w:rPr>
      </w:pPr>
      <w:r>
        <w:rPr>
          <w:bCs/>
          <w:i/>
          <w:iCs/>
        </w:rPr>
        <w:t>4.2 Creation of 293T ACE2 cells.</w:t>
      </w:r>
    </w:p>
    <w:p w14:paraId="27CA19B9" w14:textId="2A400E02" w:rsidR="005B3952" w:rsidRDefault="00C43CCD" w:rsidP="000B4C54">
      <w:pPr>
        <w:pStyle w:val="MDPI61Supplementary"/>
        <w:rPr>
          <w:bCs/>
        </w:rPr>
      </w:pPr>
      <w:r>
        <w:rPr>
          <w:bCs/>
        </w:rPr>
        <w:t xml:space="preserve">VSV G-pseudotyped lentivirus packaging the hACE2 gene (plasmid ____) was generated via ____. This virus was used to infect ____. </w:t>
      </w:r>
      <w:r w:rsidR="005B3952">
        <w:rPr>
          <w:bCs/>
        </w:rPr>
        <w:t>Single c</w:t>
      </w:r>
      <w:r>
        <w:rPr>
          <w:bCs/>
        </w:rPr>
        <w:t>ells were stained with ____ ACE2 antibody and FITC secondary</w:t>
      </w:r>
      <w:r w:rsidR="005B3952">
        <w:rPr>
          <w:bCs/>
        </w:rPr>
        <w:t xml:space="preserve"> and sorted based on antibody staining. Once single cell clones had grown sufficiently, they were screened for ACE2 expression via flow cytometry and the clone with the best expression (</w:t>
      </w:r>
      <w:r w:rsidR="005B3952">
        <w:rPr>
          <w:b/>
        </w:rPr>
        <w:t xml:space="preserve">Fig. 2A) </w:t>
      </w:r>
      <w:r w:rsidR="005B3952">
        <w:rPr>
          <w:bCs/>
        </w:rPr>
        <w:t xml:space="preserve">was expanded. </w:t>
      </w:r>
    </w:p>
    <w:p w14:paraId="62798E83" w14:textId="22EDC108" w:rsidR="00C43CCD" w:rsidRPr="00C43CCD" w:rsidRDefault="00C43CCD" w:rsidP="000B4C54">
      <w:pPr>
        <w:pStyle w:val="MDPI61Supplementary"/>
        <w:rPr>
          <w:bCs/>
        </w:rPr>
      </w:pPr>
      <w:r>
        <w:rPr>
          <w:bCs/>
        </w:rPr>
        <w:t>These cells should be grow</w:t>
      </w:r>
      <w:r w:rsidR="00F60B69">
        <w:rPr>
          <w:bCs/>
        </w:rPr>
        <w:t>n</w:t>
      </w:r>
      <w:r>
        <w:rPr>
          <w:bCs/>
        </w:rPr>
        <w:t xml:space="preserve"> in D10 growth media: DMEM with 10% FBS, __ L-glutamine, and ___ Pen/Strep.</w:t>
      </w:r>
    </w:p>
    <w:p w14:paraId="3A95EE27" w14:textId="5D764006" w:rsidR="00C74702" w:rsidRDefault="00C74702" w:rsidP="000B4C54">
      <w:pPr>
        <w:pStyle w:val="MDPI61Supplementary"/>
        <w:rPr>
          <w:bCs/>
          <w:i/>
          <w:iCs/>
        </w:rPr>
      </w:pPr>
      <w:commentRangeStart w:id="8"/>
      <w:r>
        <w:rPr>
          <w:bCs/>
          <w:i/>
          <w:iCs/>
        </w:rPr>
        <w:t>4.</w:t>
      </w:r>
      <w:r w:rsidR="00C91DF0">
        <w:rPr>
          <w:bCs/>
          <w:i/>
          <w:iCs/>
        </w:rPr>
        <w:t>3</w:t>
      </w:r>
      <w:r>
        <w:rPr>
          <w:bCs/>
          <w:i/>
          <w:iCs/>
        </w:rPr>
        <w:t xml:space="preserve"> Detailed protocol for generation of pseudotyped lentiviral particles</w:t>
      </w:r>
      <w:commentRangeEnd w:id="8"/>
      <w:r w:rsidR="004F2C2A">
        <w:rPr>
          <w:rStyle w:val="CommentReference"/>
          <w:rFonts w:ascii="Times New Roman" w:hAnsi="Times New Roman"/>
          <w:snapToGrid/>
          <w:lang w:eastAsia="de-DE" w:bidi="ar-SA"/>
        </w:rPr>
        <w:commentReference w:id="8"/>
      </w:r>
      <w:r w:rsidR="006C5456">
        <w:rPr>
          <w:bCs/>
          <w:i/>
          <w:iCs/>
        </w:rPr>
        <w:t>.</w:t>
      </w:r>
      <w:r w:rsidR="007B0AF4">
        <w:rPr>
          <w:bCs/>
          <w:i/>
          <w:iCs/>
        </w:rPr>
        <w:t xml:space="preserve"> </w:t>
      </w:r>
    </w:p>
    <w:p w14:paraId="58DF47E4" w14:textId="2BCFA25B" w:rsidR="008F4BFD" w:rsidRDefault="00F71D1F" w:rsidP="007E75E8">
      <w:pPr>
        <w:pStyle w:val="MDPI61Supplementary"/>
        <w:rPr>
          <w:bCs/>
          <w:color w:val="000000" w:themeColor="text1"/>
        </w:rPr>
      </w:pPr>
      <w:r>
        <w:rPr>
          <w:bCs/>
        </w:rPr>
        <w:t>Pseudotyped</w:t>
      </w:r>
      <w:r w:rsidR="001353B1">
        <w:rPr>
          <w:bCs/>
        </w:rPr>
        <w:t xml:space="preserve"> lentiviruses were generated from </w:t>
      </w:r>
      <w:r w:rsidR="00F56166">
        <w:rPr>
          <w:bCs/>
        </w:rPr>
        <w:t>transfecting</w:t>
      </w:r>
      <w:r w:rsidR="001353B1">
        <w:rPr>
          <w:bCs/>
        </w:rPr>
        <w:t xml:space="preserve"> 293Ts as depicted in </w:t>
      </w:r>
      <w:r w:rsidR="001353B1">
        <w:rPr>
          <w:b/>
        </w:rPr>
        <w:t>Figure 1a</w:t>
      </w:r>
      <w:r w:rsidR="007E75E8">
        <w:rPr>
          <w:b/>
        </w:rPr>
        <w:t>.</w:t>
      </w:r>
      <w:r w:rsidR="00C43CCD">
        <w:rPr>
          <w:b/>
        </w:rPr>
        <w:t xml:space="preserve"> </w:t>
      </w:r>
      <w:r w:rsidR="001353B1">
        <w:rPr>
          <w:bCs/>
        </w:rPr>
        <w:t xml:space="preserve">First, 293T cells </w:t>
      </w:r>
      <w:r w:rsidR="00F56166">
        <w:rPr>
          <w:bCs/>
        </w:rPr>
        <w:t>were</w:t>
      </w:r>
      <w:r w:rsidR="001353B1">
        <w:rPr>
          <w:bCs/>
        </w:rPr>
        <w:t xml:space="preserve"> seeded at a density of 5x10</w:t>
      </w:r>
      <w:r w:rsidR="001353B1">
        <w:rPr>
          <w:bCs/>
          <w:vertAlign w:val="superscript"/>
        </w:rPr>
        <w:t>5</w:t>
      </w:r>
      <w:r w:rsidR="001353B1">
        <w:rPr>
          <w:bCs/>
        </w:rPr>
        <w:t xml:space="preserve"> cells per well</w:t>
      </w:r>
      <w:r w:rsidR="00F56166">
        <w:rPr>
          <w:bCs/>
        </w:rPr>
        <w:t xml:space="preserve"> (2.5x10</w:t>
      </w:r>
      <w:r w:rsidR="00F56166">
        <w:rPr>
          <w:bCs/>
          <w:vertAlign w:val="superscript"/>
        </w:rPr>
        <w:t>5</w:t>
      </w:r>
      <w:r w:rsidR="00F56166">
        <w:rPr>
          <w:bCs/>
        </w:rPr>
        <w:t xml:space="preserve"> cells per </w:t>
      </w:r>
      <w:r>
        <w:rPr>
          <w:bCs/>
        </w:rPr>
        <w:t>mL</w:t>
      </w:r>
      <w:r w:rsidR="00F56166">
        <w:rPr>
          <w:bCs/>
        </w:rPr>
        <w:t xml:space="preserve">) of </w:t>
      </w:r>
      <w:r w:rsidR="001353B1">
        <w:rPr>
          <w:bCs/>
        </w:rPr>
        <w:t>a 6-well plat</w:t>
      </w:r>
      <w:r w:rsidR="007E75E8">
        <w:rPr>
          <w:bCs/>
        </w:rPr>
        <w:t>e</w:t>
      </w:r>
      <w:r>
        <w:rPr>
          <w:bCs/>
        </w:rPr>
        <w:t xml:space="preserve">. The following day, the </w:t>
      </w:r>
      <w:r w:rsidR="007E75E8">
        <w:rPr>
          <w:bCs/>
        </w:rPr>
        <w:t xml:space="preserve">cells should be ~50-70% confluent. About 16-24 hours after seeding, the cells were transfected with the plasmids required for lentiviral generation according to the </w:t>
      </w:r>
      <w:proofErr w:type="spellStart"/>
      <w:r w:rsidR="007E75E8">
        <w:rPr>
          <w:bCs/>
        </w:rPr>
        <w:t>BioT</w:t>
      </w:r>
      <w:proofErr w:type="spellEnd"/>
      <w:r w:rsidR="007E75E8">
        <w:rPr>
          <w:bCs/>
        </w:rPr>
        <w:t xml:space="preserve"> </w:t>
      </w:r>
      <w:r w:rsidR="007E75E8">
        <w:rPr>
          <w:bCs/>
          <w:color w:val="FF0000"/>
        </w:rPr>
        <w:t>(reagent info)</w:t>
      </w:r>
      <w:r w:rsidR="007E75E8">
        <w:rPr>
          <w:bCs/>
          <w:color w:val="000000" w:themeColor="text1"/>
        </w:rPr>
        <w:t xml:space="preserve"> protocol</w:t>
      </w:r>
      <w:r w:rsidR="007E75E8">
        <w:rPr>
          <w:bCs/>
        </w:rPr>
        <w:t>. Specifically, f</w:t>
      </w:r>
      <w:r w:rsidR="00DD3A2D">
        <w:rPr>
          <w:bCs/>
        </w:rPr>
        <w:t xml:space="preserve">or each well, </w:t>
      </w:r>
      <w:r>
        <w:rPr>
          <w:bCs/>
        </w:rPr>
        <w:t>1 ug of lentiviral backbone (</w:t>
      </w:r>
      <w:proofErr w:type="spellStart"/>
      <w:r>
        <w:rPr>
          <w:bCs/>
        </w:rPr>
        <w:t>ZsGreen</w:t>
      </w:r>
      <w:proofErr w:type="spellEnd"/>
      <w:r>
        <w:rPr>
          <w:bCs/>
        </w:rPr>
        <w:t xml:space="preserve"> or Luciferase-IRES-</w:t>
      </w:r>
      <w:proofErr w:type="spellStart"/>
      <w:r>
        <w:rPr>
          <w:bCs/>
        </w:rPr>
        <w:t>ZsGreen</w:t>
      </w:r>
      <w:proofErr w:type="spellEnd"/>
      <w:r>
        <w:rPr>
          <w:bCs/>
        </w:rPr>
        <w:t xml:space="preserve">), 0.22 ug of </w:t>
      </w:r>
      <w:proofErr w:type="spellStart"/>
      <w:r w:rsidR="00DD3A2D">
        <w:rPr>
          <w:bCs/>
        </w:rPr>
        <w:t>HDM_</w:t>
      </w:r>
      <w:r>
        <w:rPr>
          <w:bCs/>
        </w:rPr>
        <w:t>Gag</w:t>
      </w:r>
      <w:proofErr w:type="spellEnd"/>
      <w:r>
        <w:rPr>
          <w:bCs/>
        </w:rPr>
        <w:t>/Pol (</w:t>
      </w:r>
      <w:r w:rsidR="00DD3A2D">
        <w:rPr>
          <w:bCs/>
        </w:rPr>
        <w:t>BEI</w:t>
      </w:r>
      <w:r>
        <w:rPr>
          <w:bCs/>
        </w:rPr>
        <w:t xml:space="preserve"> ____), 0.22 ug of </w:t>
      </w:r>
      <w:proofErr w:type="spellStart"/>
      <w:r w:rsidR="00DD3A2D">
        <w:rPr>
          <w:bCs/>
        </w:rPr>
        <w:t>pC_</w:t>
      </w:r>
      <w:r>
        <w:rPr>
          <w:bCs/>
        </w:rPr>
        <w:t>Rev</w:t>
      </w:r>
      <w:proofErr w:type="spellEnd"/>
      <w:r w:rsidR="008F4BFD">
        <w:rPr>
          <w:bCs/>
        </w:rPr>
        <w:t xml:space="preserve"> (</w:t>
      </w:r>
      <w:r w:rsidR="00DD3A2D">
        <w:rPr>
          <w:bCs/>
        </w:rPr>
        <w:t>BEI</w:t>
      </w:r>
      <w:r w:rsidR="008F4BFD">
        <w:rPr>
          <w:bCs/>
        </w:rPr>
        <w:t xml:space="preserve"> ____)</w:t>
      </w:r>
      <w:r>
        <w:rPr>
          <w:bCs/>
        </w:rPr>
        <w:t xml:space="preserve">, 0.22 ug of </w:t>
      </w:r>
      <w:proofErr w:type="spellStart"/>
      <w:r w:rsidR="00DD3A2D">
        <w:rPr>
          <w:bCs/>
        </w:rPr>
        <w:t>HDM_</w:t>
      </w:r>
      <w:r>
        <w:rPr>
          <w:bCs/>
        </w:rPr>
        <w:t>Tat</w:t>
      </w:r>
      <w:proofErr w:type="spellEnd"/>
      <w:r w:rsidR="008F4BFD">
        <w:rPr>
          <w:bCs/>
        </w:rPr>
        <w:t xml:space="preserve"> (plasmid _____)</w:t>
      </w:r>
      <w:r>
        <w:rPr>
          <w:bCs/>
        </w:rPr>
        <w:t xml:space="preserve">, and 0.34 ug of </w:t>
      </w:r>
      <w:r w:rsidR="008F4BFD">
        <w:rPr>
          <w:bCs/>
        </w:rPr>
        <w:t xml:space="preserve">either </w:t>
      </w:r>
      <w:r>
        <w:rPr>
          <w:bCs/>
        </w:rPr>
        <w:t>Spike, VSV G (positive control), or carrier DNA (</w:t>
      </w:r>
      <w:r w:rsidRPr="00F71D1F">
        <w:rPr>
          <w:bCs/>
          <w:color w:val="FF0000"/>
        </w:rPr>
        <w:t>Promega product info</w:t>
      </w:r>
      <w:r>
        <w:rPr>
          <w:bCs/>
        </w:rPr>
        <w:t xml:space="preserve">) </w:t>
      </w:r>
      <w:r w:rsidR="00DD3A2D">
        <w:rPr>
          <w:bCs/>
        </w:rPr>
        <w:t>(negative control)</w:t>
      </w:r>
      <w:r w:rsidR="007E75E8">
        <w:rPr>
          <w:bCs/>
        </w:rPr>
        <w:t xml:space="preserve"> were combined with 100 </w:t>
      </w:r>
      <w:proofErr w:type="spellStart"/>
      <w:r w:rsidR="007E75E8">
        <w:rPr>
          <w:bCs/>
        </w:rPr>
        <w:t>uL</w:t>
      </w:r>
      <w:proofErr w:type="spellEnd"/>
      <w:r w:rsidR="007E75E8">
        <w:rPr>
          <w:bCs/>
        </w:rPr>
        <w:t xml:space="preserve"> DMEM and 3 </w:t>
      </w:r>
      <w:proofErr w:type="spellStart"/>
      <w:r w:rsidR="007E75E8">
        <w:rPr>
          <w:bCs/>
        </w:rPr>
        <w:t>uL</w:t>
      </w:r>
      <w:proofErr w:type="spellEnd"/>
      <w:r w:rsidR="007E75E8">
        <w:rPr>
          <w:bCs/>
        </w:rPr>
        <w:t xml:space="preserve"> </w:t>
      </w:r>
      <w:proofErr w:type="spellStart"/>
      <w:r w:rsidR="007E75E8">
        <w:rPr>
          <w:bCs/>
        </w:rPr>
        <w:t>BioT</w:t>
      </w:r>
      <w:proofErr w:type="spellEnd"/>
      <w:r w:rsidR="00894DAD">
        <w:rPr>
          <w:bCs/>
        </w:rPr>
        <w:t xml:space="preserve">, </w:t>
      </w:r>
      <w:r w:rsidR="007E75E8">
        <w:rPr>
          <w:bCs/>
        </w:rPr>
        <w:t>gently mixed by pipetting up and down,</w:t>
      </w:r>
      <w:r w:rsidR="007E75E8">
        <w:rPr>
          <w:bCs/>
          <w:color w:val="000000" w:themeColor="text1"/>
        </w:rPr>
        <w:t xml:space="preserve"> </w:t>
      </w:r>
      <w:r w:rsidR="00DD3A2D">
        <w:rPr>
          <w:bCs/>
          <w:color w:val="000000" w:themeColor="text1"/>
        </w:rPr>
        <w:t>briefly spun in a centrifuge</w:t>
      </w:r>
      <w:r w:rsidR="007E75E8">
        <w:rPr>
          <w:bCs/>
          <w:color w:val="000000" w:themeColor="text1"/>
        </w:rPr>
        <w:t>,</w:t>
      </w:r>
      <w:r w:rsidR="00DD3A2D">
        <w:rPr>
          <w:bCs/>
          <w:color w:val="000000" w:themeColor="text1"/>
        </w:rPr>
        <w:t xml:space="preserve"> and allowed to sit at room temperature for 10-20 min before being gently added to the cells in a dropwise manner. </w:t>
      </w:r>
      <w:r w:rsidR="008F4BFD">
        <w:rPr>
          <w:bCs/>
          <w:color w:val="000000" w:themeColor="text1"/>
        </w:rPr>
        <w:t xml:space="preserve">At 18 to 24 hours post-transfection, the media was changed by removing the transfection supernatant and gently adding 2 mL fresh, pre-warmed D10 </w:t>
      </w:r>
      <w:r w:rsidR="008F4BFD">
        <w:rPr>
          <w:bCs/>
          <w:color w:val="000000" w:themeColor="text1"/>
        </w:rPr>
        <w:lastRenderedPageBreak/>
        <w:t xml:space="preserve">to each well. </w:t>
      </w:r>
      <w:r w:rsidR="00DD3A2D">
        <w:rPr>
          <w:bCs/>
          <w:color w:val="000000" w:themeColor="text1"/>
        </w:rPr>
        <w:t>V</w:t>
      </w:r>
      <w:r w:rsidR="008F4BFD">
        <w:rPr>
          <w:bCs/>
          <w:color w:val="000000" w:themeColor="text1"/>
        </w:rPr>
        <w:t>irus was collected</w:t>
      </w:r>
      <w:r w:rsidR="00DD3A2D">
        <w:rPr>
          <w:bCs/>
          <w:color w:val="000000" w:themeColor="text1"/>
        </w:rPr>
        <w:t xml:space="preserve"> at 60 hours post transfection by harvesting the supernatant</w:t>
      </w:r>
      <w:r w:rsidR="008F4BFD">
        <w:rPr>
          <w:bCs/>
          <w:color w:val="000000" w:themeColor="text1"/>
        </w:rPr>
        <w:t xml:space="preserve"> from each well and filter</w:t>
      </w:r>
      <w:r w:rsidR="00DD3A2D">
        <w:rPr>
          <w:bCs/>
          <w:color w:val="000000" w:themeColor="text1"/>
        </w:rPr>
        <w:t>ing it</w:t>
      </w:r>
      <w:r w:rsidR="008F4BFD">
        <w:rPr>
          <w:bCs/>
          <w:color w:val="000000" w:themeColor="text1"/>
        </w:rPr>
        <w:t xml:space="preserve"> through a 0.45 um filter. Virus was then frozen at -80 C before use.</w:t>
      </w:r>
    </w:p>
    <w:p w14:paraId="53A7B65A" w14:textId="38792B8F" w:rsidR="00250DDC" w:rsidRDefault="00250DDC" w:rsidP="007E75E8">
      <w:pPr>
        <w:pStyle w:val="MDPI61Supplementary"/>
        <w:rPr>
          <w:bCs/>
          <w:color w:val="000000" w:themeColor="text1"/>
        </w:rPr>
      </w:pPr>
    </w:p>
    <w:p w14:paraId="1A13E0B0" w14:textId="6E172E26" w:rsidR="00311616" w:rsidRDefault="00250DDC" w:rsidP="007E75E8">
      <w:pPr>
        <w:pStyle w:val="MDPI61Supplementary"/>
        <w:rPr>
          <w:bCs/>
          <w:color w:val="000000" w:themeColor="text1"/>
        </w:rPr>
      </w:pPr>
      <w:commentRangeStart w:id="9"/>
      <w:r>
        <w:rPr>
          <w:bCs/>
          <w:color w:val="000000" w:themeColor="text1"/>
        </w:rPr>
        <w:t xml:space="preserve">To titer this virus, we then infected 293T-ACE2 cells in a 96 well-plate with serial dilutions of virus </w:t>
      </w:r>
      <w:r w:rsidR="00311616">
        <w:rPr>
          <w:bCs/>
          <w:color w:val="000000" w:themeColor="text1"/>
        </w:rPr>
        <w:t xml:space="preserve">in a final volume of 150 </w:t>
      </w:r>
      <w:proofErr w:type="spellStart"/>
      <w:r w:rsidR="00311616">
        <w:rPr>
          <w:bCs/>
          <w:color w:val="000000" w:themeColor="text1"/>
        </w:rPr>
        <w:t>uL</w:t>
      </w:r>
      <w:proofErr w:type="spellEnd"/>
      <w:r w:rsidR="00311616">
        <w:rPr>
          <w:bCs/>
          <w:color w:val="000000" w:themeColor="text1"/>
        </w:rPr>
        <w:t xml:space="preserve">. Infection was measured 48-60 hours post infection either by measuring </w:t>
      </w:r>
      <w:proofErr w:type="spellStart"/>
      <w:r>
        <w:rPr>
          <w:bCs/>
          <w:color w:val="000000" w:themeColor="text1"/>
        </w:rPr>
        <w:t>ZsGreen</w:t>
      </w:r>
      <w:proofErr w:type="spellEnd"/>
      <w:r>
        <w:rPr>
          <w:bCs/>
          <w:color w:val="000000" w:themeColor="text1"/>
        </w:rPr>
        <w:t xml:space="preserve"> </w:t>
      </w:r>
      <w:r w:rsidR="00311616">
        <w:rPr>
          <w:bCs/>
          <w:color w:val="000000" w:themeColor="text1"/>
        </w:rPr>
        <w:t>fluorescence using</w:t>
      </w:r>
      <w:r>
        <w:rPr>
          <w:bCs/>
          <w:color w:val="000000" w:themeColor="text1"/>
        </w:rPr>
        <w:t xml:space="preserve"> flow cytometry or </w:t>
      </w:r>
      <w:r w:rsidR="00311616">
        <w:rPr>
          <w:bCs/>
          <w:color w:val="000000" w:themeColor="text1"/>
        </w:rPr>
        <w:t xml:space="preserve">by measuring RLUs using </w:t>
      </w:r>
      <w:r>
        <w:rPr>
          <w:bCs/>
          <w:color w:val="000000" w:themeColor="text1"/>
        </w:rPr>
        <w:t xml:space="preserve">the </w:t>
      </w:r>
      <w:r w:rsidR="00311616">
        <w:rPr>
          <w:bCs/>
          <w:color w:val="000000" w:themeColor="text1"/>
        </w:rPr>
        <w:t xml:space="preserve">Bright </w:t>
      </w:r>
      <w:r w:rsidR="00F47107">
        <w:rPr>
          <w:bCs/>
          <w:color w:val="000000" w:themeColor="text1"/>
        </w:rPr>
        <w:t>Glo luciferase reagent (</w:t>
      </w:r>
      <w:r w:rsidR="00F47107">
        <w:rPr>
          <w:bCs/>
          <w:color w:val="FF0000"/>
        </w:rPr>
        <w:t>reagent info</w:t>
      </w:r>
      <w:r w:rsidR="00F47107">
        <w:rPr>
          <w:bCs/>
          <w:color w:val="000000" w:themeColor="text1"/>
        </w:rPr>
        <w:t>)</w:t>
      </w:r>
      <w:r w:rsidR="00311616">
        <w:rPr>
          <w:bCs/>
          <w:color w:val="000000" w:themeColor="text1"/>
        </w:rPr>
        <w:t xml:space="preserve"> and Tecan plate reader</w:t>
      </w:r>
      <w:r w:rsidR="00F47107">
        <w:rPr>
          <w:bCs/>
          <w:color w:val="000000" w:themeColor="text1"/>
        </w:rPr>
        <w:t xml:space="preserve">. </w:t>
      </w:r>
      <w:commentRangeEnd w:id="9"/>
      <w:r w:rsidR="00F47107">
        <w:rPr>
          <w:rStyle w:val="CommentReference"/>
          <w:rFonts w:ascii="Times New Roman" w:hAnsi="Times New Roman"/>
          <w:snapToGrid/>
          <w:lang w:eastAsia="de-DE" w:bidi="ar-SA"/>
        </w:rPr>
        <w:commentReference w:id="9"/>
      </w:r>
    </w:p>
    <w:p w14:paraId="1B88CBE4" w14:textId="399BD4D9" w:rsidR="00250DDC" w:rsidRDefault="00311616" w:rsidP="007E75E8">
      <w:pPr>
        <w:pStyle w:val="MDPI61Supplementary"/>
        <w:rPr>
          <w:bCs/>
          <w:color w:val="000000" w:themeColor="text1"/>
        </w:rPr>
      </w:pPr>
      <w:r>
        <w:rPr>
          <w:bCs/>
          <w:color w:val="000000" w:themeColor="text1"/>
        </w:rPr>
        <w:t xml:space="preserve">To titer virus by </w:t>
      </w:r>
      <w:proofErr w:type="spellStart"/>
      <w:r>
        <w:rPr>
          <w:bCs/>
          <w:color w:val="000000" w:themeColor="text1"/>
        </w:rPr>
        <w:t>ZsGreen</w:t>
      </w:r>
      <w:proofErr w:type="spellEnd"/>
      <w:r>
        <w:rPr>
          <w:bCs/>
          <w:color w:val="000000" w:themeColor="text1"/>
        </w:rPr>
        <w:t xml:space="preserve"> expression, wells that appeared to yield ~1-10% positive cells were selected for flow cytometry. 30 </w:t>
      </w:r>
      <w:proofErr w:type="spellStart"/>
      <w:r>
        <w:rPr>
          <w:bCs/>
          <w:color w:val="000000" w:themeColor="text1"/>
        </w:rPr>
        <w:t>uL</w:t>
      </w:r>
      <w:proofErr w:type="spellEnd"/>
      <w:r>
        <w:rPr>
          <w:bCs/>
          <w:color w:val="000000" w:themeColor="text1"/>
        </w:rPr>
        <w:t xml:space="preserve"> of trypsin was added to each of these wells and incubated for 5 min or until cells visually detached. 70 </w:t>
      </w:r>
      <w:proofErr w:type="spellStart"/>
      <w:r>
        <w:rPr>
          <w:bCs/>
          <w:color w:val="000000" w:themeColor="text1"/>
        </w:rPr>
        <w:t>uL</w:t>
      </w:r>
      <w:proofErr w:type="spellEnd"/>
      <w:r>
        <w:rPr>
          <w:bCs/>
          <w:color w:val="000000" w:themeColor="text1"/>
        </w:rPr>
        <w:t xml:space="preserve"> of D10 was added to these wells and these cells were transferred to a V-bottom plate then centrifuged at 300xg for 4 min. Cells were washed 2x with 150 </w:t>
      </w:r>
      <w:proofErr w:type="spellStart"/>
      <w:r>
        <w:rPr>
          <w:bCs/>
          <w:color w:val="000000" w:themeColor="text1"/>
        </w:rPr>
        <w:t>uL</w:t>
      </w:r>
      <w:proofErr w:type="spellEnd"/>
      <w:r>
        <w:rPr>
          <w:bCs/>
          <w:color w:val="000000" w:themeColor="text1"/>
        </w:rPr>
        <w:t xml:space="preserve"> 3% BSA in PBS </w:t>
      </w:r>
      <w:proofErr w:type="spellStart"/>
      <w:r>
        <w:rPr>
          <w:bCs/>
          <w:color w:val="000000" w:themeColor="text1"/>
        </w:rPr>
        <w:t>and</w:t>
      </w:r>
      <w:proofErr w:type="spellEnd"/>
      <w:r>
        <w:rPr>
          <w:bCs/>
          <w:color w:val="000000" w:themeColor="text1"/>
        </w:rPr>
        <w:t xml:space="preserve"> then resuspended in 150 </w:t>
      </w:r>
      <w:proofErr w:type="spellStart"/>
      <w:r>
        <w:rPr>
          <w:bCs/>
          <w:color w:val="000000" w:themeColor="text1"/>
        </w:rPr>
        <w:t>uL</w:t>
      </w:r>
      <w:proofErr w:type="spellEnd"/>
      <w:r>
        <w:rPr>
          <w:bCs/>
          <w:color w:val="000000" w:themeColor="text1"/>
        </w:rPr>
        <w:t xml:space="preserve"> 1% BSA in PBS for flow cytometry.</w:t>
      </w:r>
    </w:p>
    <w:p w14:paraId="2A41594F" w14:textId="130572AD" w:rsidR="00311616" w:rsidRPr="00F47107" w:rsidRDefault="00311616" w:rsidP="007E75E8">
      <w:pPr>
        <w:pStyle w:val="MDPI61Supplementary"/>
        <w:rPr>
          <w:bCs/>
          <w:color w:val="000000" w:themeColor="text1"/>
        </w:rPr>
      </w:pPr>
      <w:r>
        <w:rPr>
          <w:bCs/>
          <w:color w:val="000000" w:themeColor="text1"/>
        </w:rPr>
        <w:t xml:space="preserve">To titer virus using luciferase, 100 </w:t>
      </w:r>
      <w:proofErr w:type="spellStart"/>
      <w:r>
        <w:rPr>
          <w:bCs/>
          <w:color w:val="000000" w:themeColor="text1"/>
        </w:rPr>
        <w:t>uL</w:t>
      </w:r>
      <w:proofErr w:type="spellEnd"/>
      <w:r>
        <w:rPr>
          <w:bCs/>
          <w:color w:val="000000" w:themeColor="text1"/>
        </w:rPr>
        <w:t xml:space="preserve"> of media was removed from the infected cells. Assuming an evaporation rate of about 10 </w:t>
      </w:r>
      <w:proofErr w:type="spellStart"/>
      <w:r>
        <w:rPr>
          <w:bCs/>
          <w:color w:val="000000" w:themeColor="text1"/>
        </w:rPr>
        <w:t>uL</w:t>
      </w:r>
      <w:proofErr w:type="spellEnd"/>
      <w:r>
        <w:rPr>
          <w:bCs/>
          <w:color w:val="000000" w:themeColor="text1"/>
        </w:rPr>
        <w:t xml:space="preserve"> per day, </w:t>
      </w:r>
      <w:proofErr w:type="gramStart"/>
      <w:r>
        <w:rPr>
          <w:bCs/>
          <w:color w:val="000000" w:themeColor="text1"/>
        </w:rPr>
        <w:t>this leaves</w:t>
      </w:r>
      <w:proofErr w:type="gramEnd"/>
      <w:r>
        <w:rPr>
          <w:bCs/>
          <w:color w:val="000000" w:themeColor="text1"/>
        </w:rPr>
        <w:t xml:space="preserve"> ~30 </w:t>
      </w:r>
      <w:proofErr w:type="spellStart"/>
      <w:r>
        <w:rPr>
          <w:bCs/>
          <w:color w:val="000000" w:themeColor="text1"/>
        </w:rPr>
        <w:t>uL</w:t>
      </w:r>
      <w:proofErr w:type="spellEnd"/>
      <w:r>
        <w:rPr>
          <w:bCs/>
          <w:color w:val="000000" w:themeColor="text1"/>
        </w:rPr>
        <w:t xml:space="preserve"> of media in each well. 30 </w:t>
      </w:r>
      <w:proofErr w:type="spellStart"/>
      <w:r>
        <w:rPr>
          <w:bCs/>
          <w:color w:val="000000" w:themeColor="text1"/>
        </w:rPr>
        <w:t>uL</w:t>
      </w:r>
      <w:proofErr w:type="spellEnd"/>
      <w:r>
        <w:rPr>
          <w:bCs/>
          <w:color w:val="000000" w:themeColor="text1"/>
        </w:rPr>
        <w:t xml:space="preserve"> of </w:t>
      </w:r>
      <w:proofErr w:type="spellStart"/>
      <w:r>
        <w:rPr>
          <w:bCs/>
          <w:color w:val="000000" w:themeColor="text1"/>
        </w:rPr>
        <w:t>BrightGlo</w:t>
      </w:r>
      <w:proofErr w:type="spellEnd"/>
      <w:r>
        <w:rPr>
          <w:bCs/>
          <w:color w:val="000000" w:themeColor="text1"/>
        </w:rPr>
        <w:t xml:space="preserve"> luciferase reagent was then added to each well and mixed well. The entire 60 </w:t>
      </w:r>
      <w:proofErr w:type="spellStart"/>
      <w:r>
        <w:rPr>
          <w:bCs/>
          <w:color w:val="000000" w:themeColor="text1"/>
        </w:rPr>
        <w:t>uL</w:t>
      </w:r>
      <w:proofErr w:type="spellEnd"/>
      <w:r>
        <w:rPr>
          <w:bCs/>
          <w:color w:val="000000" w:themeColor="text1"/>
        </w:rPr>
        <w:t xml:space="preserve"> well volume was then transferred to a black-bottom plate and allowed to incubate for 2 min before being analyzed using the Tecan plate reader </w:t>
      </w:r>
      <w:r>
        <w:rPr>
          <w:bCs/>
          <w:color w:val="FF0000"/>
        </w:rPr>
        <w:t>(info and settings).</w:t>
      </w:r>
      <w:r>
        <w:rPr>
          <w:bCs/>
          <w:color w:val="000000" w:themeColor="text1"/>
        </w:rPr>
        <w:t xml:space="preserve"> </w:t>
      </w:r>
    </w:p>
    <w:p w14:paraId="26305337" w14:textId="58097805" w:rsidR="006C5456" w:rsidRPr="00DD3A2D" w:rsidRDefault="006C5456" w:rsidP="000B4C54">
      <w:pPr>
        <w:pStyle w:val="MDPI61Supplementary"/>
        <w:rPr>
          <w:bCs/>
        </w:rPr>
      </w:pPr>
      <w:commentRangeStart w:id="10"/>
      <w:r>
        <w:rPr>
          <w:bCs/>
          <w:i/>
          <w:iCs/>
        </w:rPr>
        <w:t>4.</w:t>
      </w:r>
      <w:r w:rsidR="006640EE">
        <w:rPr>
          <w:bCs/>
          <w:i/>
          <w:iCs/>
        </w:rPr>
        <w:t>3</w:t>
      </w:r>
      <w:r>
        <w:rPr>
          <w:bCs/>
          <w:i/>
          <w:iCs/>
        </w:rPr>
        <w:t xml:space="preserve"> Detailed protocol for neutralization assays.</w:t>
      </w:r>
      <w:r w:rsidR="001353B1">
        <w:rPr>
          <w:bCs/>
          <w:i/>
          <w:iCs/>
        </w:rPr>
        <w:t xml:space="preserve"> </w:t>
      </w:r>
      <w:commentRangeEnd w:id="10"/>
      <w:r w:rsidR="004F2C2A">
        <w:rPr>
          <w:rStyle w:val="CommentReference"/>
          <w:rFonts w:ascii="Times New Roman" w:hAnsi="Times New Roman"/>
          <w:snapToGrid/>
          <w:lang w:eastAsia="de-DE" w:bidi="ar-SA"/>
        </w:rPr>
        <w:commentReference w:id="10"/>
      </w:r>
    </w:p>
    <w:p w14:paraId="73E500F8" w14:textId="16464A6F" w:rsidR="00250DDC" w:rsidRDefault="00250DDC" w:rsidP="00250DDC">
      <w:pPr>
        <w:pStyle w:val="MDPI61Supplementary"/>
        <w:rPr>
          <w:bCs/>
        </w:rPr>
      </w:pPr>
      <w:r>
        <w:rPr>
          <w:bCs/>
        </w:rPr>
        <w:t>The following protocol was developed to streamline neutralization assays with Spike-pseudotyped lentiviruses</w:t>
      </w:r>
      <w:r w:rsidR="004F2C2A">
        <w:rPr>
          <w:bCs/>
        </w:rPr>
        <w:t>:</w:t>
      </w:r>
    </w:p>
    <w:p w14:paraId="7E4E4EA6" w14:textId="45C6CBFB" w:rsidR="001353B1" w:rsidRDefault="00250DDC" w:rsidP="00250DDC">
      <w:pPr>
        <w:pStyle w:val="MDPI61Supplementary"/>
        <w:numPr>
          <w:ilvl w:val="0"/>
          <w:numId w:val="5"/>
        </w:numPr>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7E75E8">
        <w:rPr>
          <w:bCs/>
          <w:color w:val="FF0000"/>
        </w:rPr>
        <w:t>XXX</w:t>
      </w:r>
      <w:r w:rsidR="007E75E8">
        <w:rPr>
          <w:bCs/>
          <w:color w:val="000000" w:themeColor="text1"/>
        </w:rPr>
        <w:t>)</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in each well. </w:t>
      </w:r>
      <w:r>
        <w:rPr>
          <w:bCs/>
        </w:rPr>
        <w:t>Plan to infect this plate 8–12 hours post-seeding.</w:t>
      </w:r>
    </w:p>
    <w:p w14:paraId="0C88D294" w14:textId="0ACCE2A9" w:rsidR="00712845" w:rsidRPr="00712845" w:rsidRDefault="00250DDC" w:rsidP="00997A19">
      <w:pPr>
        <w:pStyle w:val="MDPI61Supplementary"/>
        <w:numPr>
          <w:ilvl w:val="0"/>
          <w:numId w:val="5"/>
        </w:numPr>
        <w:rPr>
          <w:bCs/>
          <w:i/>
          <w:iCs/>
        </w:rPr>
      </w:pPr>
      <w:r w:rsidRPr="00250DDC">
        <w:rPr>
          <w:bCs/>
        </w:rPr>
        <w:t xml:space="preserve">About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serum</w:t>
      </w:r>
      <w:r w:rsidR="00894DAD">
        <w:rPr>
          <w:bCs/>
        </w:rPr>
        <w:t xml:space="preserve"> and/or ACE2</w:t>
      </w:r>
      <w:r w:rsidRPr="00250DDC">
        <w:rPr>
          <w:bCs/>
        </w:rPr>
        <w:t xml:space="preserve"> dilutions</w:t>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 A</w:t>
      </w:r>
      <w:r w:rsidR="00894DAD">
        <w:rPr>
          <w:bCs/>
        </w:rPr>
        <w:t xml:space="preserve">dd 60 </w:t>
      </w:r>
      <w:proofErr w:type="spellStart"/>
      <w:r w:rsidR="00894DAD">
        <w:rPr>
          <w:bCs/>
        </w:rPr>
        <w:t>uL</w:t>
      </w:r>
      <w:proofErr w:type="spellEnd"/>
      <w:r w:rsidR="00894DAD">
        <w:rPr>
          <w:bCs/>
        </w:rPr>
        <w:t xml:space="preserve"> D1</w:t>
      </w:r>
      <w:r w:rsidR="00712845">
        <w:rPr>
          <w:bCs/>
        </w:rPr>
        <w:t>0 to the wells without serum</w:t>
      </w:r>
      <w:r w:rsidR="00894DAD">
        <w:rPr>
          <w:bCs/>
        </w:rPr>
        <w:t xml:space="preserve">. </w:t>
      </w:r>
    </w:p>
    <w:p w14:paraId="1D58D11B" w14:textId="3F8BF6CE" w:rsidR="00712845" w:rsidRPr="00712845" w:rsidRDefault="004F2C2A" w:rsidP="00997A19">
      <w:pPr>
        <w:pStyle w:val="MDPI61Supplementary"/>
        <w:numPr>
          <w:ilvl w:val="0"/>
          <w:numId w:val="5"/>
        </w:numPr>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12845">
        <w:rPr>
          <w:bCs/>
        </w:rPr>
        <w:t>all of the</w:t>
      </w:r>
      <w:r w:rsidR="00997A19">
        <w:rPr>
          <w:bCs/>
        </w:rPr>
        <w:t xml:space="preserve"> serum dilutions</w:t>
      </w:r>
      <w:r w:rsidR="00712845">
        <w:rPr>
          <w:bCs/>
        </w:rPr>
        <w:t xml:space="preserve"> and</w:t>
      </w:r>
      <w:r w:rsidR="00997A19">
        <w:rPr>
          <w:bCs/>
        </w:rPr>
        <w:t xml:space="preserve"> several </w:t>
      </w:r>
      <w:r w:rsidR="00712845">
        <w:rPr>
          <w:bCs/>
        </w:rPr>
        <w:t>wells without serum as virus-only controls</w:t>
      </w:r>
      <w:r w:rsidR="00997A19">
        <w:rPr>
          <w:bCs/>
        </w:rPr>
        <w:t xml:space="preserve"> (see </w:t>
      </w:r>
      <w:r w:rsidR="00997A19">
        <w:rPr>
          <w:b/>
        </w:rPr>
        <w:t>Supplementary Figure 2</w:t>
      </w:r>
      <w:r w:rsidR="00997A19">
        <w:rPr>
          <w:bCs/>
        </w:rPr>
        <w:t xml:space="preserve"> for an example plate layout). </w:t>
      </w:r>
    </w:p>
    <w:p w14:paraId="5DF60C37" w14:textId="4D56FDF0" w:rsidR="00997A19" w:rsidRPr="00997A19" w:rsidRDefault="00997A19" w:rsidP="00997A19">
      <w:pPr>
        <w:pStyle w:val="MDPI61Supplementary"/>
        <w:numPr>
          <w:ilvl w:val="0"/>
          <w:numId w:val="5"/>
        </w:numPr>
        <w:rPr>
          <w:bCs/>
          <w:i/>
          <w:iCs/>
        </w:rPr>
      </w:pPr>
      <w:r>
        <w:rPr>
          <w:bCs/>
        </w:rPr>
        <w:t xml:space="preserve">Incubate virus and serum at 37 C for 1 hr. </w:t>
      </w:r>
    </w:p>
    <w:p w14:paraId="68D3D2FA" w14:textId="7CB70507" w:rsidR="00997A19" w:rsidRPr="00AF4A54" w:rsidRDefault="00AF4A54" w:rsidP="00997A19">
      <w:pPr>
        <w:pStyle w:val="MDPI61Supplementary"/>
        <w:numPr>
          <w:ilvl w:val="0"/>
          <w:numId w:val="5"/>
        </w:numPr>
        <w:rPr>
          <w:bCs/>
          <w:i/>
          <w:iCs/>
        </w:rPr>
      </w:pPr>
      <w:commentRangeStart w:id="11"/>
      <w:r>
        <w:rPr>
          <w:bCs/>
        </w:rPr>
        <w:t xml:space="preserve">Carefully add 100 </w:t>
      </w:r>
      <w:proofErr w:type="spellStart"/>
      <w:r>
        <w:rPr>
          <w:bCs/>
        </w:rPr>
        <w:t>uL</w:t>
      </w:r>
      <w:proofErr w:type="spellEnd"/>
      <w:r>
        <w:rPr>
          <w:bCs/>
        </w:rPr>
        <w:t xml:space="preserve"> </w:t>
      </w:r>
      <w:r w:rsidR="00894DAD">
        <w:rPr>
          <w:bCs/>
        </w:rPr>
        <w:t>of the serum</w:t>
      </w:r>
      <w:r>
        <w:rPr>
          <w:bCs/>
        </w:rPr>
        <w:t xml:space="preserve"> </w:t>
      </w:r>
      <w:r w:rsidR="00894DAD">
        <w:rPr>
          <w:bCs/>
        </w:rPr>
        <w:t xml:space="preserve">+ </w:t>
      </w:r>
      <w:r>
        <w:rPr>
          <w:bCs/>
        </w:rPr>
        <w:t xml:space="preserve">virus </w:t>
      </w:r>
      <w:r w:rsidR="00894DAD">
        <w:rPr>
          <w:bCs/>
        </w:rPr>
        <w:t xml:space="preserve">dilutions to the corresponding wells of </w:t>
      </w:r>
      <w:r>
        <w:rPr>
          <w:bCs/>
        </w:rPr>
        <w:t>the plate of 293T-ACE2 cells.</w:t>
      </w:r>
      <w:r w:rsidR="00894DAD">
        <w:rPr>
          <w:bCs/>
        </w:rPr>
        <w:t xml:space="preserve"> Add 100 </w:t>
      </w:r>
      <w:proofErr w:type="spellStart"/>
      <w:r w:rsidR="00894DAD">
        <w:rPr>
          <w:bCs/>
        </w:rPr>
        <w:t>uL</w:t>
      </w:r>
      <w:proofErr w:type="spellEnd"/>
      <w:r w:rsidR="00894DAD">
        <w:rPr>
          <w:bCs/>
        </w:rPr>
        <w:t xml:space="preserve"> D10 to any wells without serum or virus.</w:t>
      </w:r>
    </w:p>
    <w:p w14:paraId="3E15CC47" w14:textId="2535E70B" w:rsidR="00AF4A54" w:rsidRPr="00AF4A54" w:rsidRDefault="00AF4A54" w:rsidP="00997A19">
      <w:pPr>
        <w:pStyle w:val="MDPI61Supplementary"/>
        <w:numPr>
          <w:ilvl w:val="0"/>
          <w:numId w:val="5"/>
        </w:numPr>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polybrene for </w:t>
      </w:r>
      <w:r>
        <w:rPr>
          <w:bCs/>
        </w:rPr>
        <w:t>a final concentration of 5 ug/mL</w:t>
      </w:r>
      <w:r w:rsidR="00894DAD">
        <w:rPr>
          <w:bCs/>
        </w:rPr>
        <w:t xml:space="preserve"> in each well</w:t>
      </w:r>
      <w:r>
        <w:rPr>
          <w:bCs/>
        </w:rPr>
        <w:t>.</w:t>
      </w:r>
    </w:p>
    <w:p w14:paraId="0783A139" w14:textId="025401EE" w:rsidR="00AF4A54" w:rsidRPr="00997A19" w:rsidRDefault="00AF4A54" w:rsidP="00997A19">
      <w:pPr>
        <w:pStyle w:val="MDPI61Supplementary"/>
        <w:numPr>
          <w:ilvl w:val="0"/>
          <w:numId w:val="5"/>
        </w:numPr>
        <w:rPr>
          <w:bCs/>
          <w:i/>
          <w:iCs/>
        </w:rPr>
      </w:pPr>
      <w:r>
        <w:rPr>
          <w:bCs/>
        </w:rPr>
        <w:t>Incubate at 37C for 48-60 hours before reading out luminescence or fluorescence.</w:t>
      </w:r>
      <w:commentRangeEnd w:id="11"/>
      <w:r>
        <w:rPr>
          <w:rStyle w:val="CommentReference"/>
          <w:rFonts w:ascii="Times New Roman" w:hAnsi="Times New Roman"/>
          <w:snapToGrid/>
          <w:lang w:eastAsia="de-DE" w:bidi="ar-SA"/>
        </w:rPr>
        <w:commentReference w:id="11"/>
      </w:r>
    </w:p>
    <w:p w14:paraId="0185E614" w14:textId="543C59F5" w:rsidR="00521B95" w:rsidRDefault="00521B95" w:rsidP="00250DDC">
      <w:pPr>
        <w:pStyle w:val="MDPI61Supplementary"/>
        <w:rPr>
          <w:bCs/>
          <w:i/>
          <w:iCs/>
        </w:rPr>
      </w:pPr>
      <w:r w:rsidRPr="00250DDC">
        <w:rPr>
          <w:bCs/>
          <w:i/>
          <w:iCs/>
        </w:rPr>
        <w:t xml:space="preserve">4.4 </w:t>
      </w:r>
      <w:commentRangeStart w:id="12"/>
      <w:r w:rsidRPr="00250DDC">
        <w:rPr>
          <w:bCs/>
          <w:i/>
          <w:iCs/>
        </w:rPr>
        <w:t xml:space="preserve">Human serum sample </w:t>
      </w:r>
      <w:commentRangeEnd w:id="12"/>
      <w:r w:rsidR="00712845">
        <w:rPr>
          <w:rStyle w:val="CommentReference"/>
          <w:rFonts w:ascii="Times New Roman" w:hAnsi="Times New Roman"/>
          <w:snapToGrid/>
          <w:lang w:eastAsia="de-DE" w:bidi="ar-SA"/>
        </w:rPr>
        <w:commentReference w:id="12"/>
      </w:r>
      <w:r w:rsidRPr="00250DDC">
        <w:rPr>
          <w:bCs/>
          <w:i/>
          <w:iCs/>
        </w:rPr>
        <w:t>and soluble ACE2.</w:t>
      </w:r>
    </w:p>
    <w:p w14:paraId="2A53E9F7" w14:textId="3DC74ADD" w:rsidR="00712845" w:rsidRPr="00712845" w:rsidRDefault="00712845" w:rsidP="00250DDC">
      <w:pPr>
        <w:pStyle w:val="MDPI61Supplementary"/>
        <w:rPr>
          <w:bCs/>
        </w:rPr>
      </w:pP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76BC9778"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004CC3">
        <w:t xml:space="preserve"> and H.</w:t>
      </w:r>
      <w:r w:rsidR="0061281F">
        <w:t>Y.</w:t>
      </w:r>
      <w:r w:rsidR="00004CC3">
        <w:t>C.</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DF9788F" w:rsidR="00532A09" w:rsidRPr="00532A09" w:rsidRDefault="00532A09" w:rsidP="000B4C54">
      <w:pPr>
        <w:pStyle w:val="MDPI62Acknowledgments"/>
      </w:pPr>
      <w:commentRangeStart w:id="13"/>
      <w:r>
        <w:rPr>
          <w:b/>
        </w:rPr>
        <w:t>Funding</w:t>
      </w:r>
      <w:commentRangeEnd w:id="13"/>
      <w:r w:rsidR="0012224E">
        <w:rPr>
          <w:rStyle w:val="CommentReference"/>
          <w:rFonts w:ascii="Times New Roman" w:hAnsi="Times New Roman"/>
          <w:snapToGrid/>
          <w:lang w:bidi="ar-SA"/>
        </w:rPr>
        <w:commentReference w:id="13"/>
      </w:r>
      <w:r>
        <w:rPr>
          <w:b/>
        </w:rPr>
        <w:t xml:space="preserve">: </w:t>
      </w:r>
      <w:r w:rsidR="009445F1">
        <w:t xml:space="preserve">This research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506A4DCA" w:rsidR="000B4C54" w:rsidRPr="00A271F1" w:rsidRDefault="00A271F1" w:rsidP="000B4C54">
      <w:pPr>
        <w:pStyle w:val="MDPI62Acknowledgments"/>
      </w:pPr>
      <w:r>
        <w:rPr>
          <w:b/>
        </w:rPr>
        <w:t>Acknowledgments:</w:t>
      </w:r>
      <w:r w:rsidRPr="00A271F1">
        <w:t xml:space="preserve"> </w:t>
      </w:r>
      <w:r w:rsidR="00EA6B46">
        <w:t>We thank Andrew McGuire</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lastRenderedPageBreak/>
        <w:t>Conflicts of Interest:</w:t>
      </w:r>
      <w:r w:rsidRPr="00325902">
        <w:t xml:space="preserve"> </w:t>
      </w:r>
      <w:commentRangeStart w:id="14"/>
      <w:r w:rsidRPr="00325902">
        <w:t>The authors declare no conflict of interest</w:t>
      </w:r>
      <w:r w:rsidR="006B7F42">
        <w:t>.</w:t>
      </w:r>
      <w:commentRangeEnd w:id="14"/>
      <w:r w:rsidR="006B7F42">
        <w:rPr>
          <w:rStyle w:val="CommentReference"/>
          <w:rFonts w:ascii="Times New Roman" w:hAnsi="Times New Roman"/>
          <w:snapToGrid/>
          <w:lang w:bidi="ar-SA"/>
        </w:rPr>
        <w:commentReference w:id="14"/>
      </w:r>
    </w:p>
    <w:p w14:paraId="19F0E6E6" w14:textId="77777777" w:rsidR="00181401" w:rsidRPr="00325902" w:rsidRDefault="00181401" w:rsidP="00181401">
      <w:pPr>
        <w:pStyle w:val="MDPI21heading1"/>
      </w:pPr>
      <w:r w:rsidRPr="00325902">
        <w:t>References</w:t>
      </w:r>
    </w:p>
    <w:p w14:paraId="0EA79947" w14:textId="762A9AB1" w:rsidR="00494D16" w:rsidRPr="00494D16" w:rsidRDefault="00F15C55" w:rsidP="00494D16">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494D16" w:rsidRPr="00494D16">
        <w:rPr>
          <w:rFonts w:ascii="Palatino Linotype" w:hAnsi="Palatino Linotype"/>
          <w:noProof/>
          <w:sz w:val="18"/>
        </w:rPr>
        <w:t xml:space="preserve">1. </w:t>
      </w:r>
      <w:r w:rsidR="00494D16" w:rsidRPr="00494D16">
        <w:rPr>
          <w:rFonts w:ascii="Palatino Linotype" w:hAnsi="Palatino Linotype"/>
          <w:noProof/>
          <w:sz w:val="18"/>
        </w:rPr>
        <w:tab/>
        <w:t xml:space="preserve">OKBA, N.M.A.; Muller, M.A.; Li, W.; Wang, C.; GeurtsvanKessel, C.H.; Corman, V.M.; Lamers, M.M.; Sikkema, R.S.; Bruin, E. de; Chandler, F.D.; et al. SARS-CoV-2 specific antibody responses in COVID-19 patients. </w:t>
      </w:r>
      <w:r w:rsidR="00494D16" w:rsidRPr="00494D16">
        <w:rPr>
          <w:rFonts w:ascii="Palatino Linotype" w:hAnsi="Palatino Linotype"/>
          <w:i/>
          <w:iCs/>
          <w:noProof/>
          <w:sz w:val="18"/>
        </w:rPr>
        <w:t>medRxiv</w:t>
      </w:r>
      <w:r w:rsidR="00494D16" w:rsidRPr="00494D16">
        <w:rPr>
          <w:rFonts w:ascii="Palatino Linotype" w:hAnsi="Palatino Linotype"/>
          <w:noProof/>
          <w:sz w:val="18"/>
        </w:rPr>
        <w:t xml:space="preserve"> </w:t>
      </w:r>
      <w:r w:rsidR="00494D16" w:rsidRPr="00494D16">
        <w:rPr>
          <w:rFonts w:ascii="Palatino Linotype" w:hAnsi="Palatino Linotype"/>
          <w:b/>
          <w:bCs/>
          <w:noProof/>
          <w:sz w:val="18"/>
        </w:rPr>
        <w:t>2020</w:t>
      </w:r>
      <w:r w:rsidR="00494D16" w:rsidRPr="00494D16">
        <w:rPr>
          <w:rFonts w:ascii="Palatino Linotype" w:hAnsi="Palatino Linotype"/>
          <w:noProof/>
          <w:sz w:val="18"/>
        </w:rPr>
        <w:t>, doi:10.1101/2020.03.18.20038059.</w:t>
      </w:r>
    </w:p>
    <w:p w14:paraId="4EAFE18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 </w:t>
      </w:r>
      <w:r w:rsidRPr="00494D16">
        <w:rPr>
          <w:rFonts w:ascii="Palatino Linotype" w:hAnsi="Palatino Linotype"/>
          <w:noProof/>
          <w:sz w:val="18"/>
        </w:rPr>
        <w:tab/>
        <w:t xml:space="preserve">Ju, B.; Zhang, Q.; Ge, X.; Wang, R.; Yu, J.; Shan, S.; Zhou, B.; Song, S.; Tang, X.; Yu, J.; et al. Potent human neutralizing antibodies elicited by SARS-CoV-2 infection.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doi:10.1101/2020.03.21.990770.</w:t>
      </w:r>
    </w:p>
    <w:p w14:paraId="4C6CD73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 </w:t>
      </w:r>
      <w:r w:rsidRPr="00494D16">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doi:10.1101/2020.03.24.006544.</w:t>
      </w:r>
    </w:p>
    <w:p w14:paraId="0689D9B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4. </w:t>
      </w:r>
      <w:r w:rsidRPr="00494D16">
        <w:rPr>
          <w:rFonts w:ascii="Palatino Linotype" w:hAnsi="Palatino Linotype"/>
          <w:noProof/>
          <w:sz w:val="18"/>
        </w:rPr>
        <w:tab/>
        <w:t xml:space="preserve">Zhao, J.; Yuan, Q.; Wang, H.; Liu, W.; Liao, X.; Su, Y.; Wang, X.; Yuan, J.; Li, T.; Li, J.; et al. Antibody Responses to SARS-CoV-2 in Patients of Novel Coronavirus Disease 2019. </w:t>
      </w:r>
      <w:r w:rsidRPr="00494D16">
        <w:rPr>
          <w:rFonts w:ascii="Palatino Linotype" w:hAnsi="Palatino Linotype"/>
          <w:i/>
          <w:iCs/>
          <w:noProof/>
          <w:sz w:val="18"/>
        </w:rPr>
        <w:t>SSRN Electron. J.</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doi:10.2139/ssrn.3546052.</w:t>
      </w:r>
    </w:p>
    <w:p w14:paraId="7170F3F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5. </w:t>
      </w:r>
      <w:r w:rsidRPr="00494D16">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doi:10.1101/2020.03.30.20047365.</w:t>
      </w:r>
    </w:p>
    <w:p w14:paraId="154BA8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6. </w:t>
      </w:r>
      <w:r w:rsidRPr="00494D16">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doi:10.1101/2020.03.18.20038018.</w:t>
      </w:r>
    </w:p>
    <w:p w14:paraId="1282FD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7. </w:t>
      </w:r>
      <w:r w:rsidRPr="00494D16">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494D16">
        <w:rPr>
          <w:rFonts w:ascii="Palatino Linotype" w:hAnsi="Palatino Linotype"/>
          <w:i/>
          <w:iCs/>
          <w:noProof/>
          <w:sz w:val="18"/>
        </w:rPr>
        <w:t>PLoS Pathog.</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doi:10.1371/journal.ppat.1006601.</w:t>
      </w:r>
    </w:p>
    <w:p w14:paraId="463AD4E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8. </w:t>
      </w:r>
      <w:r w:rsidRPr="00494D16">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5A06421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9. </w:t>
      </w:r>
      <w:r w:rsidRPr="00494D16">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494D16">
        <w:rPr>
          <w:rFonts w:ascii="Palatino Linotype" w:hAnsi="Palatino Linotype"/>
          <w:i/>
          <w:iCs/>
          <w:noProof/>
          <w:sz w:val="18"/>
        </w:rPr>
        <w:t>Nat. Rev. Microbiol.</w:t>
      </w:r>
      <w:r w:rsidRPr="00494D16">
        <w:rPr>
          <w:rFonts w:ascii="Palatino Linotype" w:hAnsi="Palatino Linotype"/>
          <w:noProof/>
          <w:sz w:val="18"/>
        </w:rPr>
        <w:t xml:space="preserve"> 2008.</w:t>
      </w:r>
    </w:p>
    <w:p w14:paraId="3D2136B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10. </w:t>
      </w:r>
      <w:r w:rsidRPr="00494D16">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494D16">
        <w:rPr>
          <w:rFonts w:ascii="Palatino Linotype" w:hAnsi="Palatino Linotype"/>
          <w:i/>
          <w:iCs/>
          <w:noProof/>
          <w:sz w:val="18"/>
        </w:rPr>
        <w:t>Cell Host Microbe</w:t>
      </w:r>
      <w:r w:rsidRPr="00494D16">
        <w:rPr>
          <w:rFonts w:ascii="Palatino Linotype" w:hAnsi="Palatino Linotype"/>
          <w:noProof/>
          <w:sz w:val="18"/>
        </w:rPr>
        <w:t xml:space="preserve"> </w:t>
      </w:r>
      <w:r w:rsidRPr="00494D16">
        <w:rPr>
          <w:rFonts w:ascii="Palatino Linotype" w:hAnsi="Palatino Linotype"/>
          <w:b/>
          <w:bCs/>
          <w:noProof/>
          <w:sz w:val="18"/>
        </w:rPr>
        <w:t>2018</w:t>
      </w:r>
      <w:r w:rsidRPr="00494D16">
        <w:rPr>
          <w:rFonts w:ascii="Palatino Linotype" w:hAnsi="Palatino Linotype"/>
          <w:noProof/>
          <w:sz w:val="18"/>
        </w:rPr>
        <w:t>, doi:10.1016/j.chom.2018.07.009.</w:t>
      </w:r>
    </w:p>
    <w:p w14:paraId="3E3D726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11. </w:t>
      </w:r>
      <w:r w:rsidRPr="00494D16">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doi:10.1101/2020.03.15.993097.</w:t>
      </w:r>
    </w:p>
    <w:p w14:paraId="5659FA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12. </w:t>
      </w:r>
      <w:r w:rsidRPr="00494D16">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494D16">
        <w:rPr>
          <w:rFonts w:ascii="Palatino Linotype" w:hAnsi="Palatino Linotype"/>
          <w:i/>
          <w:iCs/>
          <w:noProof/>
          <w:sz w:val="18"/>
        </w:rPr>
        <w:lastRenderedPageBreak/>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doi:10.1101/2020.04.07.023903.</w:t>
      </w:r>
    </w:p>
    <w:p w14:paraId="54E29BF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13. </w:t>
      </w:r>
      <w:r w:rsidRPr="00494D16">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494D16">
        <w:rPr>
          <w:rFonts w:ascii="Palatino Linotype" w:hAnsi="Palatino Linotype"/>
          <w:i/>
          <w:iCs/>
          <w:noProof/>
          <w:sz w:val="18"/>
        </w:rPr>
        <w:t>Clin. Vaccine Immunol.</w:t>
      </w:r>
      <w:r w:rsidRPr="00494D16">
        <w:rPr>
          <w:rFonts w:ascii="Palatino Linotype" w:hAnsi="Palatino Linotype"/>
          <w:noProof/>
          <w:sz w:val="18"/>
        </w:rPr>
        <w:t xml:space="preserve"> </w:t>
      </w:r>
      <w:r w:rsidRPr="00494D16">
        <w:rPr>
          <w:rFonts w:ascii="Palatino Linotype" w:hAnsi="Palatino Linotype"/>
          <w:b/>
          <w:bCs/>
          <w:noProof/>
          <w:sz w:val="18"/>
        </w:rPr>
        <w:t>2012</w:t>
      </w:r>
      <w:r w:rsidRPr="00494D16">
        <w:rPr>
          <w:rFonts w:ascii="Palatino Linotype" w:hAnsi="Palatino Linotype"/>
          <w:noProof/>
          <w:sz w:val="18"/>
        </w:rPr>
        <w:t>, doi:10.1128/CVI.00081-12.</w:t>
      </w:r>
    </w:p>
    <w:p w14:paraId="1485C1A6"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14. </w:t>
      </w:r>
      <w:r w:rsidRPr="00494D16">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494D16">
        <w:rPr>
          <w:rFonts w:ascii="Palatino Linotype" w:hAnsi="Palatino Linotype"/>
          <w:i/>
          <w:iCs/>
          <w:noProof/>
          <w:sz w:val="18"/>
        </w:rPr>
        <w:t>Viral Immunol.</w:t>
      </w:r>
      <w:r w:rsidRPr="00494D16">
        <w:rPr>
          <w:rFonts w:ascii="Palatino Linotype" w:hAnsi="Palatino Linotype"/>
          <w:noProof/>
          <w:sz w:val="18"/>
        </w:rPr>
        <w:t xml:space="preserve"> </w:t>
      </w:r>
      <w:r w:rsidRPr="00494D16">
        <w:rPr>
          <w:rFonts w:ascii="Palatino Linotype" w:hAnsi="Palatino Linotype"/>
          <w:b/>
          <w:bCs/>
          <w:noProof/>
          <w:sz w:val="18"/>
        </w:rPr>
        <w:t>2014</w:t>
      </w:r>
      <w:r w:rsidRPr="00494D16">
        <w:rPr>
          <w:rFonts w:ascii="Palatino Linotype" w:hAnsi="Palatino Linotype"/>
          <w:noProof/>
          <w:sz w:val="18"/>
        </w:rPr>
        <w:t>, doi:10.1089/vim.2014.0061.</w:t>
      </w:r>
    </w:p>
    <w:p w14:paraId="6A62C7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15. </w:t>
      </w:r>
      <w:r w:rsidRPr="00494D16">
        <w:rPr>
          <w:rFonts w:ascii="Palatino Linotype" w:hAnsi="Palatino Linotype"/>
          <w:noProof/>
          <w:sz w:val="18"/>
        </w:rPr>
        <w:tab/>
        <w:t xml:space="preserve">Callow, K.A.; Parry, H.F.; Sergeant, M.; Tyrrell, D.A.J. The time course of the immune response to experimental coronavirus infection of man. </w:t>
      </w:r>
      <w:r w:rsidRPr="00494D16">
        <w:rPr>
          <w:rFonts w:ascii="Palatino Linotype" w:hAnsi="Palatino Linotype"/>
          <w:i/>
          <w:iCs/>
          <w:noProof/>
          <w:sz w:val="18"/>
        </w:rPr>
        <w:t>Epidemiol. Infect.</w:t>
      </w:r>
      <w:r w:rsidRPr="00494D16">
        <w:rPr>
          <w:rFonts w:ascii="Palatino Linotype" w:hAnsi="Palatino Linotype"/>
          <w:noProof/>
          <w:sz w:val="18"/>
        </w:rPr>
        <w:t xml:space="preserve"> </w:t>
      </w:r>
      <w:r w:rsidRPr="00494D16">
        <w:rPr>
          <w:rFonts w:ascii="Palatino Linotype" w:hAnsi="Palatino Linotype"/>
          <w:b/>
          <w:bCs/>
          <w:noProof/>
          <w:sz w:val="18"/>
        </w:rPr>
        <w:t>1990</w:t>
      </w:r>
      <w:r w:rsidRPr="00494D16">
        <w:rPr>
          <w:rFonts w:ascii="Palatino Linotype" w:hAnsi="Palatino Linotype"/>
          <w:noProof/>
          <w:sz w:val="18"/>
        </w:rPr>
        <w:t>, doi:10.1017/S0950268800048019.</w:t>
      </w:r>
    </w:p>
    <w:p w14:paraId="6A83138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16. </w:t>
      </w:r>
      <w:r w:rsidRPr="00494D16">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494D16">
        <w:rPr>
          <w:rFonts w:ascii="Palatino Linotype" w:hAnsi="Palatino Linotype"/>
          <w:i/>
          <w:iCs/>
          <w:noProof/>
          <w:sz w:val="18"/>
        </w:rPr>
        <w:t>J. Med. Virol.</w:t>
      </w:r>
      <w:r w:rsidRPr="00494D16">
        <w:rPr>
          <w:rFonts w:ascii="Palatino Linotype" w:hAnsi="Palatino Linotype"/>
          <w:noProof/>
          <w:sz w:val="18"/>
        </w:rPr>
        <w:t xml:space="preserve"> </w:t>
      </w:r>
      <w:r w:rsidRPr="00494D16">
        <w:rPr>
          <w:rFonts w:ascii="Palatino Linotype" w:hAnsi="Palatino Linotype"/>
          <w:b/>
          <w:bCs/>
          <w:noProof/>
          <w:sz w:val="18"/>
        </w:rPr>
        <w:t>1984</w:t>
      </w:r>
      <w:r w:rsidRPr="00494D16">
        <w:rPr>
          <w:rFonts w:ascii="Palatino Linotype" w:hAnsi="Palatino Linotype"/>
          <w:noProof/>
          <w:sz w:val="18"/>
        </w:rPr>
        <w:t>, doi:10.1002/jmv.1890130208.</w:t>
      </w:r>
    </w:p>
    <w:p w14:paraId="4191191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17. </w:t>
      </w:r>
      <w:r w:rsidRPr="00494D16">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494D16">
        <w:rPr>
          <w:rFonts w:ascii="Palatino Linotype" w:hAnsi="Palatino Linotype"/>
          <w:i/>
          <w:iCs/>
          <w:noProof/>
          <w:sz w:val="18"/>
        </w:rPr>
        <w:t>J. Virol.</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doi:10.1128/jvi.78.7.3572-3577.2004.</w:t>
      </w:r>
    </w:p>
    <w:p w14:paraId="767CEC5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18. </w:t>
      </w:r>
      <w:r w:rsidRPr="00494D16">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494D16">
        <w:rPr>
          <w:rFonts w:ascii="Palatino Linotype" w:hAnsi="Palatino Linotype"/>
          <w:i/>
          <w:iCs/>
          <w:noProof/>
          <w:sz w:val="18"/>
        </w:rPr>
        <w:t>Virology</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doi:10.1016/j.virol.2005.06.016.</w:t>
      </w:r>
    </w:p>
    <w:p w14:paraId="31837CA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19. </w:t>
      </w:r>
      <w:r w:rsidRPr="00494D16">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494D16">
        <w:rPr>
          <w:rFonts w:ascii="Palatino Linotype" w:hAnsi="Palatino Linotype"/>
          <w:i/>
          <w:iCs/>
          <w:noProof/>
          <w:sz w:val="18"/>
        </w:rPr>
        <w:t>Clin. Microbiol. Infect.</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doi:10.1111/j.1469-0691.2004.00956.x.</w:t>
      </w:r>
    </w:p>
    <w:p w14:paraId="1C52E62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20. </w:t>
      </w:r>
      <w:r w:rsidRPr="00494D16">
        <w:rPr>
          <w:rFonts w:ascii="Palatino Linotype" w:hAnsi="Palatino Linotype"/>
          <w:noProof/>
          <w:sz w:val="18"/>
        </w:rPr>
        <w:tab/>
        <w:t xml:space="preserve">Cheng, Y.; Wong, R.; Soo, Y.O.Y.; Wong, W.S.; Lee, C.K.; Ng, M.H.L.; Chan, P.; Wong, K.C.; Leung, C.B.; Cheng, G. Use of convalescent plasma therapy in SARS patients in Hong Kong. </w:t>
      </w:r>
      <w:r w:rsidRPr="00494D16">
        <w:rPr>
          <w:rFonts w:ascii="Palatino Linotype" w:hAnsi="Palatino Linotype"/>
          <w:i/>
          <w:iCs/>
          <w:noProof/>
          <w:sz w:val="18"/>
        </w:rPr>
        <w:t>Eur. J. Clin. Microbiol.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doi:10.1007/s10096-004-1271-9.</w:t>
      </w:r>
    </w:p>
    <w:p w14:paraId="3354D9F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21. </w:t>
      </w:r>
      <w:r w:rsidRPr="00494D16">
        <w:rPr>
          <w:rFonts w:ascii="Palatino Linotype" w:hAnsi="Palatino Linotype"/>
          <w:noProof/>
          <w:sz w:val="18"/>
        </w:rPr>
        <w:tab/>
        <w:t xml:space="preserve">Duan, K.; Liu, B.; Li, C.; Zhang, H.; Yu, T.; Qu, J.; Zhou, M.; Chen, L.; Meng, S.; Hu, Y.; et al. Effectiveness of convalescent plasma therapy in severe COVID-19 patients. </w:t>
      </w:r>
      <w:r w:rsidRPr="00494D16">
        <w:rPr>
          <w:rFonts w:ascii="Palatino Linotype" w:hAnsi="Palatino Linotype"/>
          <w:i/>
          <w:iCs/>
          <w:noProof/>
          <w:sz w:val="18"/>
        </w:rPr>
        <w:t>Proc. Natl. Acad. Sci. U. S. A.</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doi:10.1073/pnas.2004168117.</w:t>
      </w:r>
    </w:p>
    <w:p w14:paraId="593B74A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22. </w:t>
      </w:r>
      <w:r w:rsidRPr="00494D16">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doi:10.1101/2020.03.17.20037713.</w:t>
      </w:r>
    </w:p>
    <w:p w14:paraId="58F64DC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23. </w:t>
      </w:r>
      <w:r w:rsidRPr="00494D16">
        <w:rPr>
          <w:rFonts w:ascii="Palatino Linotype" w:hAnsi="Palatino Linotype"/>
          <w:noProof/>
          <w:sz w:val="18"/>
        </w:rPr>
        <w:tab/>
        <w:t xml:space="preserve">Chen, X; Li, R; Pan, Z; Qian, C; Yang, Y; You, R; Zhao, J; Liu, P; Gao, L; Li, Z; Huang, Q, Xu, L; Tang, J; Tian, Q; Yao, W; Hu, L; Yan, X; Zhou, Z; Wu, Y; Deng, K; Zhang, Z; Qian, Z, Chen, Y; Ye, L. Human </w:t>
      </w:r>
      <w:r w:rsidRPr="00494D16">
        <w:rPr>
          <w:rFonts w:ascii="Palatino Linotype" w:hAnsi="Palatino Linotype"/>
          <w:noProof/>
          <w:sz w:val="18"/>
        </w:rPr>
        <w:lastRenderedPageBreak/>
        <w:t xml:space="preserve">monoclonal antibodies block the binding of SARS-CoV-2 Spike protein to angiotensin converting enzyme 2.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w:t>
      </w:r>
    </w:p>
    <w:p w14:paraId="7C11DC5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24. </w:t>
      </w:r>
      <w:r w:rsidRPr="00494D16">
        <w:rPr>
          <w:rFonts w:ascii="Palatino Linotype" w:hAnsi="Palatino Linotype"/>
          <w:noProof/>
          <w:sz w:val="18"/>
        </w:rPr>
        <w:tab/>
        <w:t xml:space="preserve">Walls, A.C.; Park, Y.J.; Tortorici, M.A.; Wall, A.; McGuire, A.T.; Veesler, D. Structure, Function, and Antigenicity of the SARS-CoV-2 Spike Glycoprotein. </w:t>
      </w:r>
      <w:r w:rsidRPr="00494D16">
        <w:rPr>
          <w:rFonts w:ascii="Palatino Linotype" w:hAnsi="Palatino Linotype"/>
          <w:i/>
          <w:iCs/>
          <w:noProof/>
          <w:sz w:val="18"/>
        </w:rPr>
        <w:t>Cell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doi:10.1016/j.cell.2020.02.058.</w:t>
      </w:r>
    </w:p>
    <w:p w14:paraId="543E359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25. </w:t>
      </w:r>
      <w:r w:rsidRPr="00494D16">
        <w:rPr>
          <w:rFonts w:ascii="Palatino Linotype" w:hAnsi="Palatino Linotype"/>
          <w:noProof/>
          <w:sz w:val="18"/>
        </w:rPr>
        <w:tab/>
        <w:t xml:space="preserve">Letko, M.; Marzi, A.; Munster, V. Functional assessment of cell entry and receptor usage for SARS-CoV-2 and other lineage B betacoronaviruses. </w:t>
      </w:r>
      <w:r w:rsidRPr="00494D16">
        <w:rPr>
          <w:rFonts w:ascii="Palatino Linotype" w:hAnsi="Palatino Linotype"/>
          <w:i/>
          <w:iCs/>
          <w:noProof/>
          <w:sz w:val="18"/>
        </w:rPr>
        <w:t>Nat. Microbiol.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doi:10.1038/s41564-020-0688-y.</w:t>
      </w:r>
    </w:p>
    <w:p w14:paraId="719BC3BD"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26. </w:t>
      </w:r>
      <w:r w:rsidRPr="00494D16">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494D16">
        <w:rPr>
          <w:rFonts w:ascii="Palatino Linotype" w:hAnsi="Palatino Linotype"/>
          <w:i/>
          <w:iCs/>
          <w:noProof/>
          <w:sz w:val="18"/>
        </w:rPr>
        <w:t>J. Gen. Virol.</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doi:10.1099/vir.0.80955-0.</w:t>
      </w:r>
    </w:p>
    <w:p w14:paraId="7FB1259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27. </w:t>
      </w:r>
      <w:r w:rsidRPr="00494D16">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494D16">
        <w:rPr>
          <w:rFonts w:ascii="Palatino Linotype" w:hAnsi="Palatino Linotype"/>
          <w:i/>
          <w:iCs/>
          <w:noProof/>
          <w:sz w:val="18"/>
        </w:rPr>
        <w:t>Emerg.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doi:10.3201/eid1103.040906.</w:t>
      </w:r>
    </w:p>
    <w:p w14:paraId="49FBFC7A"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28. </w:t>
      </w:r>
      <w:r w:rsidRPr="00494D16">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494D16">
        <w:rPr>
          <w:rFonts w:ascii="Palatino Linotype" w:hAnsi="Palatino Linotype"/>
          <w:i/>
          <w:iCs/>
          <w:noProof/>
          <w:sz w:val="18"/>
        </w:rPr>
        <w:t>BIO-PROTOCOL</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doi:10.21769/bioprotoc.2514.</w:t>
      </w:r>
    </w:p>
    <w:p w14:paraId="6311C07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29. </w:t>
      </w:r>
      <w:r w:rsidRPr="00494D16">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494D16">
        <w:rPr>
          <w:rFonts w:ascii="Palatino Linotype" w:hAnsi="Palatino Linotype"/>
          <w:i/>
          <w:iCs/>
          <w:noProof/>
          <w:sz w:val="18"/>
        </w:rPr>
        <w:t>Bing Du Xue Bao</w:t>
      </w:r>
      <w:r w:rsidRPr="00494D16">
        <w:rPr>
          <w:rFonts w:ascii="Palatino Linotype" w:hAnsi="Palatino Linotype"/>
          <w:noProof/>
          <w:sz w:val="18"/>
        </w:rPr>
        <w:t xml:space="preserve"> </w:t>
      </w:r>
      <w:r w:rsidRPr="00494D16">
        <w:rPr>
          <w:rFonts w:ascii="Palatino Linotype" w:hAnsi="Palatino Linotype"/>
          <w:b/>
          <w:bCs/>
          <w:noProof/>
          <w:sz w:val="18"/>
        </w:rPr>
        <w:t>2007</w:t>
      </w:r>
      <w:r w:rsidRPr="00494D16">
        <w:rPr>
          <w:rFonts w:ascii="Palatino Linotype" w:hAnsi="Palatino Linotype"/>
          <w:noProof/>
          <w:sz w:val="18"/>
        </w:rPr>
        <w:t>.</w:t>
      </w:r>
    </w:p>
    <w:p w14:paraId="3B108D0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30. </w:t>
      </w:r>
      <w:r w:rsidRPr="00494D16">
        <w:rPr>
          <w:rFonts w:ascii="Palatino Linotype" w:hAnsi="Palatino Linotype"/>
          <w:noProof/>
          <w:sz w:val="18"/>
        </w:rPr>
        <w:tab/>
        <w:t xml:space="preserve">Grehan, K.; Ferrara, F.; Temperton, N. An optimised method for the production of MERS-CoV spike expressing viral pseudotypes. </w:t>
      </w:r>
      <w:r w:rsidRPr="00494D16">
        <w:rPr>
          <w:rFonts w:ascii="Palatino Linotype" w:hAnsi="Palatino Linotype"/>
          <w:i/>
          <w:iCs/>
          <w:noProof/>
          <w:sz w:val="18"/>
        </w:rPr>
        <w:t>MethodsX</w:t>
      </w:r>
      <w:r w:rsidRPr="00494D16">
        <w:rPr>
          <w:rFonts w:ascii="Palatino Linotype" w:hAnsi="Palatino Linotype"/>
          <w:noProof/>
          <w:sz w:val="18"/>
        </w:rPr>
        <w:t xml:space="preserve"> </w:t>
      </w:r>
      <w:r w:rsidRPr="00494D16">
        <w:rPr>
          <w:rFonts w:ascii="Palatino Linotype" w:hAnsi="Palatino Linotype"/>
          <w:b/>
          <w:bCs/>
          <w:noProof/>
          <w:sz w:val="18"/>
        </w:rPr>
        <w:t>2015</w:t>
      </w:r>
      <w:r w:rsidRPr="00494D16">
        <w:rPr>
          <w:rFonts w:ascii="Palatino Linotype" w:hAnsi="Palatino Linotype"/>
          <w:noProof/>
          <w:sz w:val="18"/>
        </w:rPr>
        <w:t>, doi:10.1016/j.mex.2015.09.003.</w:t>
      </w:r>
    </w:p>
    <w:p w14:paraId="04FE7D6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31. </w:t>
      </w:r>
      <w:r w:rsidRPr="00494D16">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494D16">
        <w:rPr>
          <w:rFonts w:ascii="Palatino Linotype" w:hAnsi="Palatino Linotype"/>
          <w:i/>
          <w:iCs/>
          <w:noProof/>
          <w:sz w:val="18"/>
        </w:rPr>
        <w:t>Access Microbiol.</w:t>
      </w:r>
      <w:r w:rsidRPr="00494D16">
        <w:rPr>
          <w:rFonts w:ascii="Palatino Linotype" w:hAnsi="Palatino Linotype"/>
          <w:noProof/>
          <w:sz w:val="18"/>
        </w:rPr>
        <w:t xml:space="preserve"> </w:t>
      </w:r>
      <w:r w:rsidRPr="00494D16">
        <w:rPr>
          <w:rFonts w:ascii="Palatino Linotype" w:hAnsi="Palatino Linotype"/>
          <w:b/>
          <w:bCs/>
          <w:noProof/>
          <w:sz w:val="18"/>
        </w:rPr>
        <w:t>2019</w:t>
      </w:r>
      <w:r w:rsidRPr="00494D16">
        <w:rPr>
          <w:rFonts w:ascii="Palatino Linotype" w:hAnsi="Palatino Linotype"/>
          <w:noProof/>
          <w:sz w:val="18"/>
        </w:rPr>
        <w:t>, doi:10.1099/acmi.0.000057.</w:t>
      </w:r>
    </w:p>
    <w:p w14:paraId="321D1BE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32. </w:t>
      </w:r>
      <w:r w:rsidRPr="00494D16">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494D16">
        <w:rPr>
          <w:rFonts w:ascii="Palatino Linotype" w:hAnsi="Palatino Linotype"/>
          <w:i/>
          <w:iCs/>
          <w:noProof/>
          <w:sz w:val="18"/>
        </w:rPr>
        <w:t>Nat. Commun.</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doi:10.1038/s41467-020-15562-9.</w:t>
      </w:r>
    </w:p>
    <w:p w14:paraId="21C3433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33. </w:t>
      </w:r>
      <w:r w:rsidRPr="00494D16">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2020.04.08.026948, doi:10.1101/2020.04.08.026948.</w:t>
      </w:r>
    </w:p>
    <w:p w14:paraId="5AF6122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34. </w:t>
      </w:r>
      <w:r w:rsidRPr="00494D16">
        <w:rPr>
          <w:rFonts w:ascii="Palatino Linotype" w:hAnsi="Palatino Linotype"/>
          <w:noProof/>
          <w:sz w:val="18"/>
        </w:rPr>
        <w:tab/>
        <w:t xml:space="preserve">Nie, J.; Li, Q.; Wu, J.; Zhao, C.; Hao, H.; Liu, H.; Zhang, L.; Nie, L.; Qin, H.; Wang, M.; et al. Establishment and validation of a pseudovirus neutralization assay for SARS-CoV-2. </w:t>
      </w:r>
      <w:r w:rsidRPr="00494D16">
        <w:rPr>
          <w:rFonts w:ascii="Palatino Linotype" w:hAnsi="Palatino Linotype"/>
          <w:i/>
          <w:iCs/>
          <w:noProof/>
          <w:sz w:val="18"/>
        </w:rPr>
        <w:t>Emerg. Microbes Infect.</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doi:10.1080/22221751.2020.1743767.</w:t>
      </w:r>
    </w:p>
    <w:p w14:paraId="4540212C" w14:textId="2D227FF0" w:rsidR="00FD4509" w:rsidRDefault="00F15C55" w:rsidP="00494D16">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lastRenderedPageBreak/>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3"/>
      <w:headerReference w:type="default" r:id="rId24"/>
      <w:footerReference w:type="default" r:id="rId25"/>
      <w:headerReference w:type="first" r:id="rId26"/>
      <w:footerReference w:type="first" r:id="rId2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loom PhD, Jesse D" w:date="2020-04-15T13:29:00Z" w:initials="BPJD">
    <w:p w14:paraId="02EA636E" w14:textId="66C63832" w:rsidR="00894DAD" w:rsidRDefault="00894DAD">
      <w:pPr>
        <w:pStyle w:val="CommentText"/>
      </w:pPr>
      <w:r>
        <w:rPr>
          <w:rStyle w:val="CommentReference"/>
        </w:rPr>
        <w:annotationRef/>
      </w:r>
      <w:r>
        <w:t xml:space="preserve">Do we also need to add Neil King and/or David </w:t>
      </w:r>
      <w:proofErr w:type="spellStart"/>
      <w:r>
        <w:t>Veesler</w:t>
      </w:r>
      <w:proofErr w:type="spellEnd"/>
      <w:r>
        <w:t xml:space="preserve"> for providing soluble ACE2?</w:t>
      </w:r>
    </w:p>
  </w:comment>
  <w:comment w:id="3" w:author="Kate D Crawford" w:date="2020-04-15T19:06:00Z" w:initials="KDC">
    <w:p w14:paraId="6B8375D2" w14:textId="77777777" w:rsidR="00894DAD" w:rsidRDefault="00894DAD">
      <w:pPr>
        <w:pStyle w:val="CommentText"/>
      </w:pPr>
      <w:r>
        <w:rPr>
          <w:rStyle w:val="CommentReference"/>
        </w:rPr>
        <w:annotationRef/>
      </w:r>
      <w:r>
        <w:t xml:space="preserve">I don’t love this histogram. There’s not great separation and this is the plot from the initial staining when there were not many cells (hence the not very smooth curve). I also have plots from later staining, but there is even less separation then. I may re-do flow tomorrow (4/16) </w:t>
      </w:r>
      <w:proofErr w:type="spellStart"/>
      <w:r>
        <w:t>‘cause</w:t>
      </w:r>
      <w:proofErr w:type="spellEnd"/>
      <w:r>
        <w:t xml:space="preserve"> it’s probably good to check expression stability anyway.</w:t>
      </w:r>
    </w:p>
    <w:p w14:paraId="37E5A1F3" w14:textId="77777777" w:rsidR="00894DAD" w:rsidRDefault="00894DAD">
      <w:pPr>
        <w:pStyle w:val="CommentText"/>
      </w:pPr>
    </w:p>
    <w:p w14:paraId="7E1DC12F" w14:textId="52CD7657" w:rsidR="00894DAD" w:rsidRDefault="00894DAD">
      <w:pPr>
        <w:pStyle w:val="CommentText"/>
      </w:pPr>
      <w:r>
        <w:t>Should the antibody info just be in the methods?</w:t>
      </w:r>
    </w:p>
  </w:comment>
  <w:comment w:id="6" w:author="Bloom PhD, Jesse D" w:date="2020-04-15T13:08:00Z" w:initials="BPJD">
    <w:p w14:paraId="4241C346" w14:textId="46A7781B" w:rsidR="00894DAD" w:rsidRDefault="00894DAD">
      <w:pPr>
        <w:pStyle w:val="CommentText"/>
      </w:pPr>
      <w:r>
        <w:rPr>
          <w:rStyle w:val="CommentReference"/>
        </w:rPr>
        <w:annotationRef/>
      </w:r>
      <w:r>
        <w:t>Kate, I assume we need to provide this information for the luciferase assay as I’m guessing the RLUs will depend on cell concentration and volume, right?</w:t>
      </w:r>
    </w:p>
  </w:comment>
  <w:comment w:id="7" w:author="Kate D Crawford" w:date="2020-04-15T19:04:00Z" w:initials="KDC">
    <w:p w14:paraId="51B4D90A" w14:textId="5C0EF504" w:rsidR="00894DAD" w:rsidRDefault="00894DAD">
      <w:pPr>
        <w:pStyle w:val="CommentText"/>
      </w:pPr>
      <w:r>
        <w:rPr>
          <w:rStyle w:val="CommentReference"/>
        </w:rPr>
        <w:annotationRef/>
      </w:r>
      <w:r>
        <w:t xml:space="preserve">Probably. Although the volume probably matters less as I remove media when I add the luciferase reagent (which is the same every time, so can probably just be in the methods). </w:t>
      </w:r>
    </w:p>
  </w:comment>
  <w:comment w:id="8" w:author="Kate D Crawford" w:date="2020-04-15T23:00:00Z" w:initials="KDC">
    <w:p w14:paraId="0671C523" w14:textId="57D4C716" w:rsidR="00894DAD" w:rsidRDefault="00894DAD">
      <w:pPr>
        <w:pStyle w:val="CommentText"/>
      </w:pPr>
      <w:r>
        <w:rPr>
          <w:rStyle w:val="CommentReference"/>
        </w:rPr>
        <w:annotationRef/>
      </w:r>
      <w:r>
        <w:t xml:space="preserve">Here I’m saying what we did (not using the imperative) because these transfections can really be carried out in many ways and the important part is just the DNA amounts.  </w:t>
      </w:r>
    </w:p>
  </w:comment>
  <w:comment w:id="9" w:author="Kate D Crawford" w:date="2020-04-15T22:59:00Z" w:initials="KDC">
    <w:p w14:paraId="1A6CAC81" w14:textId="064CF84A" w:rsidR="00894DAD" w:rsidRDefault="00894DAD">
      <w:pPr>
        <w:pStyle w:val="CommentText"/>
      </w:pPr>
      <w:r>
        <w:rPr>
          <w:rStyle w:val="CommentReference"/>
        </w:rPr>
        <w:annotationRef/>
      </w:r>
      <w:r>
        <w:t>I forgot about this part, so I need to add more here.</w:t>
      </w:r>
    </w:p>
  </w:comment>
  <w:comment w:id="10" w:author="Kate D Crawford" w:date="2020-04-15T23:01:00Z" w:initials="KDC">
    <w:p w14:paraId="6F589CC6" w14:textId="309DF459" w:rsidR="00894DAD" w:rsidRDefault="00894DAD">
      <w:pPr>
        <w:pStyle w:val="CommentText"/>
      </w:pPr>
      <w:r>
        <w:rPr>
          <w:rStyle w:val="CommentReference"/>
        </w:rPr>
        <w:annotationRef/>
      </w:r>
      <w:r>
        <w:t xml:space="preserve">I do actually think it might be helpful for people that have not done neutralization assays before, but are getting into it because of SARS-CoV-2 to have a </w:t>
      </w:r>
      <w:r w:rsidR="00712845">
        <w:t xml:space="preserve">step-by-step </w:t>
      </w:r>
      <w:r>
        <w:t>protocol here (and maybe we can include an example plate layout as a supplemental figure), so I wrote this using the imperative.</w:t>
      </w:r>
    </w:p>
  </w:comment>
  <w:comment w:id="11" w:author="Kate D Crawford" w:date="2020-04-15T23:42:00Z" w:initials="KDC">
    <w:p w14:paraId="3B0EBA3B" w14:textId="154F354A" w:rsidR="00894DAD" w:rsidRDefault="00894DAD">
      <w:pPr>
        <w:pStyle w:val="CommentText"/>
      </w:pPr>
      <w:r>
        <w:rPr>
          <w:rStyle w:val="CommentReference"/>
        </w:rPr>
        <w:annotationRef/>
      </w:r>
      <w:proofErr w:type="gramStart"/>
      <w:r>
        <w:t>This needs</w:t>
      </w:r>
      <w:proofErr w:type="gramEnd"/>
      <w:r>
        <w:t xml:space="preserve"> work. I’m also feeling like the imperative aspect may not make the most sense. Just let me know what you think.</w:t>
      </w:r>
      <w:r w:rsidR="00712845">
        <w:t xml:space="preserve"> Essentially, the only somewhat interesting part is that, to avoid having to disrupt the cells, I seed them in 50 </w:t>
      </w:r>
      <w:proofErr w:type="spellStart"/>
      <w:r w:rsidR="00712845">
        <w:t>uL</w:t>
      </w:r>
      <w:proofErr w:type="spellEnd"/>
      <w:r w:rsidR="00712845">
        <w:t xml:space="preserve"> and then add 100 </w:t>
      </w:r>
      <w:proofErr w:type="spellStart"/>
      <w:r w:rsidR="00712845">
        <w:t>uL</w:t>
      </w:r>
      <w:proofErr w:type="spellEnd"/>
      <w:r w:rsidR="00712845">
        <w:t xml:space="preserve"> virus + serum to that (and then don’t change the media). Additionally, this is mostly just cute, but I like that the cells are actually at the same concentration for seeding for transfection and infection, just different volumes.</w:t>
      </w:r>
    </w:p>
  </w:comment>
  <w:comment w:id="12" w:author="Kate D Crawford" w:date="2020-04-15T23:55:00Z" w:initials="KDC">
    <w:p w14:paraId="34C93ADC" w14:textId="754D5EF3" w:rsidR="00712845" w:rsidRDefault="00712845">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comment>
  <w:comment w:id="13" w:author="Bloom PhD, Jesse D" w:date="2020-04-14T10:49:00Z" w:initials="BPJD">
    <w:p w14:paraId="4997E5AD" w14:textId="295FAA39" w:rsidR="00894DAD" w:rsidRDefault="00894DAD">
      <w:pPr>
        <w:pStyle w:val="CommentText"/>
      </w:pPr>
      <w:r>
        <w:rPr>
          <w:rStyle w:val="CommentReference"/>
        </w:rPr>
        <w:annotationRef/>
      </w:r>
      <w:r>
        <w:t>Any additional funding for Helen or Alex?</w:t>
      </w:r>
    </w:p>
  </w:comment>
  <w:comment w:id="14" w:author="Bloom PhD, Jesse D" w:date="2020-04-14T10:45:00Z" w:initials="BPJD">
    <w:p w14:paraId="062D8CFD" w14:textId="21D6ABA2" w:rsidR="00894DAD" w:rsidRDefault="00894DAD">
      <w:pPr>
        <w:pStyle w:val="CommentText"/>
      </w:pPr>
      <w:r>
        <w:rPr>
          <w:rStyle w:val="CommentReference"/>
        </w:rPr>
        <w:annotationRef/>
      </w:r>
      <w:r>
        <w:t>We should confirm this is true for Helen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EA636E" w15:done="0"/>
  <w15:commentEx w15:paraId="7E1DC12F" w15:done="0"/>
  <w15:commentEx w15:paraId="4241C346" w15:done="0"/>
  <w15:commentEx w15:paraId="51B4D90A" w15:paraIdParent="4241C346" w15:done="0"/>
  <w15:commentEx w15:paraId="0671C523" w15:done="0"/>
  <w15:commentEx w15:paraId="1A6CAC81" w15:done="0"/>
  <w15:commentEx w15:paraId="6F589CC6" w15:done="0"/>
  <w15:commentEx w15:paraId="3B0EBA3B" w15:done="0"/>
  <w15:commentEx w15:paraId="34C93ADC"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EA636E" w16cid:durableId="22418AB1"/>
  <w16cid:commentId w16cid:paraId="7E1DC12F" w16cid:durableId="2241D9AA"/>
  <w16cid:commentId w16cid:paraId="4241C346" w16cid:durableId="224185E2"/>
  <w16cid:commentId w16cid:paraId="51B4D90A" w16cid:durableId="2241D943"/>
  <w16cid:commentId w16cid:paraId="0671C523" w16cid:durableId="224210A9"/>
  <w16cid:commentId w16cid:paraId="1A6CAC81" w16cid:durableId="2242106E"/>
  <w16cid:commentId w16cid:paraId="6F589CC6" w16cid:durableId="224210D0"/>
  <w16cid:commentId w16cid:paraId="3B0EBA3B" w16cid:durableId="22421A4B"/>
  <w16cid:commentId w16cid:paraId="34C93ADC" w16cid:durableId="22421D80"/>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D9E10D" w14:textId="77777777" w:rsidR="00DF541D" w:rsidRDefault="00DF541D">
      <w:pPr>
        <w:spacing w:line="240" w:lineRule="auto"/>
      </w:pPr>
      <w:r>
        <w:separator/>
      </w:r>
    </w:p>
  </w:endnote>
  <w:endnote w:type="continuationSeparator" w:id="0">
    <w:p w14:paraId="489A7AC3" w14:textId="77777777" w:rsidR="00DF541D" w:rsidRDefault="00DF5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894DAD" w:rsidRPr="00CF0CC9" w:rsidRDefault="00894DA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894DAD" w:rsidRPr="00372FCD" w:rsidRDefault="00894DA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9D842" w14:textId="77777777" w:rsidR="00DF541D" w:rsidRDefault="00DF541D">
      <w:pPr>
        <w:spacing w:line="240" w:lineRule="auto"/>
      </w:pPr>
      <w:r>
        <w:separator/>
      </w:r>
    </w:p>
  </w:footnote>
  <w:footnote w:type="continuationSeparator" w:id="0">
    <w:p w14:paraId="3E858183" w14:textId="77777777" w:rsidR="00DF541D" w:rsidRDefault="00DF54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894DAD" w:rsidRDefault="00894DA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894DAD" w:rsidRPr="00EE746E" w:rsidRDefault="00894DA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894DAD" w:rsidRDefault="00894DA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20AC4"/>
    <w:rsid w:val="00021BB0"/>
    <w:rsid w:val="00032B6A"/>
    <w:rsid w:val="00034B84"/>
    <w:rsid w:val="00035075"/>
    <w:rsid w:val="000379D9"/>
    <w:rsid w:val="000424C0"/>
    <w:rsid w:val="0004621F"/>
    <w:rsid w:val="00066584"/>
    <w:rsid w:val="00070B6F"/>
    <w:rsid w:val="00071349"/>
    <w:rsid w:val="00072E05"/>
    <w:rsid w:val="00074457"/>
    <w:rsid w:val="00074CDF"/>
    <w:rsid w:val="00077757"/>
    <w:rsid w:val="000836BF"/>
    <w:rsid w:val="00092982"/>
    <w:rsid w:val="000A115F"/>
    <w:rsid w:val="000A4430"/>
    <w:rsid w:val="000B4C54"/>
    <w:rsid w:val="000C1EE3"/>
    <w:rsid w:val="000C3EB4"/>
    <w:rsid w:val="000C66B5"/>
    <w:rsid w:val="000D014A"/>
    <w:rsid w:val="000E592B"/>
    <w:rsid w:val="000F4757"/>
    <w:rsid w:val="00104223"/>
    <w:rsid w:val="0012041F"/>
    <w:rsid w:val="0012224E"/>
    <w:rsid w:val="00126A6E"/>
    <w:rsid w:val="001271B0"/>
    <w:rsid w:val="001353B1"/>
    <w:rsid w:val="00141732"/>
    <w:rsid w:val="0014404D"/>
    <w:rsid w:val="00164E0D"/>
    <w:rsid w:val="00165034"/>
    <w:rsid w:val="00173E2D"/>
    <w:rsid w:val="00181401"/>
    <w:rsid w:val="00183322"/>
    <w:rsid w:val="001938B7"/>
    <w:rsid w:val="0019424C"/>
    <w:rsid w:val="00194891"/>
    <w:rsid w:val="001C3BDF"/>
    <w:rsid w:val="001D1AFE"/>
    <w:rsid w:val="001D20FA"/>
    <w:rsid w:val="001E0EF6"/>
    <w:rsid w:val="001E1AEB"/>
    <w:rsid w:val="001E2025"/>
    <w:rsid w:val="001E2687"/>
    <w:rsid w:val="001E2AEB"/>
    <w:rsid w:val="001E516B"/>
    <w:rsid w:val="00211D56"/>
    <w:rsid w:val="00212C49"/>
    <w:rsid w:val="00214E4B"/>
    <w:rsid w:val="00216F03"/>
    <w:rsid w:val="00232593"/>
    <w:rsid w:val="00232A81"/>
    <w:rsid w:val="002335F9"/>
    <w:rsid w:val="00244487"/>
    <w:rsid w:val="00244B65"/>
    <w:rsid w:val="00250DDC"/>
    <w:rsid w:val="00256504"/>
    <w:rsid w:val="00265FCE"/>
    <w:rsid w:val="00266D3D"/>
    <w:rsid w:val="00267702"/>
    <w:rsid w:val="00276D2D"/>
    <w:rsid w:val="00280D5D"/>
    <w:rsid w:val="00287499"/>
    <w:rsid w:val="002905B1"/>
    <w:rsid w:val="00295933"/>
    <w:rsid w:val="002A1692"/>
    <w:rsid w:val="002A4BF7"/>
    <w:rsid w:val="002A5BB0"/>
    <w:rsid w:val="002A61DC"/>
    <w:rsid w:val="002A7852"/>
    <w:rsid w:val="002D26D1"/>
    <w:rsid w:val="002F1023"/>
    <w:rsid w:val="00300EE6"/>
    <w:rsid w:val="00303F28"/>
    <w:rsid w:val="00311616"/>
    <w:rsid w:val="00325AE9"/>
    <w:rsid w:val="00326141"/>
    <w:rsid w:val="00340113"/>
    <w:rsid w:val="00352574"/>
    <w:rsid w:val="00356F9E"/>
    <w:rsid w:val="00360AC7"/>
    <w:rsid w:val="00361DC8"/>
    <w:rsid w:val="00362F96"/>
    <w:rsid w:val="00363632"/>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1019"/>
    <w:rsid w:val="003C46D0"/>
    <w:rsid w:val="003C4CD7"/>
    <w:rsid w:val="003D0F14"/>
    <w:rsid w:val="003D5391"/>
    <w:rsid w:val="003D5864"/>
    <w:rsid w:val="003E28FF"/>
    <w:rsid w:val="003E4834"/>
    <w:rsid w:val="003E7660"/>
    <w:rsid w:val="003F1DBF"/>
    <w:rsid w:val="003F4DF2"/>
    <w:rsid w:val="003F6F5E"/>
    <w:rsid w:val="00400246"/>
    <w:rsid w:val="004019C6"/>
    <w:rsid w:val="00401D30"/>
    <w:rsid w:val="00404C53"/>
    <w:rsid w:val="00415F4B"/>
    <w:rsid w:val="00427673"/>
    <w:rsid w:val="00427DC5"/>
    <w:rsid w:val="00440B2B"/>
    <w:rsid w:val="0045163C"/>
    <w:rsid w:val="004524E5"/>
    <w:rsid w:val="00455F86"/>
    <w:rsid w:val="00457E7A"/>
    <w:rsid w:val="004616E3"/>
    <w:rsid w:val="004666EF"/>
    <w:rsid w:val="00473630"/>
    <w:rsid w:val="0048139C"/>
    <w:rsid w:val="004901E3"/>
    <w:rsid w:val="00494D16"/>
    <w:rsid w:val="00497686"/>
    <w:rsid w:val="004B3754"/>
    <w:rsid w:val="004B3B4A"/>
    <w:rsid w:val="004C2FDD"/>
    <w:rsid w:val="004C324F"/>
    <w:rsid w:val="004D1F8F"/>
    <w:rsid w:val="004F1341"/>
    <w:rsid w:val="004F25AC"/>
    <w:rsid w:val="004F2C2A"/>
    <w:rsid w:val="004F49A4"/>
    <w:rsid w:val="00500FF4"/>
    <w:rsid w:val="005105E8"/>
    <w:rsid w:val="00520B27"/>
    <w:rsid w:val="00521B95"/>
    <w:rsid w:val="00532A09"/>
    <w:rsid w:val="005503B2"/>
    <w:rsid w:val="00561A37"/>
    <w:rsid w:val="00562C98"/>
    <w:rsid w:val="005739D8"/>
    <w:rsid w:val="00576668"/>
    <w:rsid w:val="0058703A"/>
    <w:rsid w:val="005918D0"/>
    <w:rsid w:val="00592016"/>
    <w:rsid w:val="005924A8"/>
    <w:rsid w:val="00592678"/>
    <w:rsid w:val="005A0404"/>
    <w:rsid w:val="005A140C"/>
    <w:rsid w:val="005B3952"/>
    <w:rsid w:val="005B4477"/>
    <w:rsid w:val="005C4B21"/>
    <w:rsid w:val="005D2C50"/>
    <w:rsid w:val="005D44F7"/>
    <w:rsid w:val="005D4603"/>
    <w:rsid w:val="005D632C"/>
    <w:rsid w:val="005E124C"/>
    <w:rsid w:val="005E2FC2"/>
    <w:rsid w:val="005E53B6"/>
    <w:rsid w:val="005E7AFD"/>
    <w:rsid w:val="005F63B1"/>
    <w:rsid w:val="00600129"/>
    <w:rsid w:val="00605102"/>
    <w:rsid w:val="00605AC9"/>
    <w:rsid w:val="0061281F"/>
    <w:rsid w:val="0062401A"/>
    <w:rsid w:val="00627F2D"/>
    <w:rsid w:val="006338C4"/>
    <w:rsid w:val="00642682"/>
    <w:rsid w:val="00646DA7"/>
    <w:rsid w:val="006506A8"/>
    <w:rsid w:val="006579AA"/>
    <w:rsid w:val="00662F73"/>
    <w:rsid w:val="006640EE"/>
    <w:rsid w:val="00665284"/>
    <w:rsid w:val="00672CA6"/>
    <w:rsid w:val="00674009"/>
    <w:rsid w:val="00674787"/>
    <w:rsid w:val="00676478"/>
    <w:rsid w:val="00692393"/>
    <w:rsid w:val="006B7F42"/>
    <w:rsid w:val="006C1F23"/>
    <w:rsid w:val="006C5456"/>
    <w:rsid w:val="006C5BC1"/>
    <w:rsid w:val="006D0116"/>
    <w:rsid w:val="006D2521"/>
    <w:rsid w:val="006D73A0"/>
    <w:rsid w:val="00712772"/>
    <w:rsid w:val="00712845"/>
    <w:rsid w:val="00721CC6"/>
    <w:rsid w:val="00724714"/>
    <w:rsid w:val="00730E2C"/>
    <w:rsid w:val="00737042"/>
    <w:rsid w:val="0073704B"/>
    <w:rsid w:val="00760CFE"/>
    <w:rsid w:val="00761594"/>
    <w:rsid w:val="0077404F"/>
    <w:rsid w:val="007750E6"/>
    <w:rsid w:val="00784B97"/>
    <w:rsid w:val="00784F31"/>
    <w:rsid w:val="007B05C3"/>
    <w:rsid w:val="007B0A72"/>
    <w:rsid w:val="007B0AF4"/>
    <w:rsid w:val="007B142B"/>
    <w:rsid w:val="007B3CCA"/>
    <w:rsid w:val="007B5FA4"/>
    <w:rsid w:val="007C41FC"/>
    <w:rsid w:val="007C4997"/>
    <w:rsid w:val="007C5F55"/>
    <w:rsid w:val="007C64C8"/>
    <w:rsid w:val="007D5116"/>
    <w:rsid w:val="007E6D20"/>
    <w:rsid w:val="007E75E8"/>
    <w:rsid w:val="007E7880"/>
    <w:rsid w:val="007F6277"/>
    <w:rsid w:val="007F7C8C"/>
    <w:rsid w:val="00804145"/>
    <w:rsid w:val="0081243C"/>
    <w:rsid w:val="008176DB"/>
    <w:rsid w:val="00823EA9"/>
    <w:rsid w:val="008250B5"/>
    <w:rsid w:val="00827475"/>
    <w:rsid w:val="0084229B"/>
    <w:rsid w:val="00842E21"/>
    <w:rsid w:val="00843683"/>
    <w:rsid w:val="00847BD5"/>
    <w:rsid w:val="008607F7"/>
    <w:rsid w:val="00862C22"/>
    <w:rsid w:val="0088201B"/>
    <w:rsid w:val="00891AB0"/>
    <w:rsid w:val="00892446"/>
    <w:rsid w:val="0089415F"/>
    <w:rsid w:val="00894DAD"/>
    <w:rsid w:val="0089577B"/>
    <w:rsid w:val="00895B2D"/>
    <w:rsid w:val="008A7D6B"/>
    <w:rsid w:val="008B079D"/>
    <w:rsid w:val="008C3246"/>
    <w:rsid w:val="008C5856"/>
    <w:rsid w:val="008D460D"/>
    <w:rsid w:val="008D72CC"/>
    <w:rsid w:val="008E0979"/>
    <w:rsid w:val="008E0F53"/>
    <w:rsid w:val="008E7C6A"/>
    <w:rsid w:val="008F2632"/>
    <w:rsid w:val="008F413F"/>
    <w:rsid w:val="008F4BFD"/>
    <w:rsid w:val="0090647C"/>
    <w:rsid w:val="00920345"/>
    <w:rsid w:val="009221F9"/>
    <w:rsid w:val="0092278D"/>
    <w:rsid w:val="00923803"/>
    <w:rsid w:val="0093098C"/>
    <w:rsid w:val="009425DC"/>
    <w:rsid w:val="009445F1"/>
    <w:rsid w:val="009537A4"/>
    <w:rsid w:val="009579A4"/>
    <w:rsid w:val="009675C3"/>
    <w:rsid w:val="00967F60"/>
    <w:rsid w:val="009710F2"/>
    <w:rsid w:val="00972B1C"/>
    <w:rsid w:val="00985BC4"/>
    <w:rsid w:val="00985D46"/>
    <w:rsid w:val="00990882"/>
    <w:rsid w:val="00996168"/>
    <w:rsid w:val="009963CB"/>
    <w:rsid w:val="00997A19"/>
    <w:rsid w:val="009B110C"/>
    <w:rsid w:val="009B185B"/>
    <w:rsid w:val="009B3375"/>
    <w:rsid w:val="009C2453"/>
    <w:rsid w:val="009C2FD3"/>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43AF7"/>
    <w:rsid w:val="00A57F20"/>
    <w:rsid w:val="00A633AC"/>
    <w:rsid w:val="00A6631E"/>
    <w:rsid w:val="00A6656C"/>
    <w:rsid w:val="00A675BB"/>
    <w:rsid w:val="00A74C97"/>
    <w:rsid w:val="00A760E7"/>
    <w:rsid w:val="00A9274F"/>
    <w:rsid w:val="00AA1294"/>
    <w:rsid w:val="00AB499B"/>
    <w:rsid w:val="00AC474A"/>
    <w:rsid w:val="00AC60AF"/>
    <w:rsid w:val="00AD32B8"/>
    <w:rsid w:val="00AD3F6A"/>
    <w:rsid w:val="00AE4426"/>
    <w:rsid w:val="00AE5CE9"/>
    <w:rsid w:val="00AF4A54"/>
    <w:rsid w:val="00AF667A"/>
    <w:rsid w:val="00B146C1"/>
    <w:rsid w:val="00B14B94"/>
    <w:rsid w:val="00B16BA9"/>
    <w:rsid w:val="00B22624"/>
    <w:rsid w:val="00B234E8"/>
    <w:rsid w:val="00B26ED4"/>
    <w:rsid w:val="00B277B0"/>
    <w:rsid w:val="00B35182"/>
    <w:rsid w:val="00B44F18"/>
    <w:rsid w:val="00B54AD6"/>
    <w:rsid w:val="00B63BE3"/>
    <w:rsid w:val="00B74FD9"/>
    <w:rsid w:val="00B753DB"/>
    <w:rsid w:val="00B82C73"/>
    <w:rsid w:val="00B85CD9"/>
    <w:rsid w:val="00B918EF"/>
    <w:rsid w:val="00B9647B"/>
    <w:rsid w:val="00B9677A"/>
    <w:rsid w:val="00BA05A2"/>
    <w:rsid w:val="00BA07A1"/>
    <w:rsid w:val="00BA0F34"/>
    <w:rsid w:val="00BB0C20"/>
    <w:rsid w:val="00BB25ED"/>
    <w:rsid w:val="00BE2CFD"/>
    <w:rsid w:val="00BE2F59"/>
    <w:rsid w:val="00BF1E76"/>
    <w:rsid w:val="00BF687D"/>
    <w:rsid w:val="00C00813"/>
    <w:rsid w:val="00C25BD4"/>
    <w:rsid w:val="00C41326"/>
    <w:rsid w:val="00C41A99"/>
    <w:rsid w:val="00C43CCD"/>
    <w:rsid w:val="00C455FB"/>
    <w:rsid w:val="00C50A66"/>
    <w:rsid w:val="00C56DA0"/>
    <w:rsid w:val="00C56EB6"/>
    <w:rsid w:val="00C57F33"/>
    <w:rsid w:val="00C6540F"/>
    <w:rsid w:val="00C721F5"/>
    <w:rsid w:val="00C74702"/>
    <w:rsid w:val="00C74FF9"/>
    <w:rsid w:val="00C91DF0"/>
    <w:rsid w:val="00C93A04"/>
    <w:rsid w:val="00C951F6"/>
    <w:rsid w:val="00CA0554"/>
    <w:rsid w:val="00CA2A4C"/>
    <w:rsid w:val="00CB4384"/>
    <w:rsid w:val="00CB69EA"/>
    <w:rsid w:val="00CC6B54"/>
    <w:rsid w:val="00CD648C"/>
    <w:rsid w:val="00CE0023"/>
    <w:rsid w:val="00CE5EC0"/>
    <w:rsid w:val="00CF0059"/>
    <w:rsid w:val="00CF50E7"/>
    <w:rsid w:val="00CF705A"/>
    <w:rsid w:val="00D04714"/>
    <w:rsid w:val="00D0735F"/>
    <w:rsid w:val="00D12CC5"/>
    <w:rsid w:val="00D12E93"/>
    <w:rsid w:val="00D1751D"/>
    <w:rsid w:val="00D17B34"/>
    <w:rsid w:val="00D2075C"/>
    <w:rsid w:val="00D31F3A"/>
    <w:rsid w:val="00D32186"/>
    <w:rsid w:val="00D364D0"/>
    <w:rsid w:val="00D42156"/>
    <w:rsid w:val="00D42548"/>
    <w:rsid w:val="00D5078F"/>
    <w:rsid w:val="00D51BC6"/>
    <w:rsid w:val="00D544C4"/>
    <w:rsid w:val="00D616D7"/>
    <w:rsid w:val="00D6288B"/>
    <w:rsid w:val="00D67885"/>
    <w:rsid w:val="00D75DA4"/>
    <w:rsid w:val="00D85AA0"/>
    <w:rsid w:val="00D85FFB"/>
    <w:rsid w:val="00D86915"/>
    <w:rsid w:val="00D90B27"/>
    <w:rsid w:val="00D957F4"/>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E02D10"/>
    <w:rsid w:val="00E1121C"/>
    <w:rsid w:val="00E120B6"/>
    <w:rsid w:val="00E17029"/>
    <w:rsid w:val="00E17E43"/>
    <w:rsid w:val="00E2041B"/>
    <w:rsid w:val="00E21748"/>
    <w:rsid w:val="00E25C20"/>
    <w:rsid w:val="00E37AF0"/>
    <w:rsid w:val="00E37EB1"/>
    <w:rsid w:val="00E464AE"/>
    <w:rsid w:val="00E473DE"/>
    <w:rsid w:val="00E5131B"/>
    <w:rsid w:val="00E55A0B"/>
    <w:rsid w:val="00E63874"/>
    <w:rsid w:val="00E65380"/>
    <w:rsid w:val="00E65C58"/>
    <w:rsid w:val="00E72744"/>
    <w:rsid w:val="00E7412A"/>
    <w:rsid w:val="00E7580F"/>
    <w:rsid w:val="00E75EF2"/>
    <w:rsid w:val="00E834E1"/>
    <w:rsid w:val="00E83706"/>
    <w:rsid w:val="00E8621E"/>
    <w:rsid w:val="00E96875"/>
    <w:rsid w:val="00EA6B46"/>
    <w:rsid w:val="00EB1852"/>
    <w:rsid w:val="00EC3455"/>
    <w:rsid w:val="00EC70E9"/>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60B69"/>
    <w:rsid w:val="00F642BE"/>
    <w:rsid w:val="00F71D1F"/>
    <w:rsid w:val="00F74945"/>
    <w:rsid w:val="00F774FE"/>
    <w:rsid w:val="00F85C43"/>
    <w:rsid w:val="00F95076"/>
    <w:rsid w:val="00F96A69"/>
    <w:rsid w:val="00FA3E6D"/>
    <w:rsid w:val="00FB024F"/>
    <w:rsid w:val="00FB5524"/>
    <w:rsid w:val="00FB7AF0"/>
    <w:rsid w:val="00FC05DF"/>
    <w:rsid w:val="00FC0BB0"/>
    <w:rsid w:val="00FC4288"/>
    <w:rsid w:val="00FC6D32"/>
    <w:rsid w:val="00FD1097"/>
    <w:rsid w:val="00FD4509"/>
    <w:rsid w:val="00FE0DE4"/>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adingens@fredhutch.org" TargetMode="External"/><Relationship Id="rId18" Type="http://schemas.openxmlformats.org/officeDocument/2006/relationships/image" Target="media/image1.em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mailto:reguia@fredhutch.org" TargetMode="External"/><Relationship Id="rId17" Type="http://schemas.openxmlformats.org/officeDocument/2006/relationships/hyperlink" Target="mailto:jbloom@fredhutch.org"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abalazs@mgh.harvard.edu" TargetMode="External"/><Relationship Id="rId20" Type="http://schemas.openxmlformats.org/officeDocument/2006/relationships/image" Target="media/image3.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dusenbu@fredhutch.org"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mailto:aloes@fredhutch.org" TargetMode="External"/><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2.png"/><Relationship Id="rId31"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kmalone2@fredhutch.org" TargetMode="External"/><Relationship Id="rId22" Type="http://schemas.openxmlformats.org/officeDocument/2006/relationships/image" Target="media/image5.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9B35C4E-6B67-4345-844E-71BA1D2B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468</TotalTime>
  <Pages>11</Pages>
  <Words>33921</Words>
  <Characters>193354</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226822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395</cp:revision>
  <dcterms:created xsi:type="dcterms:W3CDTF">2020-04-14T15:56:00Z</dcterms:created>
  <dcterms:modified xsi:type="dcterms:W3CDTF">2020-04-16T07:13:00Z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