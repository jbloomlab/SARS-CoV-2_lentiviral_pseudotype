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r w:rsidR="00F774FE">
        <w:t>pseudotyping lentiviral particles</w:t>
      </w:r>
      <w:r>
        <w:t xml:space="preserve"> with </w:t>
      </w:r>
      <w:r w:rsidR="00104223">
        <w:t>SARS-CoV-2</w:t>
      </w:r>
      <w:r>
        <w:t xml:space="preserve"> Spike protein</w:t>
      </w:r>
      <w:r w:rsidR="00F774FE">
        <w:t xml:space="preserve"> for neutralization assays</w:t>
      </w:r>
    </w:p>
    <w:p w14:paraId="4E4DA2E2" w14:textId="53ADD173" w:rsidR="00181401" w:rsidRPr="00325902" w:rsidRDefault="00D04714" w:rsidP="00181401">
      <w:pPr>
        <w:pStyle w:val="MDPI13authornames"/>
      </w:pPr>
      <w:commentRangeStart w:id="0"/>
      <w:commentRangeStart w:id="1"/>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Rachel Eguia</w:t>
      </w:r>
      <w:r w:rsidR="00E37AF0" w:rsidRPr="00325902">
        <w:t xml:space="preserve"> </w:t>
      </w:r>
      <w:r w:rsidR="00E37AF0" w:rsidRPr="00325902">
        <w:rPr>
          <w:vertAlign w:val="superscript"/>
        </w:rPr>
        <w:t>1</w:t>
      </w:r>
      <w:r w:rsidR="00BB25ED">
        <w:t>, Adam</w:t>
      </w:r>
      <w:r w:rsidR="00CB69EA">
        <w:t xml:space="preserve"> S.</w:t>
      </w:r>
      <w:r w:rsidR="00BB25ED">
        <w:t xml:space="preserve"> Dingens</w:t>
      </w:r>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Loes</w:t>
      </w:r>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Alex </w:t>
      </w:r>
      <w:r w:rsidR="001E1AEB">
        <w:t>B</w:t>
      </w:r>
      <w:r w:rsidR="00CB69EA">
        <w:t>.</w:t>
      </w:r>
      <w:r w:rsidR="001E1AEB">
        <w:t xml:space="preserve"> </w:t>
      </w:r>
      <w:r w:rsidR="00BB25ED">
        <w:t>Balazs</w:t>
      </w:r>
      <w:r w:rsidR="00B63BE3">
        <w:t xml:space="preserve"> </w:t>
      </w:r>
      <w:r w:rsidR="00BA0F34">
        <w:rPr>
          <w:vertAlign w:val="superscript"/>
        </w:rPr>
        <w:t>5</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BA0F34">
        <w:rPr>
          <w:vertAlign w:val="superscript"/>
        </w:rPr>
        <w:t>6,</w:t>
      </w:r>
      <w:r w:rsidR="00181401" w:rsidRPr="00325902">
        <w:t>*</w:t>
      </w:r>
      <w:commentRangeEnd w:id="0"/>
      <w:r w:rsidR="00891AB0">
        <w:rPr>
          <w:rStyle w:val="CommentReference"/>
          <w:rFonts w:ascii="Times New Roman" w:hAnsi="Times New Roman"/>
          <w:b w:val="0"/>
          <w:lang w:bidi="ar-SA"/>
        </w:rPr>
        <w:commentReference w:id="0"/>
      </w:r>
      <w:commentRangeEnd w:id="1"/>
      <w:r w:rsidR="00BA07A1">
        <w:rPr>
          <w:rStyle w:val="CommentReference"/>
          <w:rFonts w:ascii="Times New Roman" w:hAnsi="Times New Roman"/>
          <w:b w:val="0"/>
          <w:lang w:bidi="ar-SA"/>
        </w:rPr>
        <w:commentReference w:id="1"/>
      </w:r>
    </w:p>
    <w:p w14:paraId="136EA952" w14:textId="435C0379"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12" w:history="1">
        <w:r w:rsidR="00E37AF0" w:rsidRPr="001E76D8">
          <w:rPr>
            <w:rStyle w:val="Hyperlink"/>
          </w:rPr>
          <w:t>dusenk@uw.edu</w:t>
        </w:r>
      </w:hyperlink>
      <w:r w:rsidR="00E37AF0">
        <w:t xml:space="preserve"> (K.D.C</w:t>
      </w:r>
      <w:r w:rsidR="00280D5D">
        <w:t>.</w:t>
      </w:r>
      <w:r w:rsidR="00E37AF0">
        <w:t xml:space="preserve">), </w:t>
      </w:r>
      <w:hyperlink r:id="rId13" w:history="1">
        <w:r w:rsidR="009963CB" w:rsidRPr="001E76D8">
          <w:rPr>
            <w:rStyle w:val="Hyperlink"/>
          </w:rPr>
          <w:t>reguia@fredhutch.org</w:t>
        </w:r>
      </w:hyperlink>
      <w:r w:rsidR="009963CB">
        <w:t xml:space="preserve"> (R.E.), </w:t>
      </w:r>
      <w:hyperlink r:id="rId14" w:history="1">
        <w:r w:rsidR="00280D5D" w:rsidRPr="001E76D8">
          <w:rPr>
            <w:rStyle w:val="Hyperlink"/>
          </w:rPr>
          <w:t>adingens@fredhutch.org</w:t>
        </w:r>
      </w:hyperlink>
      <w:r w:rsidR="00280D5D">
        <w:t xml:space="preserve"> (A.S.D.), </w:t>
      </w:r>
      <w:hyperlink r:id="rId15" w:history="1">
        <w:r w:rsidR="00280D5D" w:rsidRPr="001E76D8">
          <w:rPr>
            <w:rStyle w:val="Hyperlink"/>
          </w:rPr>
          <w:t>kmalone2@fredhutch.org</w:t>
        </w:r>
      </w:hyperlink>
      <w:r w:rsidR="00280D5D">
        <w:t xml:space="preserve"> (K.M.), </w:t>
      </w:r>
      <w:hyperlink r:id="rId16"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70E832F6" w:rsidR="00BA0F34" w:rsidRDefault="00071349" w:rsidP="00BA0F34">
      <w:pPr>
        <w:pStyle w:val="MDPI16affiliation"/>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p>
    <w:p w14:paraId="110106DD" w14:textId="0F3536F1" w:rsidR="00FA3E6D" w:rsidRDefault="00BA0F34" w:rsidP="00FA3E6D">
      <w:pPr>
        <w:pStyle w:val="MDPI16affiliation"/>
        <w:rPr>
          <w:szCs w:val="20"/>
        </w:rPr>
      </w:pPr>
      <w:r>
        <w:rPr>
          <w:szCs w:val="20"/>
          <w:vertAlign w:val="superscript"/>
        </w:rPr>
        <w:t>5</w:t>
      </w:r>
      <w:r w:rsidR="00A1223D" w:rsidRPr="00325902">
        <w:rPr>
          <w:szCs w:val="20"/>
        </w:rPr>
        <w:tab/>
      </w:r>
      <w:r w:rsidR="00A633AC">
        <w:rPr>
          <w:szCs w:val="20"/>
        </w:rPr>
        <w:t>The Ragon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2EC3282B" w:rsidR="00BA0F34" w:rsidRPr="00BA0F34" w:rsidRDefault="00BA0F34" w:rsidP="00FA3E6D">
      <w:pPr>
        <w:pStyle w:val="MDPI16affiliation"/>
        <w:rPr>
          <w:szCs w:val="20"/>
        </w:rPr>
      </w:pPr>
      <w:r>
        <w:rPr>
          <w:szCs w:val="20"/>
          <w:vertAlign w:val="superscript"/>
        </w:rPr>
        <w:t>6</w:t>
      </w:r>
      <w:r>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399B12"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w:t>
      </w:r>
      <w:r w:rsidR="003747EA">
        <w:t xml:space="preserve"> that may help protect against re-infection or disease</w:t>
      </w:r>
      <w:r w:rsidR="00B22624">
        <w:t>.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 to SARS-CoV-2</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pseudotype Spike on biosafety-level-2 </w:t>
      </w:r>
      <w:r w:rsidR="00FC6D32">
        <w:t>virions</w:t>
      </w:r>
      <w:r w:rsidR="002A5BB0">
        <w:t xml:space="preserve">. </w:t>
      </w:r>
      <w:r w:rsidR="00F25DC8">
        <w:t>Such pseudotyping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pseudotype lentiviral virions with SARS-CoV-2 Spike</w:t>
      </w:r>
      <w:r w:rsidR="00072E05">
        <w:t xml:space="preserve"> and use them to infect 293T cells expressing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2B59DAE1" w:rsidR="00181401" w:rsidRPr="00325902" w:rsidRDefault="00181401" w:rsidP="00181401">
      <w:pPr>
        <w:pStyle w:val="MDPI18keywords"/>
      </w:pPr>
      <w:r w:rsidRPr="00325902">
        <w:rPr>
          <w:b/>
        </w:rPr>
        <w:t xml:space="preserve">Keywords: </w:t>
      </w:r>
      <w:r w:rsidR="00D1751D">
        <w:t>SARS-CoV-2, COVID-19, coronavirus, neutralization assay, lentiviral pseudotype, Spike</w:t>
      </w:r>
      <w:r w:rsidR="002A4BF7">
        <w:t>, cytoplasmic tail</w:t>
      </w:r>
      <w:r w:rsidR="00985D46">
        <w:t>, ACE2, 293T-ACE2</w:t>
      </w:r>
      <w:r w:rsidR="005D4603">
        <w:t>, luciferase</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9EE3DCE" w:rsidR="00181401" w:rsidRDefault="00804145" w:rsidP="00D2075C">
      <w:pPr>
        <w:pStyle w:val="MDPI31text"/>
        <w:ind w:firstLine="0"/>
      </w:pPr>
      <w:bookmarkStart w:id="2" w:name="OLE_LINK1"/>
      <w:bookmarkStart w:id="3" w:name="OLE_LINK2"/>
      <w:r>
        <w:t>I</w:t>
      </w:r>
      <w:r w:rsidR="00605102">
        <w:t>nfection with SARS-CoV-2 elicits antibodies</w:t>
      </w:r>
      <w:r w:rsidR="00D86915">
        <w:t xml:space="preserve"> that bind to the virus</w:t>
      </w:r>
      <w:r w:rsidR="00074457">
        <w:t xml:space="preserve"> </w:t>
      </w:r>
      <w:r w:rsidR="001E2025">
        <w:fldChar w:fldCharType="begin" w:fldLock="1"/>
      </w:r>
      <w:r w:rsidR="002D26D1">
        <w:instrText>ADDIN CSL_CITATION {"citationItems":[{"id":"ITEM-1","itemData":{"DOI":"10.1101/2020.03.18.20038059","abstract":"A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L.","non-dropping-particle":"","parse-names":false,"suffix":""}],"container-title":"medRxiv","id":"ITEM-1","issued":{"date-parts":[["2020"]]},"title":"SARS-CoV-2 specific antibody responses in COVID-19 patients","type":"article-journal"},"uris":["http://www.mendeley.com/documents/?uuid=112e21b3-9a63-4d14-bac2-5cd4d8dd43f9"]},{"id":"ITEM-2","itemData":{"DOI":"10.1101/2020.03.21.990770","abstract":"The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infection","type":"article-journal"},"uris":["http://www.mendeley.com/documents/?uuid=d2c3e79e-8af8-465a-83ad-7f47334b7ab8"]},{"id":"ITEM-3","itemData":{"DOI":"10.1101/2020.03.24.006544","abstract":"The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Microarray","type":"article-journal"},"uris":["http://www.mendeley.com/documents/?uuid=6593d7ba-2378-431b-9a7b-aac4d020c172"]},{"id":"ITEM-4","itemData":{"DOI":"10.2139/ssrn.3546052","abstract":"Summary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Journal","id":"ITEM-4","issued":{"date-parts":[["2020"]]},"title":"Antibody Responses to SARS-CoV-2 in Patients of Novel Coronavirus Disease 2019","type":"article-journal"},"uris":["http://www.mendeley.com/documents/?uuid=ff05c2d8-9e46-440b-ae26-59b232bb84e8"]},{"id":"ITEM-5","itemData":{"DOI":"10.1101/2020.03.30.20047365","abstract":"Background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-5","issued":{"date-parts":[["2020"]]},"title":"Neutralizing antibody responses to SARS-CoV-2 in a COVID-19 recovered patient cohort and their implications","type":"article-journal"},"uris":["http://www.mendeley.com/documents/?uuid=7209c28a-c75f-46db-8b7d-f910f4eb207c"]},{"id":"ITEM-6","itemData":{"DOI":"10.1101/2020.03.18.20038018","abstract":"Background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-6","issued":{"date-parts":[["2020"]]},"title":"Antibody responses to SARS-CoV-2 in COVID-19 patients: the perspective application of serological tests in clinical practice","type":"article-journal"},"uris":["http://www.mendeley.com/documents/?uuid=d7a1f272-dbf0-4bea-bf6b-4e76cf7d572a"]}],"mendeley":{"formattedCitation":"[1–6]","plainTextFormattedCitation":"[1–6]","previouslyFormattedCitation":"[1–6]"},"properties":{"noteIndex":0},"schema":"https://github.com/citation-style-language/schema/raw/master/csl-citation.json"}</w:instrText>
      </w:r>
      <w:r w:rsidR="001E2025">
        <w:fldChar w:fldCharType="separate"/>
      </w:r>
      <w:r w:rsidR="00847BD5" w:rsidRPr="00847BD5">
        <w:rPr>
          <w:noProof/>
        </w:rPr>
        <w:t>[1–6]</w:t>
      </w:r>
      <w:r w:rsidR="001E2025">
        <w:fldChar w:fldCharType="end"/>
      </w:r>
      <w:r w:rsidR="000424C0">
        <w:t>.</w:t>
      </w:r>
      <w:r>
        <w:t xml:space="preserve"> But as is the case for all viruses</w:t>
      </w:r>
      <w:r w:rsidR="00D616D7">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847BD5" w:rsidRPr="00847BD5">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2D26D1">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[5,6,11,12]","plainTextFormattedCitation":"[5,6,11,12]","previouslyFormattedCitation":"[5,6,11,12]"},"properties":{"noteIndex":0},"schema":"https://github.com/citation-style-language/schema/raw/master/csl-citation.json"}</w:instrText>
      </w:r>
      <w:r w:rsidR="00FB7AF0">
        <w:fldChar w:fldCharType="separate"/>
      </w:r>
      <w:r w:rsidR="00847BD5" w:rsidRPr="00847BD5">
        <w:rPr>
          <w:noProof/>
        </w:rPr>
        <w:t>[5,6,11,12]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the</w:t>
      </w:r>
      <w:r w:rsidR="00E55A0B">
        <w:t xml:space="preserve"> virus</w:t>
      </w:r>
      <w:r w:rsidR="00212C49">
        <w:t xml:space="preserve"> </w:t>
      </w:r>
      <w:r w:rsidR="009B3375">
        <w:fldChar w:fldCharType="begin" w:fldLock="1"/>
      </w:r>
      <w:r w:rsidR="002D26D1">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847BD5" w:rsidRPr="00847BD5">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associated with at least some reduced susceptibility to re-infection or disease </w:t>
      </w:r>
      <w:r w:rsidR="002D26D1">
        <w:fldChar w:fldCharType="begin" w:fldLock="1"/>
      </w:r>
      <w:r w:rsidR="00070B6F">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70B6F">
        <w:rPr>
          <w:rFonts w:ascii="Cambria Math" w:hAnsi="Cambria Math" w:cs="Cambria Math"/>
        </w:rPr>
        <w:instrText>∼</w:instrText>
      </w:r>
      <w:r w:rsidR="00070B6F">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2D26D1" w:rsidRPr="002D26D1">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 xml:space="preserve">its close relative SARS-CoV </w:t>
      </w:r>
      <w:r w:rsidR="00497686">
        <w:fldChar w:fldCharType="begin" w:fldLock="1"/>
      </w:r>
      <w:r w:rsidR="00B277B0">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497686" w:rsidRPr="00497686">
        <w:rPr>
          <w:noProof/>
        </w:rPr>
        <w:t>[19–21]</w:t>
      </w:r>
      <w:r w:rsidR="00497686">
        <w:fldChar w:fldCharType="end"/>
      </w:r>
      <w:r w:rsidR="00A57F20">
        <w:t>.</w:t>
      </w:r>
    </w:p>
    <w:p w14:paraId="4229AAB5" w14:textId="5B614E9B"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lastRenderedPageBreak/>
        <w:fldChar w:fldCharType="begin" w:fldLock="1"/>
      </w:r>
      <w:r w:rsidR="005E7A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humans","type":"article-journal"},"uris":["http://www.mendeley.com/documents/?uuid=7b62980a-95bf-41ef-8b2e-e97983265768"]},{"id":"ITEM-2","itemData":{"DOI":"10.1101/2020.03.18.20038059","abstract":"A new coronavirus, SARS-CoV-2, has recently emerged to cause a human pandemic. Whereas molecular diagnostic tests were rapidly developed, serologic assays are still lacking, yet urgently needed. Validated serologic assays are important for contact tracing, identifying the viral reservoir and epidemiological studies. Here, we developed serological assays for the detection of SARS-CoV-2 neutralizing, spike- and nucleocapsid-specific antibodies. Using serum samples from patients with PCR-confirmed infections of SARS-CoV-2, other coronaviruses, or other respiratory pathogenic infections, we validated and tested various antigens in different in-house and commercial ELISAs. We demonstrate that most PCR-confirmed SARS-CoV-2 infected individuals seroconverted, as revealed by sensitive and specific in-house ELISAs. We found that commercial S1 IgG or IgA ELISAs were of lower specificity while sensitivity varied between the two, with IgA showing higher sensitivity. Overall, the validated assays described here can be instrumental for the detection of SARS-CoV-2-specific antibodies for diagnostic, seroepidemiological and vaccine evaluation studies.\n\n### Competing Interest Statement\n\nThe authors have declared no competing interest.\n\n### Funding Statement\n\nThis work was supported by the Zoonoses Anticipation and Preparedness Initiative (ZAPI project; IMI grant agreement no. 115760), with the assistance and financial support of IMI and the European Commission, in-kind contributions from EFPIA partners.\n\n###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su…","author":[{"dropping-particle":"","family":"OKBA","given":"NISREEN M.A.","non-dropping-particle":"","parse-names":false,"suffix":""},{"dropping-particle":"","family":"Muller","given":"Marcel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S.","non-dropping-particle":"","parse-names":false,"suffix":""},{"dropping-particle":"de","family":"Bruin","given":"Erwin","non-dropping-particle":"","parse-names":false,"suffix":""},{"dropping-particle":"","family":"Chandler","given":"Felicity D.","non-dropping-particle":"","parse-names":false,"suffix":""},{"dropping-particle":"","family":"Yazdanpanah","given":"Yazdan","non-dropping-particle":"","parse-names":false,"suffix":""},{"dropping-particle":"Le","family":"Hingrat","given":"Quentin","non-dropping-partic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P.G.","non-dropping-particle":"","parse-names":false,"suffix":""},{"dropping-particle":"","family":"Haagmans","given":"Bart L.","non-dropping-particle":"","parse-names":false,"suffix":""}],"container-title":"medRxiv","id":"ITEM-2","issued":{"date-parts":[["2020"]]},"title":"SARS-CoV-2 specific antibody responses in COVID-19 patients","type":"article-journal"},"uris":["http://www.mendeley.com/documents/?uuid=112e21b3-9a63-4d14-bac2-5cd4d8dd43f9"]},{"id":"ITEM-3","itemData":{"DOI":"10.1101/2020.03.24.006544","abstract":"The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Study","non-dropping-particle":"","parse-names":false,"suffix":""}],"container-title":"bioRxiv","id":"ITEM-3","issued":{"date-parts":[["2020"]]},"title":"Analysis of Serologic Cross-Reactivity Between Common Human Coronaviruses and SARS-CoV-2 Using Coronavirus Antigen Microarray","type":"article-journal"},"uris":["http://www.mendeley.com/documents/?uuid=6593d7ba-2378-431b-9a7b-aac4d020c172"]}],"mendeley":{"formattedCitation":"[1,3,22]","plainTextFormattedCitation":"[1,3,22]","previouslyFormattedCitation":"[1,3,22]"},"properties":{"noteIndex":0},"schema":"https://github.com/citation-style-language/schema/raw/master/csl-citation.json"}</w:instrText>
      </w:r>
      <w:r w:rsidR="007B05C3">
        <w:fldChar w:fldCharType="separate"/>
      </w:r>
      <w:r w:rsidR="007B05C3" w:rsidRPr="007B05C3">
        <w:rPr>
          <w:noProof/>
        </w:rPr>
        <w:t>[1,3,22]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to </w:t>
      </w:r>
      <w:r w:rsidR="00562C98">
        <w:t>quantify</w:t>
      </w:r>
      <w:r w:rsidR="00CE5EC0">
        <w:t xml:space="preserve"> neutralizing activity</w:t>
      </w:r>
      <w:r w:rsidR="00562C98">
        <w:t xml:space="preserve"> 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the neutralizing activity in the sera of infected patients</w:t>
      </w:r>
      <w:r w:rsidR="00DE57BF">
        <w:t xml:space="preserve"> or to characterize the potency of individual antibodies</w:t>
      </w:r>
      <w:r w:rsidR="00F3427B">
        <w:t xml:space="preserve"> </w:t>
      </w:r>
      <w:r w:rsidR="0089415F">
        <w:fldChar w:fldCharType="begin" w:fldLock="1"/>
      </w:r>
      <w:r w:rsidR="0024448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[2,12,23]","plainTextFormattedCitation":"[2,12,23]","previouslyFormattedCitation":"[2,12,23]"},"properties":{"noteIndex":0},"schema":"https://github.com/citation-style-language/schema/raw/master/csl-citation.json"}</w:instrText>
      </w:r>
      <w:r w:rsidR="0089415F">
        <w:fldChar w:fldCharType="separate"/>
      </w:r>
      <w:r w:rsidR="0089415F" w:rsidRPr="0089415F">
        <w:rPr>
          <w:noProof/>
        </w:rPr>
        <w:t>[2,12,23]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high-containment facilities</w:t>
      </w:r>
      <w:r w:rsidR="00F3427B">
        <w:t>.</w:t>
      </w:r>
    </w:p>
    <w:p w14:paraId="262CC4C3" w14:textId="1E8ECC92"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AD3F6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[2,12,23]","plainTextFormattedCitation":"[2,12,23]","previouslyFormattedCitation":"[2,12,23]"},"properties":{"noteIndex":0},"schema":"https://github.com/citation-style-language/schema/raw/master/csl-citation.json"}</w:instrText>
      </w:r>
      <w:r w:rsidR="00244487">
        <w:fldChar w:fldCharType="separate"/>
      </w:r>
      <w:r w:rsidR="008176DB" w:rsidRPr="008176DB">
        <w:rPr>
          <w:noProof/>
        </w:rPr>
        <w:t>[2,12,23]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C00813">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AD3F6A" w:rsidRPr="00AD3F6A">
        <w:rPr>
          <w:noProof/>
        </w:rPr>
        <w:t>[24]</w:t>
      </w:r>
      <w:r w:rsidR="00AD3F6A">
        <w:fldChar w:fldCharType="end"/>
      </w:r>
      <w:r w:rsidR="00E72744">
        <w:t>.</w:t>
      </w:r>
      <w:r w:rsidR="00FE383D">
        <w:t xml:space="preserve"> Spike from SARS-CoV-2 and other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494D16">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operties":{"noteIndex":0},"schema":"https://github.com/citation-style-language/schema/raw/master/csl-citation.json"}</w:instrText>
      </w:r>
      <w:r w:rsidR="00494D16">
        <w:fldChar w:fldCharType="separate"/>
      </w:r>
      <w:r w:rsidR="00494D16" w:rsidRPr="00494D16">
        <w:rPr>
          <w:noProof/>
        </w:rPr>
        <w:t>[25–31]</w:t>
      </w:r>
      <w:r w:rsidR="00494D16">
        <w:fldChar w:fldCharType="end"/>
      </w:r>
      <w:r w:rsidR="009537A4">
        <w:t xml:space="preserve">. For SARS-CoV-2, such pseudotyping has </w:t>
      </w:r>
      <w:r w:rsidR="009675C3">
        <w:t>recently</w:t>
      </w:r>
      <w:r w:rsidR="009537A4">
        <w:t xml:space="preserve"> been reported using</w:t>
      </w:r>
      <w:r w:rsidR="00862C22">
        <w:t xml:space="preserve"> HIV-based lentiviral virions </w:t>
      </w:r>
      <w:r w:rsidR="00760CFE">
        <w:fldChar w:fldCharType="begin" w:fldLock="1"/>
      </w:r>
      <w:r w:rsidR="00494D16">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mendeley":{"formattedCitation":"[32]","plainTextFormattedCitation":"[32]","previouslyFormattedCitation":"[32]"},"properties":{"noteIndex":0},"schema":"https://github.com/citation-style-language/schema/raw/master/csl-citation.json"}</w:instrText>
      </w:r>
      <w:r w:rsidR="00760CFE">
        <w:fldChar w:fldCharType="separate"/>
      </w:r>
      <w:r w:rsidR="00494D16" w:rsidRPr="00494D16">
        <w:rPr>
          <w:noProof/>
        </w:rPr>
        <w:t>[32]</w:t>
      </w:r>
      <w:r w:rsidR="00760CFE">
        <w:fldChar w:fldCharType="end"/>
      </w:r>
      <w:r w:rsidR="00862C22">
        <w:t>[</w:t>
      </w:r>
      <w:r w:rsidR="00862C22" w:rsidRPr="00074457">
        <w:rPr>
          <w:color w:val="FF0000"/>
        </w:rPr>
        <w:t>CITE</w:t>
      </w:r>
      <w:r w:rsidR="00862C22">
        <w:t>], MLV-based retroviral virions [</w:t>
      </w:r>
      <w:r w:rsidR="00862C22" w:rsidRPr="00074457">
        <w:rPr>
          <w:color w:val="FF0000"/>
        </w:rPr>
        <w:t>CITE</w:t>
      </w:r>
      <w:r w:rsidR="00862C22">
        <w:t xml:space="preserve">], and VSV </w:t>
      </w:r>
      <w:r w:rsidR="00F15C55">
        <w:fldChar w:fldCharType="begin" w:fldLock="1"/>
      </w:r>
      <w:r w:rsidR="00494D16">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mendeley":{"formattedCitation":"[25,33,34]","plainTextFormattedCitation":"[25,33,34]","previouslyFormattedCitation":"[25,33,34]"},"properties":{"noteIndex":0},"schema":"https://github.com/citation-style-language/schema/raw/master/csl-citation.json"}</w:instrText>
      </w:r>
      <w:r w:rsidR="00F15C55">
        <w:fldChar w:fldCharType="separate"/>
      </w:r>
      <w:r w:rsidR="00494D16" w:rsidRPr="00494D16">
        <w:rPr>
          <w:noProof/>
        </w:rPr>
        <w:t>[25,33,34]</w:t>
      </w:r>
      <w:r w:rsidR="00F15C55">
        <w:fldChar w:fldCharType="end"/>
      </w:r>
      <w:r w:rsidR="00862C22">
        <w:t>.</w:t>
      </w:r>
      <w:r w:rsidR="009537A4">
        <w:t xml:space="preserve"> </w:t>
      </w:r>
      <w:r w:rsidR="008250B5">
        <w:t xml:space="preserve">In the limited data reported to date, results from such pseudovirus neutralization assays correlate well with </w:t>
      </w:r>
      <w:r w:rsidR="00092982">
        <w:t>measurements made using live SARS-CoV-2</w:t>
      </w:r>
      <w:r w:rsidR="00173E2D">
        <w:t xml:space="preserve"> </w:t>
      </w:r>
      <w:r w:rsidR="00500FF4">
        <w:fldChar w:fldCharType="begin" w:fldLock="1"/>
      </w:r>
      <w:r w:rsidR="00494D16">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[2,12,23,33]","plainTextFormattedCitation":"[2,12,23,33]","previouslyFormattedCitation":"[2,12,23,33]"},"properties":{"noteIndex":0},"schema":"https://github.com/citation-style-language/schema/raw/master/csl-citation.json"}</w:instrText>
      </w:r>
      <w:r w:rsidR="00500FF4">
        <w:fldChar w:fldCharType="separate"/>
      </w:r>
      <w:r w:rsidR="00494D16" w:rsidRPr="00494D16">
        <w:rPr>
          <w:noProof/>
        </w:rPr>
        <w:t>[2,12,23,33]</w:t>
      </w:r>
      <w:r w:rsidR="00500FF4">
        <w:fldChar w:fldCharType="end"/>
      </w:r>
      <w:r w:rsidR="00092982">
        <w:t xml:space="preserve">. </w:t>
      </w:r>
      <w:r w:rsidR="00F3194F">
        <w:t>However, the papers describing th</w:t>
      </w:r>
      <w:r w:rsidR="007C64C8">
        <w:t xml:space="preserve">ese pseudotyping assays </w:t>
      </w:r>
      <w:r w:rsidR="00F3194F">
        <w:t>have generally focused on other biological questions, and only provided</w:t>
      </w:r>
      <w:r w:rsidR="00FC0BB0">
        <w:t xml:space="preserve"> brief descriptions of the assay</w:t>
      </w:r>
      <w:r w:rsidR="00D5078F">
        <w:t xml:space="preserve">s, which in many cases rely on reagents not yet </w:t>
      </w:r>
      <w:r w:rsidR="00BB0C20">
        <w:t>widely</w:t>
      </w:r>
      <w:r w:rsidR="00D5078F">
        <w:t xml:space="preserve"> available to the scientific community.</w:t>
      </w:r>
    </w:p>
    <w:p w14:paraId="285F9846" w14:textId="34684FC1" w:rsidR="00D5078F" w:rsidRPr="00325902" w:rsidRDefault="00D5078F" w:rsidP="00D2075C">
      <w:pPr>
        <w:pStyle w:val="MDPI31text"/>
        <w:ind w:firstLine="0"/>
      </w:pPr>
      <w:r>
        <w:tab/>
        <w:t>Here we fill this gap by providing a detailed description of how</w:t>
      </w:r>
      <w:r w:rsidR="008250B5">
        <w:t xml:space="preserve"> to pseudotype lentiviral </w:t>
      </w:r>
      <w:r w:rsidR="00C50A66">
        <w:t>virions</w:t>
      </w:r>
      <w:r w:rsidR="008250B5">
        <w:t xml:space="preserve"> with Spike</w:t>
      </w:r>
      <w:r w:rsidR="00BB0C20">
        <w:t xml:space="preserve">. We </w:t>
      </w:r>
      <w:r w:rsidR="00842E21">
        <w:t>explain</w:t>
      </w:r>
      <w:r w:rsidR="00C50A66">
        <w:t xml:space="preserve"> how these pseudotyped virions can be used to conveniently measure Spike-mediated cell entry </w:t>
      </w:r>
      <w:r w:rsidR="00034B84">
        <w:t>via</w:t>
      </w:r>
      <w:r w:rsidR="00183322">
        <w:t xml:space="preserve"> fluorescent or luciferase reporters, and how they can be used to quantify the neutralizing activity of human sera. Finally, we </w:t>
      </w:r>
      <w:r w:rsidR="009D4CBB">
        <w:t>describe all the necessary experimental reagents in detail</w:t>
      </w:r>
      <w:r w:rsidR="00032B6A">
        <w:t>,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2"/>
    <w:bookmarkEnd w:id="3"/>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248BE8D2" w:rsidR="00181401" w:rsidRPr="003A4CE1" w:rsidRDefault="00B146C1" w:rsidP="003E4834">
      <w:pPr>
        <w:pStyle w:val="MDPI33textspaceafter"/>
        <w:ind w:firstLine="0"/>
      </w:pPr>
      <w:r>
        <w:t>Our</w:t>
      </w:r>
      <w:r w:rsidR="008E0F53">
        <w:t xml:space="preserve"> basic strategy for pseudotyping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t xml:space="preserve">a plasmid expressing Spike, and plasmids expressing the other </w:t>
      </w:r>
      <w:r w:rsidR="004901E3">
        <w:t>lentiviral</w:t>
      </w:r>
      <w:r>
        <w:t xml:space="preserve"> proteins necessary to assemble virions.</w:t>
      </w:r>
      <w:r w:rsidR="00427673">
        <w:t xml:space="preserve"> The transfected cells then produce Spike-pseudotyped lentiviral virions</w:t>
      </w:r>
      <w:r w:rsidR="00372CF1">
        <w:t xml:space="preserve"> that can</w:t>
      </w:r>
      <w:r w:rsidR="00BA07A1">
        <w:t xml:space="preserve"> be</w:t>
      </w:r>
      <w:r w:rsidR="00BA07A1">
        <w:t xml:space="preserve"> used to </w:t>
      </w:r>
      <w:r w:rsidR="00372CF1">
        <w:t>infect permissive cells that express Spike’s receptor protein, ACE2</w:t>
      </w:r>
      <w:r w:rsidR="00404C53">
        <w:t xml:space="preserve"> </w:t>
      </w:r>
      <w:r w:rsidR="00404C53" w:rsidRPr="00404C53">
        <w:t>[</w:t>
      </w:r>
      <w:r w:rsidR="00404C53" w:rsidRPr="00404C53">
        <w:rPr>
          <w:color w:val="FF0000"/>
        </w:rPr>
        <w:t>CITE</w:t>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500946F9" w:rsidR="003E4834" w:rsidRPr="00325902" w:rsidRDefault="00181401" w:rsidP="003E4834">
      <w:pPr>
        <w:pStyle w:val="MDPI51figurecaption"/>
      </w:pPr>
      <w:r w:rsidRPr="00325902">
        <w:rPr>
          <w:b/>
        </w:rPr>
        <w:t>Figure 1.</w:t>
      </w:r>
      <w:r w:rsidRPr="00325902">
        <w:t xml:space="preserve"> </w:t>
      </w:r>
      <w:r w:rsidR="003C1019">
        <w:t>General approach for lentiviral pseudotyping</w:t>
      </w:r>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virions with Spike on their surface. These virions can infect cells that </w:t>
      </w:r>
      <w:r w:rsidR="00990882">
        <w:lastRenderedPageBreak/>
        <w:t>express the ACE2 receptor for Spike.</w:t>
      </w:r>
      <w:r w:rsidRPr="00325902">
        <w:t xml:space="preserve"> (</w:t>
      </w:r>
      <w:r w:rsidR="003C1019">
        <w:rPr>
          <w:b/>
        </w:rPr>
        <w:t>B</w:t>
      </w:r>
      <w:r w:rsidRPr="00325902">
        <w:t xml:space="preserve">) </w:t>
      </w:r>
      <w:r w:rsidR="00165034">
        <w:t>We used</w:t>
      </w:r>
      <w:r w:rsidR="003F4DF2">
        <w:t xml:space="preserve"> three variants of Spike: the Spike protein sequence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158F5EFC" w:rsidR="00372CF1" w:rsidRDefault="004901E3" w:rsidP="00DB5E7E">
      <w:pPr>
        <w:pStyle w:val="MDPI22heading2"/>
        <w:spacing w:before="0" w:after="0"/>
        <w:ind w:firstLine="420"/>
        <w:rPr>
          <w:i w:val="0"/>
          <w:iCs/>
        </w:rPr>
      </w:pPr>
      <w:r>
        <w:rPr>
          <w:i w:val="0"/>
          <w:iCs/>
        </w:rPr>
        <w:t>We used a lentiviral system</w:t>
      </w:r>
      <w:r w:rsidR="008E0979">
        <w:rPr>
          <w:i w:val="0"/>
          <w:iCs/>
        </w:rPr>
        <w:t xml:space="preserve"> based on HIV</w:t>
      </w:r>
      <w:r w:rsidR="00D17B34">
        <w:rPr>
          <w:i w:val="0"/>
          <w:iCs/>
        </w:rPr>
        <w:t xml:space="preserve"> strain </w:t>
      </w:r>
      <w:r w:rsidR="00D17B34" w:rsidRPr="00D17B34">
        <w:rPr>
          <w:i w:val="0"/>
          <w:iCs/>
          <w:color w:val="FF0000"/>
        </w:rPr>
        <w:t>X</w:t>
      </w:r>
      <w:r w:rsidR="00ED2111">
        <w:rPr>
          <w:i w:val="0"/>
          <w:iCs/>
        </w:rPr>
        <w:t xml:space="preserve"> 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xml:space="preserve">, anecdotally </w:t>
      </w:r>
      <w:r w:rsidR="00E7580F">
        <w:rPr>
          <w:i w:val="0"/>
          <w:iCs/>
        </w:rPr>
        <w:t>this 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6484E4E6"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90647C" w:rsidRPr="0090647C">
        <w:rPr>
          <w:i w:val="0"/>
          <w:iCs/>
          <w:color w:val="FF0000"/>
        </w:rPr>
        <w:t>CITE</w:t>
      </w:r>
      <w:r w:rsidR="0090647C" w:rsidRPr="0090647C">
        <w:rPr>
          <w:i w:val="0"/>
          <w:iCs/>
        </w:rPr>
        <w:t>]</w:t>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0C3EB4" w:rsidRPr="0090647C">
        <w:rPr>
          <w:i w:val="0"/>
          <w:iCs/>
          <w:color w:val="FF0000"/>
        </w:rPr>
        <w:t>CITE</w:t>
      </w:r>
      <w:r w:rsidR="000C3EB4" w:rsidRPr="0090647C">
        <w:rPr>
          <w:i w:val="0"/>
          <w:iCs/>
        </w:rPr>
        <w:t>]</w:t>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replacing </w:t>
      </w:r>
      <w:r w:rsidR="009C2FD3">
        <w:rPr>
          <w:i w:val="0"/>
          <w:iCs/>
        </w:rPr>
        <w:t>Spike’s</w:t>
      </w:r>
      <w:r w:rsidR="00561A37">
        <w:rPr>
          <w:i w:val="0"/>
          <w:iCs/>
        </w:rPr>
        <w:t xml:space="preserve"> cytoplasmic tail with th</w:t>
      </w:r>
      <w:r w:rsidR="009C2FD3">
        <w:rPr>
          <w:i w:val="0"/>
          <w:iCs/>
        </w:rPr>
        <w:t xml:space="preserve">at </w:t>
      </w:r>
      <w:r w:rsidR="00561A37">
        <w:rPr>
          <w:i w:val="0"/>
          <w:iCs/>
        </w:rPr>
        <w:t>from other viruses</w:t>
      </w:r>
      <w:r w:rsidR="00AA1294">
        <w:rPr>
          <w:i w:val="0"/>
          <w:iCs/>
        </w:rPr>
        <w:t xml:space="preserve"> was shown to improve pseudotyping efficiency [</w:t>
      </w:r>
      <w:r w:rsidR="00AA1294" w:rsidRPr="0090647C">
        <w:rPr>
          <w:i w:val="0"/>
          <w:iCs/>
          <w:color w:val="FF0000"/>
        </w:rPr>
        <w:t>CITE</w:t>
      </w:r>
      <w:r w:rsidR="00AA1294" w:rsidRPr="0090647C">
        <w:rPr>
          <w:i w:val="0"/>
          <w:iCs/>
        </w:rPr>
        <w:t>]</w:t>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in the BEI Resources repository as items </w:t>
      </w:r>
      <w:r w:rsidR="005D44F7" w:rsidRPr="005D44F7">
        <w:rPr>
          <w:i w:val="0"/>
          <w:iCs/>
          <w:color w:val="FF0000"/>
        </w:rPr>
        <w:t>XXX</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0E7F7A5"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(ATCC </w:t>
      </w:r>
      <w:r w:rsidR="00126A6E">
        <w:rPr>
          <w:i w:val="0"/>
          <w:iCs/>
        </w:rPr>
        <w:t>CRL-3216)</w:t>
      </w:r>
      <w:r w:rsidR="005D44F7">
        <w:rPr>
          <w:i w:val="0"/>
          <w:iCs/>
        </w:rPr>
        <w:t xml:space="preserve"> were</w:t>
      </w:r>
      <w:r w:rsidR="00126A6E">
        <w:rPr>
          <w:i w:val="0"/>
          <w:iCs/>
        </w:rPr>
        <w:t xml:space="preserve"> transduced with a lentiviral vector expressing</w:t>
      </w:r>
      <w:r w:rsidR="00DC3931">
        <w:rPr>
          <w:i w:val="0"/>
          <w:iCs/>
        </w:rPr>
        <w:t xml:space="preserve"> </w:t>
      </w:r>
      <w:r w:rsidR="00C91DF0">
        <w:rPr>
          <w:i w:val="0"/>
          <w:iCs/>
        </w:rPr>
        <w:t xml:space="preserve">human ACE2 under a EF1a promoter (the </w:t>
      </w:r>
      <w:r w:rsidR="00592678">
        <w:rPr>
          <w:i w:val="0"/>
          <w:iCs/>
        </w:rPr>
        <w:t xml:space="preserve">plasmid sequence is in </w:t>
      </w:r>
      <w:r w:rsidR="00592678">
        <w:rPr>
          <w:b/>
          <w:bCs/>
          <w:i w:val="0"/>
          <w:iCs/>
        </w:rPr>
        <w:t>File S1</w:t>
      </w:r>
      <w:r w:rsidR="00592678">
        <w:rPr>
          <w:i w:val="0"/>
          <w:iCs/>
        </w:rPr>
        <w:t xml:space="preserve">, and the lentiviral backbone is available in the BEI Resources repository as item </w:t>
      </w:r>
      <w:r w:rsidR="00592678" w:rsidRPr="005D44F7">
        <w:rPr>
          <w:i w:val="0"/>
          <w:iCs/>
          <w:color w:val="FF0000"/>
        </w:rPr>
        <w:t>XXX</w:t>
      </w:r>
      <w:r w:rsidR="00592678">
        <w:rPr>
          <w:i w:val="0"/>
          <w:iCs/>
        </w:rPr>
        <w:t xml:space="preserve">). To create a clonal cell line from the bulk transduction, we sorted single transduced cells by flow cytometry and re-expanded </w:t>
      </w:r>
      <w:r w:rsidR="009F781F">
        <w:rPr>
          <w:i w:val="0"/>
          <w:iCs/>
        </w:rPr>
        <w:t>into large populations.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in the BEI Resources repository as item </w:t>
      </w:r>
      <w:r w:rsidR="00020AC4" w:rsidRPr="005D44F7">
        <w:rPr>
          <w:i w:val="0"/>
          <w:iCs/>
          <w:color w:val="FF0000"/>
        </w:rPr>
        <w:t>XXX</w:t>
      </w:r>
      <w:r w:rsidR="00020AC4">
        <w:rPr>
          <w:i w:val="0"/>
          <w:iCs/>
          <w:color w:val="FF0000"/>
        </w:rPr>
        <w:t>.</w:t>
      </w:r>
    </w:p>
    <w:tbl>
      <w:tblPr>
        <w:tblW w:w="9244" w:type="dxa"/>
        <w:tblLook w:val="04A0" w:firstRow="1" w:lastRow="0" w:firstColumn="1" w:lastColumn="0" w:noHBand="0" w:noVBand="1"/>
      </w:tblPr>
      <w:tblGrid>
        <w:gridCol w:w="9013"/>
        <w:gridCol w:w="231"/>
      </w:tblGrid>
      <w:tr w:rsidR="00D85AA0" w:rsidRPr="00325902" w14:paraId="6E533FBE" w14:textId="77777777" w:rsidTr="00DA08EF">
        <w:trPr>
          <w:trHeight w:val="2894"/>
        </w:trPr>
        <w:tc>
          <w:tcPr>
            <w:tcW w:w="9013" w:type="dxa"/>
            <w:shd w:val="clear" w:color="auto" w:fill="auto"/>
          </w:tcPr>
          <w:p w14:paraId="0805077E" w14:textId="563A85C3" w:rsidR="00D85AA0" w:rsidRPr="00325902" w:rsidRDefault="006D0116" w:rsidP="00DA08EF">
            <w:pPr>
              <w:pStyle w:val="MDPI52figure"/>
              <w:adjustRightInd w:val="0"/>
              <w:snapToGrid w:val="0"/>
              <w:rPr>
                <w:sz w:val="20"/>
              </w:rPr>
            </w:pPr>
            <w:r>
              <w:rPr>
                <w:noProof/>
                <w:snapToGrid/>
                <w:sz w:val="20"/>
              </w:rPr>
              <mc:AlternateContent>
                <mc:Choice Requires="wpg">
                  <w:drawing>
                    <wp:inline distT="0" distB="0" distL="0" distR="0" wp14:anchorId="1E2A72E4" wp14:editId="19A99CC6">
                      <wp:extent cx="2827867" cy="1752600"/>
                      <wp:effectExtent l="0" t="0" r="4445" b="0"/>
                      <wp:docPr id="14" name="Group 14"/>
                      <wp:cNvGraphicFramePr/>
                      <a:graphic xmlns:a="http://schemas.openxmlformats.org/drawingml/2006/main">
                        <a:graphicData uri="http://schemas.microsoft.com/office/word/2010/wordprocessingGroup">
                          <wpg:wgp>
                            <wpg:cNvGrpSpPr/>
                            <wpg:grpSpPr>
                              <a:xfrm>
                                <a:off x="0" y="0"/>
                                <a:ext cx="2827867" cy="1752600"/>
                                <a:chOff x="0" y="0"/>
                                <a:chExt cx="5615940" cy="4162466"/>
                              </a:xfrm>
                            </wpg:grpSpPr>
                            <pic:pic xmlns:pic="http://schemas.openxmlformats.org/drawingml/2006/picture">
                              <pic:nvPicPr>
                                <pic:cNvPr id="12" name="Picture 12" descr="للصائمين أصحاب المزاج العكر: إرسموا بيتزا – البحار"/>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615940" cy="3855720"/>
                                </a:xfrm>
                                <a:prstGeom prst="rect">
                                  <a:avLst/>
                                </a:prstGeom>
                              </pic:spPr>
                            </pic:pic>
                            <wps:wsp>
                              <wps:cNvPr id="13" name="Text Box 13"/>
                              <wps:cNvSpPr txBox="1"/>
                              <wps:spPr>
                                <a:xfrm>
                                  <a:off x="0" y="3855126"/>
                                  <a:ext cx="5615940" cy="307340"/>
                                </a:xfrm>
                                <a:prstGeom prst="rect">
                                  <a:avLst/>
                                </a:prstGeom>
                                <a:solidFill>
                                  <a:prstClr val="white"/>
                                </a:solidFill>
                                <a:ln>
                                  <a:noFill/>
                                </a:ln>
                              </wps:spPr>
                              <wps:txbx>
                                <w:txbxContent>
                                  <w:p w14:paraId="4F6E9960" w14:textId="2E008B98" w:rsidR="006D0116" w:rsidRPr="006D0116" w:rsidRDefault="007D5116" w:rsidP="006D0116">
                                    <w:pPr>
                                      <w:rPr>
                                        <w:sz w:val="18"/>
                                        <w:szCs w:val="18"/>
                                      </w:rPr>
                                    </w:pPr>
                                    <w:hyperlink r:id="rId22" w:history="1">
                                      <w:r w:rsidR="006D0116" w:rsidRPr="006D0116">
                                        <w:rPr>
                                          <w:rStyle w:val="Hyperlink"/>
                                          <w:sz w:val="18"/>
                                          <w:szCs w:val="18"/>
                                        </w:rPr>
                                        <w:t>This Photo</w:t>
                                      </w:r>
                                    </w:hyperlink>
                                    <w:r w:rsidR="006D0116" w:rsidRPr="006D0116">
                                      <w:rPr>
                                        <w:sz w:val="18"/>
                                        <w:szCs w:val="18"/>
                                      </w:rPr>
                                      <w:t xml:space="preserve"> by Unknown Author is licensed under </w:t>
                                    </w:r>
                                    <w:hyperlink r:id="rId23" w:history="1">
                                      <w:r w:rsidR="006D0116" w:rsidRPr="006D0116">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2A72E4" id="Group 14" o:spid="_x0000_s1026" style="width:222.65pt;height:138pt;mso-position-horizontal-relative:char;mso-position-vertical-relative:line" coordsize="56159,416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للصائمين أصحاب المزاج العكر: إرسموا بيتزا – البحار" style="position:absolute;width:56159;height:38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">
                        <v:imagedata r:id="rId24" o:title=" إرسموا بيتزا – البحار"/>
                      </v:shape>
                      <v:shapetype id="_x0000_t202" coordsize="21600,21600" o:spt="202" path="m,l,21600r21600,l21600,xe">
                        <v:stroke joinstyle="miter"/>
                        <v:path gradientshapeok="t" o:connecttype="rect"/>
                      </v:shapetype>
                      <v:shape id="Text Box 13" o:spid="_x0000_s1028" type="#_x0000_t202" style="position:absolute;top:38551;width:5615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" stroked="f">
                        <v:textbox>
                          <w:txbxContent>
                            <w:p w14:paraId="4F6E9960" w14:textId="2E008B98" w:rsidR="006D0116" w:rsidRPr="006D0116" w:rsidRDefault="006D0116" w:rsidP="006D0116">
                              <w:pPr>
                                <w:rPr>
                                  <w:sz w:val="18"/>
                                  <w:szCs w:val="18"/>
                                </w:rPr>
                              </w:pPr>
                              <w:hyperlink r:id="rId25" w:history="1">
                                <w:r w:rsidRPr="006D0116">
                                  <w:rPr>
                                    <w:rStyle w:val="Hyperlink"/>
                                    <w:sz w:val="18"/>
                                    <w:szCs w:val="18"/>
                                  </w:rPr>
                                  <w:t>This Photo</w:t>
                                </w:r>
                              </w:hyperlink>
                              <w:r w:rsidRPr="006D0116">
                                <w:rPr>
                                  <w:sz w:val="18"/>
                                  <w:szCs w:val="18"/>
                                </w:rPr>
                                <w:t xml:space="preserve"> by Unknown Author is licensed under </w:t>
                              </w:r>
                              <w:hyperlink r:id="rId26" w:history="1">
                                <w:r w:rsidRPr="006D0116">
                                  <w:rPr>
                                    <w:rStyle w:val="Hyperlink"/>
                                    <w:sz w:val="18"/>
                                    <w:szCs w:val="18"/>
                                  </w:rPr>
                                  <w:t>CC BY-NC-ND</w:t>
                                </w:r>
                              </w:hyperlink>
                            </w:p>
                          </w:txbxContent>
                        </v:textbox>
                      </v:shape>
                      <w10:anchorlock/>
                    </v:group>
                  </w:pict>
                </mc:Fallback>
              </mc:AlternateContent>
            </w:r>
          </w:p>
        </w:tc>
        <w:tc>
          <w:tcPr>
            <w:tcW w:w="231" w:type="dxa"/>
            <w:shd w:val="clear" w:color="auto" w:fill="auto"/>
          </w:tcPr>
          <w:p w14:paraId="43FD14DC" w14:textId="77777777" w:rsidR="00D85AA0" w:rsidRPr="00325902" w:rsidRDefault="00D85AA0" w:rsidP="00DA08EF">
            <w:pPr>
              <w:pStyle w:val="MDPI52figure"/>
              <w:adjustRightInd w:val="0"/>
              <w:snapToGrid w:val="0"/>
            </w:pPr>
          </w:p>
          <w:p w14:paraId="5F161C94" w14:textId="77777777" w:rsidR="00D85AA0" w:rsidRPr="00325902" w:rsidRDefault="00D85AA0" w:rsidP="00DA08EF">
            <w:pPr>
              <w:pStyle w:val="MDPI52figure"/>
              <w:adjustRightInd w:val="0"/>
              <w:snapToGrid w:val="0"/>
              <w:rPr>
                <w:sz w:val="20"/>
              </w:rPr>
            </w:pPr>
          </w:p>
        </w:tc>
      </w:tr>
    </w:tbl>
    <w:p w14:paraId="0AC13E09" w14:textId="55F32497" w:rsidR="00D85AA0" w:rsidRPr="005918D0" w:rsidRDefault="00D85AA0" w:rsidP="00D85AA0">
      <w:pPr>
        <w:pStyle w:val="MDPI51figurecaption"/>
      </w:pPr>
      <w:r w:rsidRPr="00325902">
        <w:rPr>
          <w:b/>
        </w:rPr>
        <w:lastRenderedPageBreak/>
        <w:t xml:space="preserve">Figure </w:t>
      </w:r>
      <w:r w:rsidR="006D0116">
        <w:rPr>
          <w:b/>
        </w:rPr>
        <w:t>2</w:t>
      </w:r>
      <w:r w:rsidRPr="00325902">
        <w:rPr>
          <w:b/>
        </w:rPr>
        <w:t>.</w:t>
      </w:r>
      <w:r w:rsidRPr="00325902">
        <w:t xml:space="preserve"> </w:t>
      </w:r>
      <w:r w:rsidR="005918D0">
        <w:t>The Spike-pseudotyped lentiviral virions infect 293T-ACE2 cells. (</w:t>
      </w:r>
      <w:r w:rsidR="005918D0">
        <w:rPr>
          <w:b/>
          <w:bCs/>
        </w:rPr>
        <w:t>A</w:t>
      </w:r>
      <w:r w:rsidR="005918D0">
        <w:t xml:space="preserve">) </w:t>
      </w:r>
      <w:r w:rsidR="007C4997">
        <w:t>The flow cytometry</w:t>
      </w:r>
      <w:r w:rsidR="00455F86">
        <w:t xml:space="preserve"> plot showing expression of ACE2 by the 293T-ACE2 cells as quantified by staining with antibody </w:t>
      </w:r>
      <w:r w:rsidR="00455F86" w:rsidRPr="00455F86">
        <w:rPr>
          <w:color w:val="FF0000"/>
        </w:rPr>
        <w:t>X</w:t>
      </w:r>
      <w:r w:rsidR="00455F86">
        <w:t>. (</w:t>
      </w:r>
      <w:r w:rsidR="00455F86">
        <w:rPr>
          <w:b/>
          <w:bCs/>
        </w:rPr>
        <w:t>B</w:t>
      </w:r>
      <w:r w:rsidR="00455F86">
        <w:t>) Microscope image</w:t>
      </w:r>
      <w:r w:rsidR="005D44F7">
        <w:t xml:space="preserve"> showing ZsGreen expression in 293T-ACE2 or 293T cells at </w:t>
      </w:r>
      <w:r w:rsidR="005D44F7" w:rsidRPr="00D51BC6">
        <w:rPr>
          <w:color w:val="FF0000"/>
        </w:rPr>
        <w:t>X</w:t>
      </w:r>
      <w:r w:rsidR="005D44F7">
        <w:t xml:space="preserve"> hours after incubation with equivalent amounts of Spike-pseudotyped</w:t>
      </w:r>
      <w:ins w:id="4" w:author="Kate D Crawford" w:date="2020-04-15T13:57:00Z">
        <w:r w:rsidR="00C951F6">
          <w:t xml:space="preserve"> or VSV G-pseudotyped</w:t>
        </w:r>
      </w:ins>
      <w:r w:rsidR="005D44F7">
        <w:t xml:space="preserve"> lentivirus expressing ZsGreen. The </w:t>
      </w:r>
      <w:r w:rsidR="00C951F6">
        <w:t xml:space="preserve">Spike-pseudotyped </w:t>
      </w:r>
      <w:r w:rsidR="005D44F7">
        <w:t>virus efficiently infects the 293T-ACE2 but not the 293T cells</w:t>
      </w:r>
      <w:r w:rsidR="00C951F6">
        <w:t xml:space="preserve">, whereas the VSV G-pseudotyped virus efficiently infects both cell lines. Cells were infected with 10-fold less </w:t>
      </w:r>
      <w:r w:rsidR="003909FC">
        <w:t xml:space="preserve">volume of </w:t>
      </w:r>
      <w:r w:rsidR="00C951F6">
        <w:t>VSV G-pseudotyped lentivirus than Spike-pseudotyped lentivirus.</w:t>
      </w:r>
    </w:p>
    <w:p w14:paraId="52BECDDF" w14:textId="1ED3E236"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 </w:t>
      </w:r>
      <w:r w:rsidR="00C951F6">
        <w:rPr>
          <w:i w:val="0"/>
          <w:iCs/>
        </w:rPr>
        <w:t>infects both cell lines equivalently (</w:t>
      </w:r>
      <w:r w:rsidR="00C951F6">
        <w:rPr>
          <w:b/>
          <w:bCs/>
          <w:i w:val="0"/>
          <w:iCs/>
        </w:rPr>
        <w:t>Fig.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C2D602C"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the highly efficient VSV-G protein and a negative control in which we did not provide a viral entry protein in the transfected producing cells.</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Figure 1A</w:t>
      </w:r>
      <w:r w:rsidR="005A0404">
        <w:rPr>
          <w:i w:val="0"/>
          <w:iCs/>
        </w:rPr>
        <w:t xml:space="preserve">, all three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VSV-G</w:t>
      </w:r>
      <w:r w:rsidR="00E7412A">
        <w:rPr>
          <w:i w:val="0"/>
          <w:iCs/>
        </w:rPr>
        <w:t xml:space="preserve">, but we still considered them to be encouragingly high given that lentiviral virions can be further concentrated by </w:t>
      </w:r>
      <w:r w:rsidR="00E96875">
        <w:rPr>
          <w:i w:val="0"/>
          <w:iCs/>
        </w:rPr>
        <w:t>a variety of methods [</w:t>
      </w:r>
      <w:r w:rsidR="00E96875" w:rsidRPr="0090647C">
        <w:rPr>
          <w:i w:val="0"/>
          <w:iCs/>
          <w:color w:val="FF0000"/>
        </w:rPr>
        <w:t>CITE</w:t>
      </w:r>
      <w:r w:rsidR="00E96875" w:rsidRPr="0090647C">
        <w:rPr>
          <w:i w:val="0"/>
          <w:iCs/>
        </w:rPr>
        <w:t>]</w:t>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ins w:id="5" w:author="Kate D Crawford" w:date="2020-04-15T14:01:00Z">
        <w:r w:rsidR="00C951F6">
          <w:rPr>
            <w:i w:val="0"/>
            <w:iCs/>
          </w:rPr>
          <w:t>n</w:t>
        </w:r>
      </w:ins>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DA08EF">
        <w:trPr>
          <w:trHeight w:val="2894"/>
        </w:trPr>
        <w:tc>
          <w:tcPr>
            <w:tcW w:w="9013" w:type="dxa"/>
            <w:shd w:val="clear" w:color="auto" w:fill="auto"/>
          </w:tcPr>
          <w:p w14:paraId="19D3F07D" w14:textId="766EBE47" w:rsidR="00D90B27" w:rsidRPr="00325902" w:rsidRDefault="00FB5524" w:rsidP="00DA08EF">
            <w:pPr>
              <w:pStyle w:val="MDPI52figure"/>
              <w:adjustRightInd w:val="0"/>
              <w:snapToGrid w:val="0"/>
              <w:rPr>
                <w:sz w:val="20"/>
              </w:rPr>
            </w:pPr>
            <w:r>
              <w:rPr>
                <w:noProof/>
                <w:snapToGrid/>
                <w:sz w:val="20"/>
              </w:rPr>
              <w:lastRenderedPageBreak/>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7">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DA08EF">
            <w:pPr>
              <w:pStyle w:val="MDPI52figure"/>
              <w:adjustRightInd w:val="0"/>
              <w:snapToGrid w:val="0"/>
            </w:pPr>
          </w:p>
          <w:p w14:paraId="71E0E0FA" w14:textId="77777777" w:rsidR="00D90B27" w:rsidRPr="00325902" w:rsidRDefault="00D90B27" w:rsidP="00DA08EF">
            <w:pPr>
              <w:pStyle w:val="MDPI52figure"/>
              <w:adjustRightInd w:val="0"/>
              <w:snapToGrid w:val="0"/>
              <w:rPr>
                <w:sz w:val="20"/>
              </w:rPr>
            </w:pPr>
          </w:p>
        </w:tc>
      </w:tr>
    </w:tbl>
    <w:p w14:paraId="05B578B2" w14:textId="54AE96A5"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 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ZsGreen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and then calculating the titer of transduction-competent virus per ml</w:t>
      </w:r>
      <w:r w:rsidR="004524E5">
        <w:t xml:space="preserve"> from the percentage of green cells. The “n.d.” for None indicates that the titer was not detectable. (</w:t>
      </w:r>
      <w:r w:rsidR="004524E5">
        <w:rPr>
          <w:b/>
          <w:bCs/>
        </w:rPr>
        <w:t>B</w:t>
      </w:r>
      <w:r w:rsidR="004524E5">
        <w:t xml:space="preserve">) Titers of the Luciferase-IRES-ZsGreen backbone </w:t>
      </w:r>
      <w:r w:rsidR="007F6277">
        <w:t>as determined by measuring the relative luciferase units (RLUs)</w:t>
      </w:r>
      <w:r w:rsidR="00A9274F">
        <w:t xml:space="preserve">. </w:t>
      </w:r>
      <w:commentRangeStart w:id="6"/>
      <w:r w:rsidR="00E83706">
        <w:t>The RLUs were determined</w:t>
      </w:r>
      <w:r w:rsidR="007C41FC">
        <w:t xml:space="preserve"> at </w:t>
      </w:r>
      <w:r w:rsidR="007C41FC" w:rsidRPr="007C41FC">
        <w:rPr>
          <w:color w:val="FF0000"/>
        </w:rPr>
        <w:t>X</w:t>
      </w:r>
      <w:r w:rsidR="007C41FC">
        <w:t xml:space="preserve"> hours post-infection</w:t>
      </w:r>
      <w:r w:rsidR="00E83706">
        <w:t xml:space="preserve"> using </w:t>
      </w:r>
      <w:r w:rsidR="00E83706" w:rsidRPr="007C41FC">
        <w:rPr>
          <w:color w:val="FF0000"/>
        </w:rPr>
        <w:t>X</w:t>
      </w:r>
      <w:r w:rsidR="00E83706">
        <w:t xml:space="preserve"> cells per well in 96-well plates</w:t>
      </w:r>
      <w:r w:rsidR="007C41FC">
        <w:t xml:space="preserve"> infected with </w:t>
      </w:r>
      <w:r w:rsidR="003C46D0" w:rsidRPr="003C46D0">
        <w:rPr>
          <w:color w:val="FF0000"/>
        </w:rPr>
        <w:t>X</w:t>
      </w:r>
      <w:r w:rsidR="003C46D0">
        <w:t xml:space="preserve"> ul of virus in a total volume of </w:t>
      </w:r>
      <w:r w:rsidR="003C46D0" w:rsidRPr="003C46D0">
        <w:rPr>
          <w:color w:val="FF0000"/>
        </w:rPr>
        <w:t>X</w:t>
      </w:r>
      <w:r w:rsidR="003C46D0">
        <w:t>.</w:t>
      </w:r>
      <w:commentRangeEnd w:id="6"/>
      <w:r w:rsidR="003C46D0">
        <w:rPr>
          <w:rStyle w:val="CommentReference"/>
          <w:rFonts w:ascii="Times New Roman" w:hAnsi="Times New Roman"/>
          <w:lang w:bidi="ar-SA"/>
        </w:rPr>
        <w:commentReference w:id="6"/>
      </w:r>
      <w:r w:rsidR="00214E4B">
        <w:t xml:space="preserve"> </w:t>
      </w:r>
      <w:r w:rsidR="00214E4B" w:rsidRPr="00D0735F">
        <w:rPr>
          <w:color w:val="FF0000"/>
        </w:rPr>
        <w:t>(</w:t>
      </w:r>
      <w:r w:rsidR="00214E4B" w:rsidRPr="00672CA6">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ZsGreen or Luciferase-IRES-ZsGreen backbone at </w:t>
      </w:r>
      <w:r w:rsidR="00D0735F" w:rsidRPr="00672CA6">
        <w:rPr>
          <w:color w:val="FF0000"/>
        </w:rPr>
        <w:t>X</w:t>
      </w:r>
      <w:r w:rsidR="00D0735F" w:rsidRPr="00672CA6">
        <w:rPr>
          <w:color w:val="000000" w:themeColor="text1"/>
        </w:rPr>
        <w:t xml:space="preserve"> hours post-infection. As can be seen from the images, the ZsGreen backbone gives a stronger fluorescent signal than the Luciferase-IRES-ZsGreen backbone, presumably because this protein is expressed more strongly if it is the sole CMV-promoter driven transcript than if it is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1DBBBF6C" w:rsidR="007E7880" w:rsidRDefault="0084229B" w:rsidP="005D2C50">
      <w:pPr>
        <w:pStyle w:val="MDPI22heading2"/>
        <w:spacing w:before="0" w:after="0"/>
        <w:rPr>
          <w:i w:val="0"/>
          <w:iCs/>
          <w:color w:val="000000" w:themeColor="text1"/>
        </w:rPr>
      </w:pPr>
      <w:r>
        <w:rPr>
          <w:i w:val="0"/>
          <w:iCs/>
        </w:rPr>
        <w:t>We next proceeded</w:t>
      </w:r>
      <w:r w:rsidR="0058703A">
        <w:rPr>
          <w:i w:val="0"/>
          <w:iCs/>
        </w:rPr>
        <w:t xml:space="preserve"> to use the Luciferase-IRES-ZsGreen backbone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to perform</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A375081"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serum from a confirmed SARS-CoV-2 infected patient collected at 19 days post-symptom onset</w:t>
      </w:r>
      <w:r w:rsidR="008607F7">
        <w:rPr>
          <w:i w:val="0"/>
          <w:iCs/>
          <w:color w:val="000000" w:themeColor="text1"/>
        </w:rPr>
        <w:t>, and with soluble ACE2 protein (which has been reported to neutralize SARS-CoV-2 by acting as a decoy receptor [</w:t>
      </w:r>
      <w:r w:rsidR="008607F7" w:rsidRPr="008607F7">
        <w:rPr>
          <w:i w:val="0"/>
          <w:iCs/>
          <w:color w:val="FF0000"/>
        </w:rPr>
        <w:t>CITE</w:t>
      </w:r>
      <w:r w:rsidR="008607F7">
        <w:rPr>
          <w:i w:val="0"/>
          <w:iCs/>
          <w:color w:val="000000" w:themeColor="text1"/>
        </w:rPr>
        <w:t>]).</w:t>
      </w:r>
      <w:r w:rsidR="00A07B01">
        <w:rPr>
          <w:i w:val="0"/>
          <w:iCs/>
          <w:color w:val="000000" w:themeColor="text1"/>
        </w:rPr>
        <w:t xml:space="preserve"> For these assays, we first made serial dilutions of the serum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serum</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then measured the luciferase signal at </w:t>
      </w:r>
      <w:r w:rsidR="00A07B01" w:rsidRPr="00A07B01">
        <w:rPr>
          <w:i w:val="0"/>
          <w:iCs/>
          <w:color w:val="FF0000"/>
        </w:rPr>
        <w:t>X</w:t>
      </w:r>
      <w:r w:rsidR="00A07B01">
        <w:rPr>
          <w:i w:val="0"/>
          <w:iCs/>
          <w:color w:val="000000" w:themeColor="text1"/>
        </w:rPr>
        <w:t xml:space="preserve"> 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13"/>
        <w:gridCol w:w="231"/>
      </w:tblGrid>
      <w:tr w:rsidR="00D90B27" w:rsidRPr="00325902" w14:paraId="6A6C4AD7" w14:textId="77777777" w:rsidTr="00DA08EF">
        <w:trPr>
          <w:trHeight w:val="2894"/>
        </w:trPr>
        <w:tc>
          <w:tcPr>
            <w:tcW w:w="9013" w:type="dxa"/>
            <w:shd w:val="clear" w:color="auto" w:fill="auto"/>
          </w:tcPr>
          <w:p w14:paraId="15A9D866" w14:textId="77777777" w:rsidR="00D90B27" w:rsidRPr="00325902" w:rsidRDefault="00D90B27" w:rsidP="00DA08EF">
            <w:pPr>
              <w:pStyle w:val="MDPI52figure"/>
              <w:adjustRightInd w:val="0"/>
              <w:snapToGrid w:val="0"/>
              <w:rPr>
                <w:sz w:val="20"/>
              </w:rPr>
            </w:pPr>
            <w:r>
              <w:rPr>
                <w:noProof/>
                <w:snapToGrid/>
                <w:sz w:val="20"/>
              </w:rPr>
              <w:lastRenderedPageBreak/>
              <mc:AlternateContent>
                <mc:Choice Requires="wpg">
                  <w:drawing>
                    <wp:inline distT="0" distB="0" distL="0" distR="0" wp14:anchorId="63AFD1B8" wp14:editId="6B0D7EB2">
                      <wp:extent cx="2827867" cy="1752600"/>
                      <wp:effectExtent l="0" t="0" r="4445" b="0"/>
                      <wp:docPr id="15" name="Group 15"/>
                      <wp:cNvGraphicFramePr/>
                      <a:graphic xmlns:a="http://schemas.openxmlformats.org/drawingml/2006/main">
                        <a:graphicData uri="http://schemas.microsoft.com/office/word/2010/wordprocessingGroup">
                          <wpg:wgp>
                            <wpg:cNvGrpSpPr/>
                            <wpg:grpSpPr>
                              <a:xfrm>
                                <a:off x="0" y="0"/>
                                <a:ext cx="2827867" cy="1752600"/>
                                <a:chOff x="0" y="0"/>
                                <a:chExt cx="5615940" cy="4162466"/>
                              </a:xfrm>
                            </wpg:grpSpPr>
                            <pic:pic xmlns:pic="http://schemas.openxmlformats.org/drawingml/2006/picture">
                              <pic:nvPicPr>
                                <pic:cNvPr id="16" name="Picture 16" descr="للصائمين أصحاب المزاج العكر: إرسموا بيتزا – البحار"/>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5615940" cy="3855720"/>
                                </a:xfrm>
                                <a:prstGeom prst="rect">
                                  <a:avLst/>
                                </a:prstGeom>
                              </pic:spPr>
                            </pic:pic>
                            <wps:wsp>
                              <wps:cNvPr id="17" name="Text Box 17"/>
                              <wps:cNvSpPr txBox="1"/>
                              <wps:spPr>
                                <a:xfrm>
                                  <a:off x="0" y="3855126"/>
                                  <a:ext cx="5615940" cy="307340"/>
                                </a:xfrm>
                                <a:prstGeom prst="rect">
                                  <a:avLst/>
                                </a:prstGeom>
                                <a:solidFill>
                                  <a:prstClr val="white"/>
                                </a:solidFill>
                                <a:ln>
                                  <a:noFill/>
                                </a:ln>
                              </wps:spPr>
                              <wps:txbx>
                                <w:txbxContent>
                                  <w:p w14:paraId="72451F69" w14:textId="77777777" w:rsidR="00D90B27" w:rsidRPr="006D0116" w:rsidRDefault="007D5116" w:rsidP="00D90B27">
                                    <w:pPr>
                                      <w:rPr>
                                        <w:sz w:val="18"/>
                                        <w:szCs w:val="18"/>
                                      </w:rPr>
                                    </w:pPr>
                                    <w:hyperlink r:id="rId28" w:history="1">
                                      <w:r w:rsidR="00D90B27" w:rsidRPr="006D0116">
                                        <w:rPr>
                                          <w:rStyle w:val="Hyperlink"/>
                                          <w:sz w:val="18"/>
                                          <w:szCs w:val="18"/>
                                        </w:rPr>
                                        <w:t>This Photo</w:t>
                                      </w:r>
                                    </w:hyperlink>
                                    <w:r w:rsidR="00D90B27" w:rsidRPr="006D0116">
                                      <w:rPr>
                                        <w:sz w:val="18"/>
                                        <w:szCs w:val="18"/>
                                      </w:rPr>
                                      <w:t xml:space="preserve"> by Unknown Author is licensed under </w:t>
                                    </w:r>
                                    <w:hyperlink r:id="rId29" w:history="1">
                                      <w:r w:rsidR="00D90B27" w:rsidRPr="006D0116">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AFD1B8" id="Group 15" o:spid="_x0000_s1029" style="width:222.65pt;height:138pt;mso-position-horizontal-relative:char;mso-position-vertical-relative:line" coordsize="56159,416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">
                      <v:shape id="Picture 16" o:spid="_x0000_s1030" type="#_x0000_t75" alt="للصائمين أصحاب المزاج العكر: إرسموا بيتزا – البحار" style="position:absolute;width:56159;height:38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">
                        <v:imagedata r:id="rId24" o:title=" إرسموا بيتزا – البحار"/>
                      </v:shape>
                      <v:shape id="Text Box 17" o:spid="_x0000_s1031" type="#_x0000_t202" style="position:absolute;top:38551;width:5615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" stroked="f">
                        <v:textbox>
                          <w:txbxContent>
                            <w:p w14:paraId="72451F69" w14:textId="77777777" w:rsidR="00D90B27" w:rsidRPr="006D0116" w:rsidRDefault="00D90B27" w:rsidP="00D90B27">
                              <w:pPr>
                                <w:rPr>
                                  <w:sz w:val="18"/>
                                  <w:szCs w:val="18"/>
                                </w:rPr>
                              </w:pPr>
                              <w:hyperlink r:id="rId30" w:history="1">
                                <w:r w:rsidRPr="006D0116">
                                  <w:rPr>
                                    <w:rStyle w:val="Hyperlink"/>
                                    <w:sz w:val="18"/>
                                    <w:szCs w:val="18"/>
                                  </w:rPr>
                                  <w:t>This Photo</w:t>
                                </w:r>
                              </w:hyperlink>
                              <w:r w:rsidRPr="006D0116">
                                <w:rPr>
                                  <w:sz w:val="18"/>
                                  <w:szCs w:val="18"/>
                                </w:rPr>
                                <w:t xml:space="preserve"> by Unknown Author is licensed under </w:t>
                              </w:r>
                              <w:hyperlink r:id="rId31" w:history="1">
                                <w:r w:rsidRPr="006D0116">
                                  <w:rPr>
                                    <w:rStyle w:val="Hyperlink"/>
                                    <w:sz w:val="18"/>
                                    <w:szCs w:val="18"/>
                                  </w:rPr>
                                  <w:t>CC BY-NC-ND</w:t>
                                </w:r>
                              </w:hyperlink>
                            </w:p>
                          </w:txbxContent>
                        </v:textbox>
                      </v:shape>
                      <w10:anchorlock/>
                    </v:group>
                  </w:pict>
                </mc:Fallback>
              </mc:AlternateContent>
            </w:r>
          </w:p>
        </w:tc>
        <w:tc>
          <w:tcPr>
            <w:tcW w:w="231" w:type="dxa"/>
            <w:shd w:val="clear" w:color="auto" w:fill="auto"/>
          </w:tcPr>
          <w:p w14:paraId="2FDF8F22" w14:textId="77777777" w:rsidR="00D90B27" w:rsidRPr="00325902" w:rsidRDefault="00D90B27" w:rsidP="00DA08EF">
            <w:pPr>
              <w:pStyle w:val="MDPI52figure"/>
              <w:adjustRightInd w:val="0"/>
              <w:snapToGrid w:val="0"/>
            </w:pPr>
          </w:p>
          <w:p w14:paraId="2E82C92B" w14:textId="77777777" w:rsidR="00D90B27" w:rsidRPr="00325902" w:rsidRDefault="00D90B27" w:rsidP="00DA08EF">
            <w:pPr>
              <w:pStyle w:val="MDPI52figure"/>
              <w:adjustRightInd w:val="0"/>
              <w:snapToGrid w:val="0"/>
              <w:rPr>
                <w:sz w:val="20"/>
              </w:rPr>
            </w:pPr>
          </w:p>
        </w:tc>
      </w:tr>
    </w:tbl>
    <w:p w14:paraId="577FFA3D" w14:textId="1AA6A8C3"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6ED2A30" w:rsidR="004C2FDD" w:rsidRDefault="00F85C43" w:rsidP="00F85C43">
      <w:pPr>
        <w:pStyle w:val="MDPI21heading1"/>
        <w:spacing w:before="0" w:after="0"/>
        <w:rPr>
          <w:b w:val="0"/>
          <w:bCs/>
          <w:color w:val="000000" w:themeColor="text1"/>
        </w:rPr>
      </w:pPr>
      <w:r>
        <w:tab/>
      </w:r>
      <w:r>
        <w:rPr>
          <w:b w:val="0"/>
          <w:bCs/>
        </w:rPr>
        <w:t>Both the serum and the soluble ACE2 effectively neutralized the virus (</w:t>
      </w:r>
      <w:r>
        <w:t>Figure 4</w:t>
      </w:r>
      <w:r>
        <w:rPr>
          <w:b w:val="0"/>
          <w:bCs/>
        </w:rPr>
        <w:t xml:space="preserve">). For the serum, the inhibitory concentration 50% (IC50) was </w:t>
      </w:r>
      <w:r w:rsidRPr="00F85C43">
        <w:rPr>
          <w:b w:val="0"/>
          <w:bCs/>
          <w:color w:val="FF0000"/>
        </w:rPr>
        <w:t>X</w:t>
      </w:r>
      <w:r>
        <w:rPr>
          <w:b w:val="0"/>
          <w:bCs/>
        </w:rPr>
        <w:t>, which is in the range of values reported for sera from other patients at a similar time post-</w:t>
      </w:r>
      <w:r w:rsidRPr="00F85C43">
        <w:rPr>
          <w:b w:val="0"/>
          <w:bCs/>
        </w:rPr>
        <w:t xml:space="preserve">infection </w:t>
      </w:r>
      <w:r w:rsidRPr="00F85C43">
        <w:rPr>
          <w:b w:val="0"/>
          <w:bCs/>
          <w:color w:val="000000" w:themeColor="text1"/>
        </w:rPr>
        <w:t>[</w:t>
      </w:r>
      <w:r w:rsidRPr="00F85C43">
        <w:rPr>
          <w:b w:val="0"/>
          <w:bCs/>
          <w:color w:val="FF0000"/>
        </w:rPr>
        <w:t>CITE</w:t>
      </w:r>
      <w:r w:rsidRPr="00F85C43">
        <w:rPr>
          <w:b w:val="0"/>
          <w:bCs/>
          <w:color w:val="000000" w:themeColor="text1"/>
        </w:rPr>
        <w:t>]. For soluble ACE2, the IC50 was X which is also in the range of previously reported values [</w:t>
      </w:r>
      <w:r w:rsidRPr="00F85C43">
        <w:rPr>
          <w:b w:val="0"/>
          <w:bCs/>
          <w:color w:val="FF0000"/>
        </w:rPr>
        <w:t>CITE</w:t>
      </w:r>
      <w:r w:rsidRPr="00F85C43">
        <w:rPr>
          <w:b w:val="0"/>
          <w:bCs/>
          <w:color w:val="000000" w:themeColor="text1"/>
        </w:rPr>
        <w:t>].</w:t>
      </w:r>
    </w:p>
    <w:p w14:paraId="099E0FB7" w14:textId="3CAC79EA" w:rsidR="004C2FDD" w:rsidRPr="00D67885" w:rsidRDefault="00F85C43" w:rsidP="00D67885">
      <w:pPr>
        <w:pStyle w:val="MDPI21heading1"/>
        <w:spacing w:before="0" w:after="0"/>
        <w:rPr>
          <w:b w:val="0"/>
          <w:bCs/>
        </w:rPr>
      </w:pPr>
      <w:r>
        <w:rPr>
          <w:b w:val="0"/>
          <w:bCs/>
          <w:color w:val="000000" w:themeColor="text1"/>
        </w:rPr>
        <w:tab/>
        <w:t>Of note, the virus pseudotyped with Spike-HAtail</w:t>
      </w:r>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While the mechanism by which changing the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35C9BC95" w:rsidR="00E65C58" w:rsidRDefault="00E65C58" w:rsidP="000B4C54">
      <w:pPr>
        <w:pStyle w:val="MDPI61Supplementary"/>
        <w:rPr>
          <w:bCs/>
          <w:i/>
          <w:iCs/>
        </w:rPr>
      </w:pPr>
      <w:r>
        <w:rPr>
          <w:bCs/>
          <w:i/>
          <w:iCs/>
        </w:rPr>
        <w:t>4.1. Plasmid</w:t>
      </w:r>
      <w:r w:rsidR="004616E3">
        <w:rPr>
          <w:bCs/>
          <w:i/>
          <w:iCs/>
        </w:rPr>
        <w:t>s</w:t>
      </w:r>
      <w:r w:rsidR="006C5456">
        <w:rPr>
          <w:bCs/>
          <w:i/>
          <w:iCs/>
        </w:rPr>
        <w:t>.</w:t>
      </w:r>
    </w:p>
    <w:p w14:paraId="175469F0" w14:textId="27986DD6" w:rsidR="00C91DF0" w:rsidRDefault="00C91DF0" w:rsidP="000B4C54">
      <w:pPr>
        <w:pStyle w:val="MDPI61Supplementary"/>
        <w:rPr>
          <w:bCs/>
          <w:i/>
          <w:iCs/>
        </w:rPr>
      </w:pPr>
      <w:r>
        <w:rPr>
          <w:bCs/>
          <w:i/>
          <w:iCs/>
        </w:rPr>
        <w:t>4.2 Creation of 293T ACE2 cells.</w:t>
      </w:r>
    </w:p>
    <w:p w14:paraId="3A95EE27" w14:textId="718176A1"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p>
    <w:p w14:paraId="26305337" w14:textId="09C26413" w:rsidR="006C5456" w:rsidRDefault="006C5456" w:rsidP="000B4C54">
      <w:pPr>
        <w:pStyle w:val="MDPI61Supplementary"/>
        <w:rPr>
          <w:bCs/>
          <w:i/>
          <w:iCs/>
        </w:rPr>
      </w:pPr>
      <w:r>
        <w:rPr>
          <w:bCs/>
          <w:i/>
          <w:iCs/>
        </w:rPr>
        <w:t>4.</w:t>
      </w:r>
      <w:r w:rsidR="006640EE">
        <w:rPr>
          <w:bCs/>
          <w:i/>
          <w:iCs/>
        </w:rPr>
        <w:t>3</w:t>
      </w:r>
      <w:r>
        <w:rPr>
          <w:bCs/>
          <w:i/>
          <w:iCs/>
        </w:rPr>
        <w:t xml:space="preserve"> Detailed protocol for neutralization assays.</w:t>
      </w:r>
    </w:p>
    <w:p w14:paraId="0185E614" w14:textId="5015E084" w:rsidR="00521B95" w:rsidRPr="00E65C58" w:rsidRDefault="00521B95" w:rsidP="000B4C54">
      <w:pPr>
        <w:pStyle w:val="MDPI61Supplementary"/>
        <w:rPr>
          <w:bCs/>
          <w:i/>
          <w:iCs/>
        </w:rPr>
      </w:pPr>
      <w:r>
        <w:rPr>
          <w:bCs/>
          <w:i/>
          <w:iCs/>
        </w:rPr>
        <w:t>4.4 Human serum sample and soluble ACE2.</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A zip file containing all the plasmid maps in Genbank format</w:t>
      </w:r>
      <w:r w:rsidRPr="00325902">
        <w:t xml:space="preserve">. </w:t>
      </w:r>
    </w:p>
    <w:p w14:paraId="646CC8B6" w14:textId="76BC9778"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004CC3">
        <w:t xml:space="preserve"> and H.</w:t>
      </w:r>
      <w:r w:rsidR="0061281F">
        <w:t>Y.</w:t>
      </w:r>
      <w:r w:rsidR="00004CC3">
        <w:t>C.</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DF9788F" w:rsidR="00532A09" w:rsidRPr="00532A09" w:rsidRDefault="00532A09" w:rsidP="000B4C54">
      <w:pPr>
        <w:pStyle w:val="MDPI62Acknowledgments"/>
      </w:pPr>
      <w:commentRangeStart w:id="7"/>
      <w:r>
        <w:rPr>
          <w:b/>
        </w:rPr>
        <w:t>Funding</w:t>
      </w:r>
      <w:commentRangeEnd w:id="7"/>
      <w:r w:rsidR="0012224E">
        <w:rPr>
          <w:rStyle w:val="CommentReference"/>
          <w:rFonts w:ascii="Times New Roman" w:hAnsi="Times New Roman"/>
          <w:snapToGrid/>
          <w:lang w:bidi="ar-SA"/>
        </w:rPr>
        <w:commentReference w:id="7"/>
      </w:r>
      <w:r>
        <w:rPr>
          <w:b/>
        </w:rPr>
        <w:t xml:space="preserve">: </w:t>
      </w:r>
      <w:r w:rsidR="009445F1">
        <w:t xml:space="preserve">This research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506A4DCA" w:rsidR="000B4C54" w:rsidRPr="00A271F1" w:rsidRDefault="00A271F1" w:rsidP="000B4C54">
      <w:pPr>
        <w:pStyle w:val="MDPI62Acknowledgments"/>
      </w:pPr>
      <w:r>
        <w:rPr>
          <w:b/>
        </w:rPr>
        <w:t>Acknowledgments:</w:t>
      </w:r>
      <w:r w:rsidRPr="00A271F1">
        <w:t xml:space="preserve"> </w:t>
      </w:r>
      <w:r w:rsidR="00EA6B46">
        <w:t>We thank Andrew McGuire</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8"/>
      <w:r w:rsidRPr="00325902">
        <w:t>The authors declare no conflict of interest</w:t>
      </w:r>
      <w:r w:rsidR="006B7F42">
        <w:t>.</w:t>
      </w:r>
      <w:commentRangeEnd w:id="8"/>
      <w:r w:rsidR="006B7F42">
        <w:rPr>
          <w:rStyle w:val="CommentReference"/>
          <w:rFonts w:ascii="Times New Roman" w:hAnsi="Times New Roman"/>
          <w:snapToGrid/>
          <w:lang w:bidi="ar-SA"/>
        </w:rPr>
        <w:commentReference w:id="8"/>
      </w:r>
    </w:p>
    <w:p w14:paraId="19F0E6E6" w14:textId="77777777" w:rsidR="00181401" w:rsidRPr="00325902" w:rsidRDefault="00181401" w:rsidP="00181401">
      <w:pPr>
        <w:pStyle w:val="MDPI21heading1"/>
      </w:pPr>
      <w:r w:rsidRPr="00325902">
        <w:t>References</w:t>
      </w:r>
    </w:p>
    <w:p w14:paraId="0EA79947" w14:textId="762A9AB1" w:rsidR="00494D16" w:rsidRPr="00494D16" w:rsidRDefault="00F15C55" w:rsidP="00494D16">
      <w:pPr>
        <w:widowControl w:val="0"/>
        <w:autoSpaceDE w:val="0"/>
        <w:autoSpaceDN w:val="0"/>
        <w:adjustRightInd w:val="0"/>
        <w:spacing w:after="240" w:line="240" w:lineRule="atLeast"/>
        <w:ind w:left="640" w:hanging="640"/>
        <w:rPr>
          <w:rFonts w:ascii="Palatino Linotype" w:hAnsi="Palatino Linotype"/>
          <w:noProof/>
          <w:sz w:val="18"/>
        </w:rPr>
      </w:pPr>
      <w:r>
        <w:lastRenderedPageBreak/>
        <w:fldChar w:fldCharType="begin" w:fldLock="1"/>
      </w:r>
      <w:r>
        <w:instrText xml:space="preserve">ADDIN Mendeley Bibliography CSL_BIBLIOGRAPHY </w:instrText>
      </w:r>
      <w:r>
        <w:fldChar w:fldCharType="separate"/>
      </w:r>
      <w:r w:rsidR="00494D16" w:rsidRPr="00494D16">
        <w:rPr>
          <w:rFonts w:ascii="Palatino Linotype" w:hAnsi="Palatino Linotype"/>
          <w:noProof/>
          <w:sz w:val="18"/>
        </w:rPr>
        <w:t xml:space="preserve">1. </w:t>
      </w:r>
      <w:r w:rsidR="00494D16" w:rsidRPr="00494D16">
        <w:rPr>
          <w:rFonts w:ascii="Palatino Linotype" w:hAnsi="Palatino Linotype"/>
          <w:noProof/>
          <w:sz w:val="18"/>
        </w:rPr>
        <w:tab/>
        <w:t xml:space="preserve">OKBA, N.M.A.; Muller, M.A.; Li, W.; Wang, C.; GeurtsvanKessel, C.H.; Corman, V.M.; Lamers, M.M.; Sikkema, R.S.; Bruin, E. de; Chandler, F.D.; et al. SARS-CoV-2 specific antibody responses in COVID-19 patients. </w:t>
      </w:r>
      <w:r w:rsidR="00494D16" w:rsidRPr="00494D16">
        <w:rPr>
          <w:rFonts w:ascii="Palatino Linotype" w:hAnsi="Palatino Linotype"/>
          <w:i/>
          <w:iCs/>
          <w:noProof/>
          <w:sz w:val="18"/>
        </w:rPr>
        <w:t>medRxiv</w:t>
      </w:r>
      <w:r w:rsidR="00494D16" w:rsidRPr="00494D16">
        <w:rPr>
          <w:rFonts w:ascii="Palatino Linotype" w:hAnsi="Palatino Linotype"/>
          <w:noProof/>
          <w:sz w:val="18"/>
        </w:rPr>
        <w:t xml:space="preserve"> </w:t>
      </w:r>
      <w:r w:rsidR="00494D16" w:rsidRPr="00494D16">
        <w:rPr>
          <w:rFonts w:ascii="Palatino Linotype" w:hAnsi="Palatino Linotype"/>
          <w:b/>
          <w:bCs/>
          <w:noProof/>
          <w:sz w:val="18"/>
        </w:rPr>
        <w:t>2020</w:t>
      </w:r>
      <w:r w:rsidR="00494D16" w:rsidRPr="00494D16">
        <w:rPr>
          <w:rFonts w:ascii="Palatino Linotype" w:hAnsi="Palatino Linotype"/>
          <w:noProof/>
          <w:sz w:val="18"/>
        </w:rPr>
        <w:t>, doi:10.1101/2020.03.18.20038059.</w:t>
      </w:r>
    </w:p>
    <w:p w14:paraId="4EAFE18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 </w:t>
      </w:r>
      <w:r w:rsidRPr="00494D16">
        <w:rPr>
          <w:rFonts w:ascii="Palatino Linotype" w:hAnsi="Palatino Linotype"/>
          <w:noProof/>
          <w:sz w:val="18"/>
        </w:rPr>
        <w:tab/>
        <w:t xml:space="preserve">Ju, B.; Zhang, Q.; Ge, X.; Wang, R.; Yu, J.; Shan, S.; Zhou, B.; Song, S.; Tang, X.; Yu, J.; et al. Potent human neutralizing antibodies elicited by SARS-CoV-2 infection.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doi:10.1101/2020.03.21.990770.</w:t>
      </w:r>
    </w:p>
    <w:p w14:paraId="4C6CD73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 </w:t>
      </w:r>
      <w:r w:rsidRPr="00494D16">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doi:10.1101/2020.03.24.006544.</w:t>
      </w:r>
    </w:p>
    <w:p w14:paraId="0689D9B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4. </w:t>
      </w:r>
      <w:r w:rsidRPr="00494D16">
        <w:rPr>
          <w:rFonts w:ascii="Palatino Linotype" w:hAnsi="Palatino Linotype"/>
          <w:noProof/>
          <w:sz w:val="18"/>
        </w:rPr>
        <w:tab/>
        <w:t xml:space="preserve">Zhao, J.; Yuan, Q.; Wang, H.; Liu, W.; Liao, X.; Su, Y.; Wang, X.; Yuan, J.; Li, T.; Li, J.; et al. Antibody Responses to SARS-CoV-2 in Patients of Novel Coronavirus Disease 2019. </w:t>
      </w:r>
      <w:r w:rsidRPr="00494D16">
        <w:rPr>
          <w:rFonts w:ascii="Palatino Linotype" w:hAnsi="Palatino Linotype"/>
          <w:i/>
          <w:iCs/>
          <w:noProof/>
          <w:sz w:val="18"/>
        </w:rPr>
        <w:t>SSRN Electron. J.</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doi:10.2139/ssrn.3546052.</w:t>
      </w:r>
    </w:p>
    <w:p w14:paraId="7170F3F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5. </w:t>
      </w:r>
      <w:r w:rsidRPr="00494D16">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doi:10.1101/2020.03.30.20047365.</w:t>
      </w:r>
    </w:p>
    <w:p w14:paraId="154BA8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6. </w:t>
      </w:r>
      <w:r w:rsidRPr="00494D16">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doi:10.1101/2020.03.18.20038018.</w:t>
      </w:r>
    </w:p>
    <w:p w14:paraId="1282FD4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7. </w:t>
      </w:r>
      <w:r w:rsidRPr="00494D16">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494D16">
        <w:rPr>
          <w:rFonts w:ascii="Palatino Linotype" w:hAnsi="Palatino Linotype"/>
          <w:i/>
          <w:iCs/>
          <w:noProof/>
          <w:sz w:val="18"/>
        </w:rPr>
        <w:t>PLoS Pathog.</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doi:10.1371/journal.ppat.1006601.</w:t>
      </w:r>
    </w:p>
    <w:p w14:paraId="463AD4E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8. </w:t>
      </w:r>
      <w:r w:rsidRPr="00494D16">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5A064210"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9. </w:t>
      </w:r>
      <w:r w:rsidRPr="00494D16">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494D16">
        <w:rPr>
          <w:rFonts w:ascii="Palatino Linotype" w:hAnsi="Palatino Linotype"/>
          <w:i/>
          <w:iCs/>
          <w:noProof/>
          <w:sz w:val="18"/>
        </w:rPr>
        <w:t>Nat. Rev. Microbiol.</w:t>
      </w:r>
      <w:r w:rsidRPr="00494D16">
        <w:rPr>
          <w:rFonts w:ascii="Palatino Linotype" w:hAnsi="Palatino Linotype"/>
          <w:noProof/>
          <w:sz w:val="18"/>
        </w:rPr>
        <w:t xml:space="preserve"> 2008.</w:t>
      </w:r>
    </w:p>
    <w:p w14:paraId="3D2136B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10. </w:t>
      </w:r>
      <w:r w:rsidRPr="00494D16">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494D16">
        <w:rPr>
          <w:rFonts w:ascii="Palatino Linotype" w:hAnsi="Palatino Linotype"/>
          <w:i/>
          <w:iCs/>
          <w:noProof/>
          <w:sz w:val="18"/>
        </w:rPr>
        <w:t>Cell Host Microbe</w:t>
      </w:r>
      <w:r w:rsidRPr="00494D16">
        <w:rPr>
          <w:rFonts w:ascii="Palatino Linotype" w:hAnsi="Palatino Linotype"/>
          <w:noProof/>
          <w:sz w:val="18"/>
        </w:rPr>
        <w:t xml:space="preserve"> </w:t>
      </w:r>
      <w:r w:rsidRPr="00494D16">
        <w:rPr>
          <w:rFonts w:ascii="Palatino Linotype" w:hAnsi="Palatino Linotype"/>
          <w:b/>
          <w:bCs/>
          <w:noProof/>
          <w:sz w:val="18"/>
        </w:rPr>
        <w:t>2018</w:t>
      </w:r>
      <w:r w:rsidRPr="00494D16">
        <w:rPr>
          <w:rFonts w:ascii="Palatino Linotype" w:hAnsi="Palatino Linotype"/>
          <w:noProof/>
          <w:sz w:val="18"/>
        </w:rPr>
        <w:t>, doi:10.1016/j.chom.2018.07.009.</w:t>
      </w:r>
    </w:p>
    <w:p w14:paraId="3E3D726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11. </w:t>
      </w:r>
      <w:r w:rsidRPr="00494D16">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doi:10.1101/2020.03.15.993097.</w:t>
      </w:r>
    </w:p>
    <w:p w14:paraId="5659FA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12. </w:t>
      </w:r>
      <w:r w:rsidRPr="00494D16">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doi:10.1101/2020.04.07.023903.</w:t>
      </w:r>
    </w:p>
    <w:p w14:paraId="54E29BF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13. </w:t>
      </w:r>
      <w:r w:rsidRPr="00494D16">
        <w:rPr>
          <w:rFonts w:ascii="Palatino Linotype" w:hAnsi="Palatino Linotype"/>
          <w:noProof/>
          <w:sz w:val="18"/>
        </w:rPr>
        <w:tab/>
        <w:t xml:space="preserve">To, K.K.W.; Zhang, A.J.X.; Hung, I.F.N.; Xu, T.; Ip, W.C.T.; Wong, R.T.Y.; Ng, J.C.K.; Chan, J.F.W.; Chan, </w:t>
      </w:r>
      <w:r w:rsidRPr="00494D16">
        <w:rPr>
          <w:rFonts w:ascii="Palatino Linotype" w:hAnsi="Palatino Linotype"/>
          <w:noProof/>
          <w:sz w:val="18"/>
        </w:rPr>
        <w:lastRenderedPageBreak/>
        <w:t xml:space="preserve">K.H.; Yuen, K.Y. High titer and avidity of nonneutralizing antibodies against influenza vaccine antigen are associated with severe influenza. </w:t>
      </w:r>
      <w:r w:rsidRPr="00494D16">
        <w:rPr>
          <w:rFonts w:ascii="Palatino Linotype" w:hAnsi="Palatino Linotype"/>
          <w:i/>
          <w:iCs/>
          <w:noProof/>
          <w:sz w:val="18"/>
        </w:rPr>
        <w:t>Clin. Vaccine Immunol.</w:t>
      </w:r>
      <w:r w:rsidRPr="00494D16">
        <w:rPr>
          <w:rFonts w:ascii="Palatino Linotype" w:hAnsi="Palatino Linotype"/>
          <w:noProof/>
          <w:sz w:val="18"/>
        </w:rPr>
        <w:t xml:space="preserve"> </w:t>
      </w:r>
      <w:r w:rsidRPr="00494D16">
        <w:rPr>
          <w:rFonts w:ascii="Palatino Linotype" w:hAnsi="Palatino Linotype"/>
          <w:b/>
          <w:bCs/>
          <w:noProof/>
          <w:sz w:val="18"/>
        </w:rPr>
        <w:t>2012</w:t>
      </w:r>
      <w:r w:rsidRPr="00494D16">
        <w:rPr>
          <w:rFonts w:ascii="Palatino Linotype" w:hAnsi="Palatino Linotype"/>
          <w:noProof/>
          <w:sz w:val="18"/>
        </w:rPr>
        <w:t>, doi:10.1128/CVI.00081-12.</w:t>
      </w:r>
    </w:p>
    <w:p w14:paraId="1485C1A6"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14. </w:t>
      </w:r>
      <w:r w:rsidRPr="00494D16">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494D16">
        <w:rPr>
          <w:rFonts w:ascii="Palatino Linotype" w:hAnsi="Palatino Linotype"/>
          <w:i/>
          <w:iCs/>
          <w:noProof/>
          <w:sz w:val="18"/>
        </w:rPr>
        <w:t>Viral Immunol.</w:t>
      </w:r>
      <w:r w:rsidRPr="00494D16">
        <w:rPr>
          <w:rFonts w:ascii="Palatino Linotype" w:hAnsi="Palatino Linotype"/>
          <w:noProof/>
          <w:sz w:val="18"/>
        </w:rPr>
        <w:t xml:space="preserve"> </w:t>
      </w:r>
      <w:r w:rsidRPr="00494D16">
        <w:rPr>
          <w:rFonts w:ascii="Palatino Linotype" w:hAnsi="Palatino Linotype"/>
          <w:b/>
          <w:bCs/>
          <w:noProof/>
          <w:sz w:val="18"/>
        </w:rPr>
        <w:t>2014</w:t>
      </w:r>
      <w:r w:rsidRPr="00494D16">
        <w:rPr>
          <w:rFonts w:ascii="Palatino Linotype" w:hAnsi="Palatino Linotype"/>
          <w:noProof/>
          <w:sz w:val="18"/>
        </w:rPr>
        <w:t>, doi:10.1089/vim.2014.0061.</w:t>
      </w:r>
    </w:p>
    <w:p w14:paraId="6A62C74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15. </w:t>
      </w:r>
      <w:r w:rsidRPr="00494D16">
        <w:rPr>
          <w:rFonts w:ascii="Palatino Linotype" w:hAnsi="Palatino Linotype"/>
          <w:noProof/>
          <w:sz w:val="18"/>
        </w:rPr>
        <w:tab/>
        <w:t xml:space="preserve">Callow, K.A.; Parry, H.F.; Sergeant, M.; Tyrrell, D.A.J. The time course of the immune response to experimental coronavirus infection of man. </w:t>
      </w:r>
      <w:r w:rsidRPr="00494D16">
        <w:rPr>
          <w:rFonts w:ascii="Palatino Linotype" w:hAnsi="Palatino Linotype"/>
          <w:i/>
          <w:iCs/>
          <w:noProof/>
          <w:sz w:val="18"/>
        </w:rPr>
        <w:t>Epidemiol. Infect.</w:t>
      </w:r>
      <w:r w:rsidRPr="00494D16">
        <w:rPr>
          <w:rFonts w:ascii="Palatino Linotype" w:hAnsi="Palatino Linotype"/>
          <w:noProof/>
          <w:sz w:val="18"/>
        </w:rPr>
        <w:t xml:space="preserve"> </w:t>
      </w:r>
      <w:r w:rsidRPr="00494D16">
        <w:rPr>
          <w:rFonts w:ascii="Palatino Linotype" w:hAnsi="Palatino Linotype"/>
          <w:b/>
          <w:bCs/>
          <w:noProof/>
          <w:sz w:val="18"/>
        </w:rPr>
        <w:t>1990</w:t>
      </w:r>
      <w:r w:rsidRPr="00494D16">
        <w:rPr>
          <w:rFonts w:ascii="Palatino Linotype" w:hAnsi="Palatino Linotype"/>
          <w:noProof/>
          <w:sz w:val="18"/>
        </w:rPr>
        <w:t>, doi:10.1017/S0950268800048019.</w:t>
      </w:r>
    </w:p>
    <w:p w14:paraId="6A83138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16. </w:t>
      </w:r>
      <w:r w:rsidRPr="00494D16">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494D16">
        <w:rPr>
          <w:rFonts w:ascii="Palatino Linotype" w:hAnsi="Palatino Linotype"/>
          <w:i/>
          <w:iCs/>
          <w:noProof/>
          <w:sz w:val="18"/>
        </w:rPr>
        <w:t>J. Med. Virol.</w:t>
      </w:r>
      <w:r w:rsidRPr="00494D16">
        <w:rPr>
          <w:rFonts w:ascii="Palatino Linotype" w:hAnsi="Palatino Linotype"/>
          <w:noProof/>
          <w:sz w:val="18"/>
        </w:rPr>
        <w:t xml:space="preserve"> </w:t>
      </w:r>
      <w:r w:rsidRPr="00494D16">
        <w:rPr>
          <w:rFonts w:ascii="Palatino Linotype" w:hAnsi="Palatino Linotype"/>
          <w:b/>
          <w:bCs/>
          <w:noProof/>
          <w:sz w:val="18"/>
        </w:rPr>
        <w:t>1984</w:t>
      </w:r>
      <w:r w:rsidRPr="00494D16">
        <w:rPr>
          <w:rFonts w:ascii="Palatino Linotype" w:hAnsi="Palatino Linotype"/>
          <w:noProof/>
          <w:sz w:val="18"/>
        </w:rPr>
        <w:t>, doi:10.1002/jmv.1890130208.</w:t>
      </w:r>
    </w:p>
    <w:p w14:paraId="4191191B"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17. </w:t>
      </w:r>
      <w:r w:rsidRPr="00494D16">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494D16">
        <w:rPr>
          <w:rFonts w:ascii="Palatino Linotype" w:hAnsi="Palatino Linotype"/>
          <w:i/>
          <w:iCs/>
          <w:noProof/>
          <w:sz w:val="18"/>
        </w:rPr>
        <w:t>J. Virol.</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doi:10.1128/jvi.78.7.3572-3577.2004.</w:t>
      </w:r>
    </w:p>
    <w:p w14:paraId="767CEC5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18. </w:t>
      </w:r>
      <w:r w:rsidRPr="00494D16">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494D16">
        <w:rPr>
          <w:rFonts w:ascii="Palatino Linotype" w:hAnsi="Palatino Linotype"/>
          <w:i/>
          <w:iCs/>
          <w:noProof/>
          <w:sz w:val="18"/>
        </w:rPr>
        <w:t>Virology</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doi:10.1016/j.virol.2005.06.016.</w:t>
      </w:r>
    </w:p>
    <w:p w14:paraId="31837CA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19. </w:t>
      </w:r>
      <w:r w:rsidRPr="00494D16">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494D16">
        <w:rPr>
          <w:rFonts w:ascii="Palatino Linotype" w:hAnsi="Palatino Linotype"/>
          <w:i/>
          <w:iCs/>
          <w:noProof/>
          <w:sz w:val="18"/>
        </w:rPr>
        <w:t>Clin. Microbiol. Infect.</w:t>
      </w:r>
      <w:r w:rsidRPr="00494D16">
        <w:rPr>
          <w:rFonts w:ascii="Palatino Linotype" w:hAnsi="Palatino Linotype"/>
          <w:noProof/>
          <w:sz w:val="18"/>
        </w:rPr>
        <w:t xml:space="preserve"> </w:t>
      </w:r>
      <w:r w:rsidRPr="00494D16">
        <w:rPr>
          <w:rFonts w:ascii="Palatino Linotype" w:hAnsi="Palatino Linotype"/>
          <w:b/>
          <w:bCs/>
          <w:noProof/>
          <w:sz w:val="18"/>
        </w:rPr>
        <w:t>2004</w:t>
      </w:r>
      <w:r w:rsidRPr="00494D16">
        <w:rPr>
          <w:rFonts w:ascii="Palatino Linotype" w:hAnsi="Palatino Linotype"/>
          <w:noProof/>
          <w:sz w:val="18"/>
        </w:rPr>
        <w:t>, doi:10.1111/j.1469-0691.2004.00956.x.</w:t>
      </w:r>
    </w:p>
    <w:p w14:paraId="1C52E62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20. </w:t>
      </w:r>
      <w:r w:rsidRPr="00494D16">
        <w:rPr>
          <w:rFonts w:ascii="Palatino Linotype" w:hAnsi="Palatino Linotype"/>
          <w:noProof/>
          <w:sz w:val="18"/>
        </w:rPr>
        <w:tab/>
        <w:t xml:space="preserve">Cheng, Y.; Wong, R.; Soo, Y.O.Y.; Wong, W.S.; Lee, C.K.; Ng, M.H.L.; Chan, P.; Wong, K.C.; Leung, C.B.; Cheng, G. Use of convalescent plasma therapy in SARS patients in Hong Kong. </w:t>
      </w:r>
      <w:r w:rsidRPr="00494D16">
        <w:rPr>
          <w:rFonts w:ascii="Palatino Linotype" w:hAnsi="Palatino Linotype"/>
          <w:i/>
          <w:iCs/>
          <w:noProof/>
          <w:sz w:val="18"/>
        </w:rPr>
        <w:t>Eur. J. Clin. Microbiol.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doi:10.1007/s10096-004-1271-9.</w:t>
      </w:r>
    </w:p>
    <w:p w14:paraId="3354D9FC"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21. </w:t>
      </w:r>
      <w:r w:rsidRPr="00494D16">
        <w:rPr>
          <w:rFonts w:ascii="Palatino Linotype" w:hAnsi="Palatino Linotype"/>
          <w:noProof/>
          <w:sz w:val="18"/>
        </w:rPr>
        <w:tab/>
        <w:t xml:space="preserve">Duan, K.; Liu, B.; Li, C.; Zhang, H.; Yu, T.; Qu, J.; Zhou, M.; Chen, L.; Meng, S.; Hu, Y.; et al. Effectiveness of convalescent plasma therapy in severe COVID-19 patients. </w:t>
      </w:r>
      <w:r w:rsidRPr="00494D16">
        <w:rPr>
          <w:rFonts w:ascii="Palatino Linotype" w:hAnsi="Palatino Linotype"/>
          <w:i/>
          <w:iCs/>
          <w:noProof/>
          <w:sz w:val="18"/>
        </w:rPr>
        <w:t>Proc. Natl. Acad. Sci. U. S. A.</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doi:10.1073/pnas.2004168117.</w:t>
      </w:r>
    </w:p>
    <w:p w14:paraId="593B74A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22. </w:t>
      </w:r>
      <w:r w:rsidRPr="00494D16">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doi:10.1101/2020.03.17.20037713.</w:t>
      </w:r>
    </w:p>
    <w:p w14:paraId="58F64DC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23. </w:t>
      </w:r>
      <w:r w:rsidRPr="00494D16">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494D16">
        <w:rPr>
          <w:rFonts w:ascii="Palatino Linotype" w:hAnsi="Palatino Linotype"/>
          <w:i/>
          <w:iCs/>
          <w:noProof/>
          <w:sz w:val="18"/>
        </w:rPr>
        <w:t>medRxiv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w:t>
      </w:r>
    </w:p>
    <w:p w14:paraId="7C11DC5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lastRenderedPageBreak/>
        <w:t xml:space="preserve">24. </w:t>
      </w:r>
      <w:r w:rsidRPr="00494D16">
        <w:rPr>
          <w:rFonts w:ascii="Palatino Linotype" w:hAnsi="Palatino Linotype"/>
          <w:noProof/>
          <w:sz w:val="18"/>
        </w:rPr>
        <w:tab/>
        <w:t xml:space="preserve">Walls, A.C.; Park, Y.J.; Tortorici, M.A.; Wall, A.; McGuire, A.T.; Veesler, D. Structure, Function, and Antigenicity of the SARS-CoV-2 Spike Glycoprotein. </w:t>
      </w:r>
      <w:r w:rsidRPr="00494D16">
        <w:rPr>
          <w:rFonts w:ascii="Palatino Linotype" w:hAnsi="Palatino Linotype"/>
          <w:i/>
          <w:iCs/>
          <w:noProof/>
          <w:sz w:val="18"/>
        </w:rPr>
        <w:t>Cell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doi:10.1016/j.cell.2020.02.058.</w:t>
      </w:r>
    </w:p>
    <w:p w14:paraId="543E359E"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25. </w:t>
      </w:r>
      <w:r w:rsidRPr="00494D16">
        <w:rPr>
          <w:rFonts w:ascii="Palatino Linotype" w:hAnsi="Palatino Linotype"/>
          <w:noProof/>
          <w:sz w:val="18"/>
        </w:rPr>
        <w:tab/>
        <w:t xml:space="preserve">Letko, M.; Marzi, A.; Munster, V. Functional assessment of cell entry and receptor usage for SARS-CoV-2 and other lineage B betacoronaviruses. </w:t>
      </w:r>
      <w:r w:rsidRPr="00494D16">
        <w:rPr>
          <w:rFonts w:ascii="Palatino Linotype" w:hAnsi="Palatino Linotype"/>
          <w:i/>
          <w:iCs/>
          <w:noProof/>
          <w:sz w:val="18"/>
        </w:rPr>
        <w:t>Nat. Microbiol.</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doi:10.1038/s41564-020-0688-y.</w:t>
      </w:r>
    </w:p>
    <w:p w14:paraId="719BC3BD"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26. </w:t>
      </w:r>
      <w:r w:rsidRPr="00494D16">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494D16">
        <w:rPr>
          <w:rFonts w:ascii="Palatino Linotype" w:hAnsi="Palatino Linotype"/>
          <w:i/>
          <w:iCs/>
          <w:noProof/>
          <w:sz w:val="18"/>
        </w:rPr>
        <w:t>J. Gen. Virol.</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doi:10.1099/vir.0.80955-0.</w:t>
      </w:r>
    </w:p>
    <w:p w14:paraId="7FB12597"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27. </w:t>
      </w:r>
      <w:r w:rsidRPr="00494D16">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494D16">
        <w:rPr>
          <w:rFonts w:ascii="Palatino Linotype" w:hAnsi="Palatino Linotype"/>
          <w:i/>
          <w:iCs/>
          <w:noProof/>
          <w:sz w:val="18"/>
        </w:rPr>
        <w:t>Emerg. Infect. Dis.</w:t>
      </w:r>
      <w:r w:rsidRPr="00494D16">
        <w:rPr>
          <w:rFonts w:ascii="Palatino Linotype" w:hAnsi="Palatino Linotype"/>
          <w:noProof/>
          <w:sz w:val="18"/>
        </w:rPr>
        <w:t xml:space="preserve"> </w:t>
      </w:r>
      <w:r w:rsidRPr="00494D16">
        <w:rPr>
          <w:rFonts w:ascii="Palatino Linotype" w:hAnsi="Palatino Linotype"/>
          <w:b/>
          <w:bCs/>
          <w:noProof/>
          <w:sz w:val="18"/>
        </w:rPr>
        <w:t>2005</w:t>
      </w:r>
      <w:r w:rsidRPr="00494D16">
        <w:rPr>
          <w:rFonts w:ascii="Palatino Linotype" w:hAnsi="Palatino Linotype"/>
          <w:noProof/>
          <w:sz w:val="18"/>
        </w:rPr>
        <w:t>, doi:10.3201/eid1103.040906.</w:t>
      </w:r>
    </w:p>
    <w:p w14:paraId="49FBFC7A"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28. </w:t>
      </w:r>
      <w:r w:rsidRPr="00494D16">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494D16">
        <w:rPr>
          <w:rFonts w:ascii="Palatino Linotype" w:hAnsi="Palatino Linotype"/>
          <w:i/>
          <w:iCs/>
          <w:noProof/>
          <w:sz w:val="18"/>
        </w:rPr>
        <w:t>BIO-PROTOCOL</w:t>
      </w:r>
      <w:r w:rsidRPr="00494D16">
        <w:rPr>
          <w:rFonts w:ascii="Palatino Linotype" w:hAnsi="Palatino Linotype"/>
          <w:noProof/>
          <w:sz w:val="18"/>
        </w:rPr>
        <w:t xml:space="preserve"> </w:t>
      </w:r>
      <w:r w:rsidRPr="00494D16">
        <w:rPr>
          <w:rFonts w:ascii="Palatino Linotype" w:hAnsi="Palatino Linotype"/>
          <w:b/>
          <w:bCs/>
          <w:noProof/>
          <w:sz w:val="18"/>
        </w:rPr>
        <w:t>2017</w:t>
      </w:r>
      <w:r w:rsidRPr="00494D16">
        <w:rPr>
          <w:rFonts w:ascii="Palatino Linotype" w:hAnsi="Palatino Linotype"/>
          <w:noProof/>
          <w:sz w:val="18"/>
        </w:rPr>
        <w:t>, doi:10.21769/bioprotoc.2514.</w:t>
      </w:r>
    </w:p>
    <w:p w14:paraId="6311C07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29. </w:t>
      </w:r>
      <w:r w:rsidRPr="00494D16">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494D16">
        <w:rPr>
          <w:rFonts w:ascii="Palatino Linotype" w:hAnsi="Palatino Linotype"/>
          <w:i/>
          <w:iCs/>
          <w:noProof/>
          <w:sz w:val="18"/>
        </w:rPr>
        <w:t>Bing Du Xue Bao</w:t>
      </w:r>
      <w:r w:rsidRPr="00494D16">
        <w:rPr>
          <w:rFonts w:ascii="Palatino Linotype" w:hAnsi="Palatino Linotype"/>
          <w:noProof/>
          <w:sz w:val="18"/>
        </w:rPr>
        <w:t xml:space="preserve"> </w:t>
      </w:r>
      <w:r w:rsidRPr="00494D16">
        <w:rPr>
          <w:rFonts w:ascii="Palatino Linotype" w:hAnsi="Palatino Linotype"/>
          <w:b/>
          <w:bCs/>
          <w:noProof/>
          <w:sz w:val="18"/>
        </w:rPr>
        <w:t>2007</w:t>
      </w:r>
      <w:r w:rsidRPr="00494D16">
        <w:rPr>
          <w:rFonts w:ascii="Palatino Linotype" w:hAnsi="Palatino Linotype"/>
          <w:noProof/>
          <w:sz w:val="18"/>
        </w:rPr>
        <w:t>.</w:t>
      </w:r>
    </w:p>
    <w:p w14:paraId="3B108D03"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30. </w:t>
      </w:r>
      <w:r w:rsidRPr="00494D16">
        <w:rPr>
          <w:rFonts w:ascii="Palatino Linotype" w:hAnsi="Palatino Linotype"/>
          <w:noProof/>
          <w:sz w:val="18"/>
        </w:rPr>
        <w:tab/>
        <w:t xml:space="preserve">Grehan, K.; Ferrara, F.; Temperton, N. An optimised method for the production of MERS-CoV spike expressing viral pseudotypes. </w:t>
      </w:r>
      <w:r w:rsidRPr="00494D16">
        <w:rPr>
          <w:rFonts w:ascii="Palatino Linotype" w:hAnsi="Palatino Linotype"/>
          <w:i/>
          <w:iCs/>
          <w:noProof/>
          <w:sz w:val="18"/>
        </w:rPr>
        <w:t>MethodsX</w:t>
      </w:r>
      <w:r w:rsidRPr="00494D16">
        <w:rPr>
          <w:rFonts w:ascii="Palatino Linotype" w:hAnsi="Palatino Linotype"/>
          <w:noProof/>
          <w:sz w:val="18"/>
        </w:rPr>
        <w:t xml:space="preserve"> </w:t>
      </w:r>
      <w:r w:rsidRPr="00494D16">
        <w:rPr>
          <w:rFonts w:ascii="Palatino Linotype" w:hAnsi="Palatino Linotype"/>
          <w:b/>
          <w:bCs/>
          <w:noProof/>
          <w:sz w:val="18"/>
        </w:rPr>
        <w:t>2015</w:t>
      </w:r>
      <w:r w:rsidRPr="00494D16">
        <w:rPr>
          <w:rFonts w:ascii="Palatino Linotype" w:hAnsi="Palatino Linotype"/>
          <w:noProof/>
          <w:sz w:val="18"/>
        </w:rPr>
        <w:t>, doi:10.1016/j.mex.2015.09.003.</w:t>
      </w:r>
    </w:p>
    <w:p w14:paraId="04FE7D64"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31. </w:t>
      </w:r>
      <w:r w:rsidRPr="00494D16">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494D16">
        <w:rPr>
          <w:rFonts w:ascii="Palatino Linotype" w:hAnsi="Palatino Linotype"/>
          <w:i/>
          <w:iCs/>
          <w:noProof/>
          <w:sz w:val="18"/>
        </w:rPr>
        <w:t>Access Microbiol.</w:t>
      </w:r>
      <w:r w:rsidRPr="00494D16">
        <w:rPr>
          <w:rFonts w:ascii="Palatino Linotype" w:hAnsi="Palatino Linotype"/>
          <w:noProof/>
          <w:sz w:val="18"/>
        </w:rPr>
        <w:t xml:space="preserve"> </w:t>
      </w:r>
      <w:r w:rsidRPr="00494D16">
        <w:rPr>
          <w:rFonts w:ascii="Palatino Linotype" w:hAnsi="Palatino Linotype"/>
          <w:b/>
          <w:bCs/>
          <w:noProof/>
          <w:sz w:val="18"/>
        </w:rPr>
        <w:t>2019</w:t>
      </w:r>
      <w:r w:rsidRPr="00494D16">
        <w:rPr>
          <w:rFonts w:ascii="Palatino Linotype" w:hAnsi="Palatino Linotype"/>
          <w:noProof/>
          <w:sz w:val="18"/>
        </w:rPr>
        <w:t>, doi:10.1099/acmi.0.000057.</w:t>
      </w:r>
    </w:p>
    <w:p w14:paraId="321D1BE1"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32. </w:t>
      </w:r>
      <w:r w:rsidRPr="00494D16">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494D16">
        <w:rPr>
          <w:rFonts w:ascii="Palatino Linotype" w:hAnsi="Palatino Linotype"/>
          <w:i/>
          <w:iCs/>
          <w:noProof/>
          <w:sz w:val="18"/>
        </w:rPr>
        <w:t>Nat. Commun.</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doi:10.1038/s41467-020-15562-9.</w:t>
      </w:r>
    </w:p>
    <w:p w14:paraId="21C34335"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33. </w:t>
      </w:r>
      <w:r w:rsidRPr="00494D16">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494D16">
        <w:rPr>
          <w:rFonts w:ascii="Palatino Linotype" w:hAnsi="Palatino Linotype"/>
          <w:i/>
          <w:iCs/>
          <w:noProof/>
          <w:sz w:val="18"/>
        </w:rPr>
        <w:t>bioRxiv</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2020.04.08.026948, doi:10.1101/2020.04.08.026948.</w:t>
      </w:r>
    </w:p>
    <w:p w14:paraId="5AF61222" w14:textId="77777777" w:rsidR="00494D16" w:rsidRPr="00494D16" w:rsidRDefault="00494D16" w:rsidP="00494D16">
      <w:pPr>
        <w:widowControl w:val="0"/>
        <w:autoSpaceDE w:val="0"/>
        <w:autoSpaceDN w:val="0"/>
        <w:adjustRightInd w:val="0"/>
        <w:spacing w:after="240" w:line="240" w:lineRule="atLeast"/>
        <w:ind w:left="640" w:hanging="640"/>
        <w:rPr>
          <w:rFonts w:ascii="Palatino Linotype" w:hAnsi="Palatino Linotype"/>
          <w:noProof/>
          <w:sz w:val="18"/>
        </w:rPr>
      </w:pPr>
      <w:r w:rsidRPr="00494D16">
        <w:rPr>
          <w:rFonts w:ascii="Palatino Linotype" w:hAnsi="Palatino Linotype"/>
          <w:noProof/>
          <w:sz w:val="18"/>
        </w:rPr>
        <w:t xml:space="preserve">34. </w:t>
      </w:r>
      <w:r w:rsidRPr="00494D16">
        <w:rPr>
          <w:rFonts w:ascii="Palatino Linotype" w:hAnsi="Palatino Linotype"/>
          <w:noProof/>
          <w:sz w:val="18"/>
        </w:rPr>
        <w:tab/>
        <w:t xml:space="preserve">Nie, J.; Li, Q.; Wu, J.; Zhao, C.; Hao, H.; Liu, H.; Zhang, L.; Nie, L.; Qin, H.; Wang, M.; et al. Establishment and validation of a pseudovirus neutralization assay for SARS-CoV-2. </w:t>
      </w:r>
      <w:r w:rsidRPr="00494D16">
        <w:rPr>
          <w:rFonts w:ascii="Palatino Linotype" w:hAnsi="Palatino Linotype"/>
          <w:i/>
          <w:iCs/>
          <w:noProof/>
          <w:sz w:val="18"/>
        </w:rPr>
        <w:t>Emerg. Microbes Infect.</w:t>
      </w:r>
      <w:r w:rsidRPr="00494D16">
        <w:rPr>
          <w:rFonts w:ascii="Palatino Linotype" w:hAnsi="Palatino Linotype"/>
          <w:noProof/>
          <w:sz w:val="18"/>
        </w:rPr>
        <w:t xml:space="preserve"> </w:t>
      </w:r>
      <w:r w:rsidRPr="00494D16">
        <w:rPr>
          <w:rFonts w:ascii="Palatino Linotype" w:hAnsi="Palatino Linotype"/>
          <w:b/>
          <w:bCs/>
          <w:noProof/>
          <w:sz w:val="18"/>
        </w:rPr>
        <w:t>2020</w:t>
      </w:r>
      <w:r w:rsidRPr="00494D16">
        <w:rPr>
          <w:rFonts w:ascii="Palatino Linotype" w:hAnsi="Palatino Linotype"/>
          <w:noProof/>
          <w:sz w:val="18"/>
        </w:rPr>
        <w:t>, doi:10.1080/22221751.2020.1743767.</w:t>
      </w:r>
    </w:p>
    <w:p w14:paraId="4540212C" w14:textId="2D227FF0" w:rsidR="00FD4509" w:rsidRDefault="00F15C55" w:rsidP="00494D16">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lastRenderedPageBreak/>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loom PhD, Jesse D" w:date="2020-04-15T13:29:00Z" w:initials="BPJD">
    <w:p w14:paraId="02EA636E" w14:textId="66C63832" w:rsidR="00891AB0" w:rsidRDefault="00891AB0">
      <w:pPr>
        <w:pStyle w:val="CommentText"/>
      </w:pPr>
      <w:r>
        <w:rPr>
          <w:rStyle w:val="CommentReference"/>
        </w:rPr>
        <w:annotationRef/>
      </w:r>
      <w:r>
        <w:t>Do we also need to add Neil King and/or David Veesler for providing soluble ACE2?</w:t>
      </w:r>
    </w:p>
  </w:comment>
  <w:comment w:id="1" w:author="Kate D Crawford" w:date="2020-04-15T13:46:00Z" w:initials="KDC">
    <w:p w14:paraId="651CCDC2" w14:textId="2ADE987D" w:rsidR="00BA07A1" w:rsidRDefault="00BA07A1">
      <w:pPr>
        <w:pStyle w:val="CommentText"/>
      </w:pPr>
      <w:r>
        <w:rPr>
          <w:rStyle w:val="CommentReference"/>
        </w:rPr>
        <w:annotationRef/>
      </w:r>
      <w:r>
        <w:t xml:space="preserve">I’ll ask Tyler. </w:t>
      </w:r>
    </w:p>
  </w:comment>
  <w:comment w:id="6" w:author="Bloom PhD, Jesse D" w:date="2020-04-15T13:08:00Z" w:initials="BPJD">
    <w:p w14:paraId="4241C346" w14:textId="4895D1AE" w:rsidR="003C46D0" w:rsidRDefault="003C46D0">
      <w:pPr>
        <w:pStyle w:val="CommentText"/>
      </w:pPr>
      <w:r>
        <w:rPr>
          <w:rStyle w:val="CommentReference"/>
        </w:rPr>
        <w:annotationRef/>
      </w:r>
      <w:r>
        <w:t>Kate, I assume we need to provide this information for the luciferase assay as I’m guessing the RLUs will depend</w:t>
      </w:r>
      <w:r w:rsidR="00214E4B">
        <w:t xml:space="preserve"> on cell concentration and volume, right?</w:t>
      </w:r>
    </w:p>
  </w:comment>
  <w:comment w:id="7" w:author="Bloom PhD, Jesse D" w:date="2020-04-14T10:49:00Z" w:initials="BPJD">
    <w:p w14:paraId="4997E5AD" w14:textId="295FAA39" w:rsidR="0012224E" w:rsidRDefault="0012224E">
      <w:pPr>
        <w:pStyle w:val="CommentText"/>
      </w:pPr>
      <w:r>
        <w:rPr>
          <w:rStyle w:val="CommentReference"/>
        </w:rPr>
        <w:annotationRef/>
      </w:r>
      <w:r>
        <w:t>Any additional funding for Helen or Alex?</w:t>
      </w:r>
    </w:p>
  </w:comment>
  <w:comment w:id="8" w:author="Bloom PhD, Jesse D" w:date="2020-04-14T10:45:00Z" w:initials="BPJD">
    <w:p w14:paraId="062D8CFD" w14:textId="21D6ABA2" w:rsidR="006B7F42" w:rsidRDefault="006B7F42">
      <w:pPr>
        <w:pStyle w:val="CommentText"/>
      </w:pPr>
      <w:r>
        <w:rPr>
          <w:rStyle w:val="CommentReference"/>
        </w:rPr>
        <w:annotationRef/>
      </w:r>
      <w:r w:rsidR="00FD1097">
        <w:t>We should confirm this is true for Helen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EA636E" w15:done="0"/>
  <w15:commentEx w15:paraId="651CCDC2" w15:paraIdParent="02EA636E" w15:done="0"/>
  <w15:commentEx w15:paraId="4241C346"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18AB1" w16cex:dateUtc="2020-04-15T20:29:00Z"/>
  <w16cex:commentExtensible w16cex:durableId="224185E2" w16cex:dateUtc="2020-04-15T20:08: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EA636E" w16cid:durableId="22418AB1"/>
  <w16cid:commentId w16cid:paraId="651CCDC2" w16cid:durableId="22418EB1"/>
  <w16cid:commentId w16cid:paraId="4241C346" w16cid:durableId="224185E2"/>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31BFE" w14:textId="77777777" w:rsidR="007D5116" w:rsidRDefault="007D5116">
      <w:pPr>
        <w:spacing w:line="240" w:lineRule="auto"/>
      </w:pPr>
      <w:r>
        <w:separator/>
      </w:r>
    </w:p>
  </w:endnote>
  <w:endnote w:type="continuationSeparator" w:id="0">
    <w:p w14:paraId="0DD78695" w14:textId="77777777" w:rsidR="007D5116" w:rsidRDefault="007D5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627F2D" w:rsidRPr="00CF0CC9" w:rsidRDefault="00627F2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627F2D" w:rsidRPr="00372FCD" w:rsidRDefault="00627F2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00FD4509" w:rsidRPr="00FD4509">
      <w:rPr>
        <w:rFonts w:ascii="Palatino Linotype" w:hAnsi="Palatino Linotype"/>
        <w:b/>
        <w:bCs/>
        <w:iCs/>
        <w:sz w:val="16"/>
        <w:szCs w:val="16"/>
      </w:rPr>
      <w:t>20</w:t>
    </w:r>
    <w:r w:rsidR="00164E0D">
      <w:rPr>
        <w:rFonts w:ascii="Palatino Linotype" w:hAnsi="Palatino Linotype"/>
        <w:b/>
        <w:bCs/>
        <w:iCs/>
        <w:sz w:val="16"/>
        <w:szCs w:val="16"/>
      </w:rPr>
      <w:t>20</w:t>
    </w:r>
    <w:r w:rsidR="00FD4509" w:rsidRPr="00FD4509">
      <w:rPr>
        <w:rFonts w:ascii="Palatino Linotype" w:hAnsi="Palatino Linotype"/>
        <w:bCs/>
        <w:iCs/>
        <w:sz w:val="16"/>
        <w:szCs w:val="16"/>
      </w:rPr>
      <w:t xml:space="preserve">, </w:t>
    </w:r>
    <w:r w:rsidR="00FD4509" w:rsidRPr="00FD4509">
      <w:rPr>
        <w:rFonts w:ascii="Palatino Linotype" w:hAnsi="Palatino Linotype"/>
        <w:bCs/>
        <w:i/>
        <w:iCs/>
        <w:sz w:val="16"/>
        <w:szCs w:val="16"/>
      </w:rPr>
      <w:t>1</w:t>
    </w:r>
    <w:r w:rsidR="00164E0D">
      <w:rPr>
        <w:rFonts w:ascii="Palatino Linotype" w:hAnsi="Palatino Linotype"/>
        <w:bCs/>
        <w:i/>
        <w:iCs/>
        <w:sz w:val="16"/>
        <w:szCs w:val="16"/>
      </w:rPr>
      <w:t>2</w:t>
    </w:r>
    <w:r w:rsidR="00FD4509" w:rsidRPr="00FD4509">
      <w:rPr>
        <w:rFonts w:ascii="Palatino Linotype" w:hAnsi="Palatino Linotype"/>
        <w:bCs/>
        <w:iCs/>
        <w:sz w:val="16"/>
        <w:szCs w:val="16"/>
      </w:rPr>
      <w:t xml:space="preserve">, </w:t>
    </w:r>
    <w:r w:rsidR="00303F28">
      <w:rPr>
        <w:rFonts w:ascii="Palatino Linotype" w:hAnsi="Palatino Linotype"/>
        <w:bCs/>
        <w:iCs/>
        <w:sz w:val="16"/>
        <w:szCs w:val="16"/>
      </w:rPr>
      <w:t>x; doi: FOR PEER REVIEW</w:t>
    </w:r>
    <w:r w:rsidR="00985BC4" w:rsidRPr="00372FCD">
      <w:rPr>
        <w:rFonts w:ascii="Palatino Linotype" w:hAnsi="Palatino Linotype"/>
        <w:sz w:val="16"/>
        <w:szCs w:val="16"/>
        <w:lang w:val="fr-CH"/>
      </w:rPr>
      <w:tab/>
    </w:r>
    <w:r w:rsidRPr="00372FCD">
      <w:rPr>
        <w:rFonts w:ascii="Palatino Linotype" w:hAnsi="Palatino Linotype"/>
        <w:sz w:val="16"/>
        <w:szCs w:val="16"/>
        <w:lang w:val="fr-CH"/>
      </w:rPr>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DB9C6" w14:textId="77777777" w:rsidR="007D5116" w:rsidRDefault="007D5116">
      <w:pPr>
        <w:spacing w:line="240" w:lineRule="auto"/>
      </w:pPr>
      <w:r>
        <w:separator/>
      </w:r>
    </w:p>
  </w:footnote>
  <w:footnote w:type="continuationSeparator" w:id="0">
    <w:p w14:paraId="71BF8381" w14:textId="77777777" w:rsidR="007D5116" w:rsidRDefault="007D51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627F2D" w:rsidRDefault="00627F2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627F2D" w:rsidRPr="00EE746E" w:rsidRDefault="00627F2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00FD4509" w:rsidRPr="00FD4509">
      <w:rPr>
        <w:rFonts w:ascii="Palatino Linotype" w:hAnsi="Palatino Linotype"/>
        <w:b/>
        <w:sz w:val="16"/>
      </w:rPr>
      <w:t>20</w:t>
    </w:r>
    <w:r w:rsidR="00164E0D">
      <w:rPr>
        <w:rFonts w:ascii="Palatino Linotype" w:hAnsi="Palatino Linotype"/>
        <w:b/>
        <w:sz w:val="16"/>
      </w:rPr>
      <w:t>20</w:t>
    </w:r>
    <w:r w:rsidR="00FD4509" w:rsidRPr="00FD4509">
      <w:rPr>
        <w:rFonts w:ascii="Palatino Linotype" w:hAnsi="Palatino Linotype"/>
        <w:sz w:val="16"/>
      </w:rPr>
      <w:t xml:space="preserve">, </w:t>
    </w:r>
    <w:r w:rsidR="00FD4509" w:rsidRPr="00FD4509">
      <w:rPr>
        <w:rFonts w:ascii="Palatino Linotype" w:hAnsi="Palatino Linotype"/>
        <w:i/>
        <w:sz w:val="16"/>
      </w:rPr>
      <w:t>1</w:t>
    </w:r>
    <w:r w:rsidR="00164E0D">
      <w:rPr>
        <w:rFonts w:ascii="Palatino Linotype" w:hAnsi="Palatino Linotype"/>
        <w:i/>
        <w:sz w:val="16"/>
      </w:rPr>
      <w:t>2</w:t>
    </w:r>
    <w:r w:rsidR="00303F28">
      <w:rPr>
        <w:rFonts w:ascii="Palatino Linotype" w:hAnsi="Palatino Linotype"/>
        <w:sz w:val="16"/>
      </w:rPr>
      <w:t>, x FOR PEER REVIEW</w:t>
    </w:r>
    <w:r w:rsidR="00985BC4">
      <w:rPr>
        <w:rFonts w:ascii="Palatino Linotype" w:hAnsi="Palatino Linotype"/>
        <w:sz w:val="16"/>
      </w:rPr>
      <w:tab/>
    </w:r>
    <w:r w:rsidR="00303F28">
      <w:rPr>
        <w:rFonts w:ascii="Palatino Linotype" w:hAnsi="Palatino Linotype"/>
        <w:sz w:val="16"/>
      </w:rPr>
      <w:fldChar w:fldCharType="begin"/>
    </w:r>
    <w:r w:rsidR="00303F28">
      <w:rPr>
        <w:rFonts w:ascii="Palatino Linotype" w:hAnsi="Palatino Linotype"/>
        <w:sz w:val="16"/>
      </w:rPr>
      <w:instrText xml:space="preserve"> PAGE   \* MERGEFORMAT </w:instrText>
    </w:r>
    <w:r w:rsidR="00303F28">
      <w:rPr>
        <w:rFonts w:ascii="Palatino Linotype" w:hAnsi="Palatino Linotype"/>
        <w:sz w:val="16"/>
      </w:rPr>
      <w:fldChar w:fldCharType="separate"/>
    </w:r>
    <w:r w:rsidR="00B85CD9">
      <w:rPr>
        <w:rFonts w:ascii="Palatino Linotype" w:hAnsi="Palatino Linotype"/>
        <w:noProof/>
        <w:sz w:val="16"/>
      </w:rPr>
      <w:t>3</w:t>
    </w:r>
    <w:r w:rsidR="00303F28">
      <w:rPr>
        <w:rFonts w:ascii="Palatino Linotype" w:hAnsi="Palatino Linotype"/>
        <w:sz w:val="16"/>
      </w:rPr>
      <w:fldChar w:fldCharType="end"/>
    </w:r>
    <w:r w:rsidR="00303F28">
      <w:rPr>
        <w:rFonts w:ascii="Palatino Linotype" w:hAnsi="Palatino Linotype"/>
        <w:sz w:val="16"/>
      </w:rPr>
      <w:t xml:space="preserve"> of </w:t>
    </w:r>
    <w:r w:rsidR="00303F28">
      <w:rPr>
        <w:rFonts w:ascii="Palatino Linotype" w:hAnsi="Palatino Linotype"/>
        <w:sz w:val="16"/>
      </w:rPr>
      <w:fldChar w:fldCharType="begin"/>
    </w:r>
    <w:r w:rsidR="00303F28">
      <w:rPr>
        <w:rFonts w:ascii="Palatino Linotype" w:hAnsi="Palatino Linotype"/>
        <w:sz w:val="16"/>
      </w:rPr>
      <w:instrText xml:space="preserve"> NUMPAGES   \* MERGEFORMAT </w:instrText>
    </w:r>
    <w:r w:rsidR="00303F28">
      <w:rPr>
        <w:rFonts w:ascii="Palatino Linotype" w:hAnsi="Palatino Linotype"/>
        <w:sz w:val="16"/>
      </w:rPr>
      <w:fldChar w:fldCharType="separate"/>
    </w:r>
    <w:r w:rsidR="00B85CD9">
      <w:rPr>
        <w:rFonts w:ascii="Palatino Linotype" w:hAnsi="Palatino Linotype"/>
        <w:noProof/>
        <w:sz w:val="16"/>
      </w:rPr>
      <w:t>4</w:t>
    </w:r>
    <w:r w:rsidR="00303F28">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627F2D" w:rsidRDefault="00C721F5"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627F2D" w:rsidRDefault="00C721F5"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627F2D" w:rsidRDefault="00C721F5"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20AC4"/>
    <w:rsid w:val="00021BB0"/>
    <w:rsid w:val="00032B6A"/>
    <w:rsid w:val="00034B84"/>
    <w:rsid w:val="00035075"/>
    <w:rsid w:val="000379D9"/>
    <w:rsid w:val="000424C0"/>
    <w:rsid w:val="0004621F"/>
    <w:rsid w:val="00066584"/>
    <w:rsid w:val="00070B6F"/>
    <w:rsid w:val="00071349"/>
    <w:rsid w:val="00072E05"/>
    <w:rsid w:val="00074457"/>
    <w:rsid w:val="00074CDF"/>
    <w:rsid w:val="00077757"/>
    <w:rsid w:val="000836BF"/>
    <w:rsid w:val="00092982"/>
    <w:rsid w:val="000A115F"/>
    <w:rsid w:val="000A4430"/>
    <w:rsid w:val="000B4C54"/>
    <w:rsid w:val="000C3EB4"/>
    <w:rsid w:val="000C66B5"/>
    <w:rsid w:val="000D014A"/>
    <w:rsid w:val="000E592B"/>
    <w:rsid w:val="000F4757"/>
    <w:rsid w:val="00104223"/>
    <w:rsid w:val="0012041F"/>
    <w:rsid w:val="0012224E"/>
    <w:rsid w:val="00126A6E"/>
    <w:rsid w:val="001271B0"/>
    <w:rsid w:val="00141732"/>
    <w:rsid w:val="0014404D"/>
    <w:rsid w:val="00164E0D"/>
    <w:rsid w:val="00165034"/>
    <w:rsid w:val="00173E2D"/>
    <w:rsid w:val="00181401"/>
    <w:rsid w:val="00183322"/>
    <w:rsid w:val="001938B7"/>
    <w:rsid w:val="0019424C"/>
    <w:rsid w:val="00194891"/>
    <w:rsid w:val="001C3BDF"/>
    <w:rsid w:val="001D1AFE"/>
    <w:rsid w:val="001D20FA"/>
    <w:rsid w:val="001E0EF6"/>
    <w:rsid w:val="001E1AEB"/>
    <w:rsid w:val="001E2025"/>
    <w:rsid w:val="001E2687"/>
    <w:rsid w:val="001E2AEB"/>
    <w:rsid w:val="001E516B"/>
    <w:rsid w:val="00211D56"/>
    <w:rsid w:val="00212C49"/>
    <w:rsid w:val="00214E4B"/>
    <w:rsid w:val="00216F03"/>
    <w:rsid w:val="00232593"/>
    <w:rsid w:val="00232A81"/>
    <w:rsid w:val="002335F9"/>
    <w:rsid w:val="00244487"/>
    <w:rsid w:val="00244B65"/>
    <w:rsid w:val="00256504"/>
    <w:rsid w:val="00265FCE"/>
    <w:rsid w:val="00266D3D"/>
    <w:rsid w:val="00267702"/>
    <w:rsid w:val="00276D2D"/>
    <w:rsid w:val="00280D5D"/>
    <w:rsid w:val="00287499"/>
    <w:rsid w:val="002905B1"/>
    <w:rsid w:val="00295933"/>
    <w:rsid w:val="002A1692"/>
    <w:rsid w:val="002A4BF7"/>
    <w:rsid w:val="002A5BB0"/>
    <w:rsid w:val="002A61DC"/>
    <w:rsid w:val="002A7852"/>
    <w:rsid w:val="002D26D1"/>
    <w:rsid w:val="002F1023"/>
    <w:rsid w:val="00300EE6"/>
    <w:rsid w:val="00303F28"/>
    <w:rsid w:val="00325AE9"/>
    <w:rsid w:val="00326141"/>
    <w:rsid w:val="00340113"/>
    <w:rsid w:val="00352574"/>
    <w:rsid w:val="00356F9E"/>
    <w:rsid w:val="00360AC7"/>
    <w:rsid w:val="00361DC8"/>
    <w:rsid w:val="00362F96"/>
    <w:rsid w:val="00363632"/>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1019"/>
    <w:rsid w:val="003C46D0"/>
    <w:rsid w:val="003C4CD7"/>
    <w:rsid w:val="003D0F14"/>
    <w:rsid w:val="003D5391"/>
    <w:rsid w:val="003D5864"/>
    <w:rsid w:val="003E28FF"/>
    <w:rsid w:val="003E4834"/>
    <w:rsid w:val="003E7660"/>
    <w:rsid w:val="003F1DBF"/>
    <w:rsid w:val="003F4DF2"/>
    <w:rsid w:val="003F6F5E"/>
    <w:rsid w:val="00400246"/>
    <w:rsid w:val="004019C6"/>
    <w:rsid w:val="00401D30"/>
    <w:rsid w:val="00404C53"/>
    <w:rsid w:val="00415F4B"/>
    <w:rsid w:val="00427673"/>
    <w:rsid w:val="00427DC5"/>
    <w:rsid w:val="00440B2B"/>
    <w:rsid w:val="0045163C"/>
    <w:rsid w:val="004524E5"/>
    <w:rsid w:val="00455F86"/>
    <w:rsid w:val="00457E7A"/>
    <w:rsid w:val="004616E3"/>
    <w:rsid w:val="004666EF"/>
    <w:rsid w:val="00473630"/>
    <w:rsid w:val="0048139C"/>
    <w:rsid w:val="004901E3"/>
    <w:rsid w:val="00494D16"/>
    <w:rsid w:val="00497686"/>
    <w:rsid w:val="004B3B4A"/>
    <w:rsid w:val="004C2FDD"/>
    <w:rsid w:val="004C324F"/>
    <w:rsid w:val="004D1F8F"/>
    <w:rsid w:val="004F1341"/>
    <w:rsid w:val="004F25AC"/>
    <w:rsid w:val="004F49A4"/>
    <w:rsid w:val="00500FF4"/>
    <w:rsid w:val="005105E8"/>
    <w:rsid w:val="00521B95"/>
    <w:rsid w:val="00532A09"/>
    <w:rsid w:val="005503B2"/>
    <w:rsid w:val="00561A37"/>
    <w:rsid w:val="00562C98"/>
    <w:rsid w:val="005739D8"/>
    <w:rsid w:val="00576668"/>
    <w:rsid w:val="0058703A"/>
    <w:rsid w:val="005918D0"/>
    <w:rsid w:val="00592016"/>
    <w:rsid w:val="005924A8"/>
    <w:rsid w:val="00592678"/>
    <w:rsid w:val="005A0404"/>
    <w:rsid w:val="005A140C"/>
    <w:rsid w:val="005B4477"/>
    <w:rsid w:val="005C4B21"/>
    <w:rsid w:val="005D2C50"/>
    <w:rsid w:val="005D44F7"/>
    <w:rsid w:val="005D4603"/>
    <w:rsid w:val="005D632C"/>
    <w:rsid w:val="005E124C"/>
    <w:rsid w:val="005E2FC2"/>
    <w:rsid w:val="005E7AFD"/>
    <w:rsid w:val="005F63B1"/>
    <w:rsid w:val="00605102"/>
    <w:rsid w:val="00605AC9"/>
    <w:rsid w:val="0061281F"/>
    <w:rsid w:val="0062401A"/>
    <w:rsid w:val="00627F2D"/>
    <w:rsid w:val="006338C4"/>
    <w:rsid w:val="00642682"/>
    <w:rsid w:val="006506A8"/>
    <w:rsid w:val="006579AA"/>
    <w:rsid w:val="00662F73"/>
    <w:rsid w:val="006640EE"/>
    <w:rsid w:val="00665284"/>
    <w:rsid w:val="00672CA6"/>
    <w:rsid w:val="00674009"/>
    <w:rsid w:val="00674787"/>
    <w:rsid w:val="00676478"/>
    <w:rsid w:val="00692393"/>
    <w:rsid w:val="006B7F42"/>
    <w:rsid w:val="006C1F23"/>
    <w:rsid w:val="006C5456"/>
    <w:rsid w:val="006C5BC1"/>
    <w:rsid w:val="006D0116"/>
    <w:rsid w:val="006D2521"/>
    <w:rsid w:val="006D73A0"/>
    <w:rsid w:val="00712772"/>
    <w:rsid w:val="00721CC6"/>
    <w:rsid w:val="00724714"/>
    <w:rsid w:val="00730E2C"/>
    <w:rsid w:val="00737042"/>
    <w:rsid w:val="0073704B"/>
    <w:rsid w:val="00760CFE"/>
    <w:rsid w:val="00761594"/>
    <w:rsid w:val="007750E6"/>
    <w:rsid w:val="00784B97"/>
    <w:rsid w:val="00784F31"/>
    <w:rsid w:val="007B05C3"/>
    <w:rsid w:val="007B0A72"/>
    <w:rsid w:val="007B142B"/>
    <w:rsid w:val="007B3CCA"/>
    <w:rsid w:val="007B5FA4"/>
    <w:rsid w:val="007C41FC"/>
    <w:rsid w:val="007C4997"/>
    <w:rsid w:val="007C5F55"/>
    <w:rsid w:val="007C64C8"/>
    <w:rsid w:val="007D5116"/>
    <w:rsid w:val="007E6D20"/>
    <w:rsid w:val="007E7880"/>
    <w:rsid w:val="007F6277"/>
    <w:rsid w:val="007F7C8C"/>
    <w:rsid w:val="00804145"/>
    <w:rsid w:val="0081243C"/>
    <w:rsid w:val="008176DB"/>
    <w:rsid w:val="00823EA9"/>
    <w:rsid w:val="008250B5"/>
    <w:rsid w:val="00827475"/>
    <w:rsid w:val="0084229B"/>
    <w:rsid w:val="00842E21"/>
    <w:rsid w:val="00843683"/>
    <w:rsid w:val="00847BD5"/>
    <w:rsid w:val="008607F7"/>
    <w:rsid w:val="00862C22"/>
    <w:rsid w:val="0088201B"/>
    <w:rsid w:val="00891AB0"/>
    <w:rsid w:val="00892446"/>
    <w:rsid w:val="0089415F"/>
    <w:rsid w:val="0089577B"/>
    <w:rsid w:val="00895B2D"/>
    <w:rsid w:val="008A7D6B"/>
    <w:rsid w:val="008B079D"/>
    <w:rsid w:val="008C3246"/>
    <w:rsid w:val="008C5856"/>
    <w:rsid w:val="008D460D"/>
    <w:rsid w:val="008D72CC"/>
    <w:rsid w:val="008E0979"/>
    <w:rsid w:val="008E0F53"/>
    <w:rsid w:val="008E7C6A"/>
    <w:rsid w:val="008F2632"/>
    <w:rsid w:val="008F413F"/>
    <w:rsid w:val="0090647C"/>
    <w:rsid w:val="00920345"/>
    <w:rsid w:val="009221F9"/>
    <w:rsid w:val="0092278D"/>
    <w:rsid w:val="00923803"/>
    <w:rsid w:val="0093098C"/>
    <w:rsid w:val="009425DC"/>
    <w:rsid w:val="009445F1"/>
    <w:rsid w:val="009537A4"/>
    <w:rsid w:val="009579A4"/>
    <w:rsid w:val="009675C3"/>
    <w:rsid w:val="00967F60"/>
    <w:rsid w:val="009710F2"/>
    <w:rsid w:val="00972B1C"/>
    <w:rsid w:val="00985BC4"/>
    <w:rsid w:val="00985D46"/>
    <w:rsid w:val="00990882"/>
    <w:rsid w:val="00996168"/>
    <w:rsid w:val="009963CB"/>
    <w:rsid w:val="009B110C"/>
    <w:rsid w:val="009B185B"/>
    <w:rsid w:val="009B3375"/>
    <w:rsid w:val="009C2453"/>
    <w:rsid w:val="009C2FD3"/>
    <w:rsid w:val="009D4CBB"/>
    <w:rsid w:val="009F14D0"/>
    <w:rsid w:val="009F70E6"/>
    <w:rsid w:val="009F781F"/>
    <w:rsid w:val="00A00AA8"/>
    <w:rsid w:val="00A0791D"/>
    <w:rsid w:val="00A07B01"/>
    <w:rsid w:val="00A119D4"/>
    <w:rsid w:val="00A1223D"/>
    <w:rsid w:val="00A21C8B"/>
    <w:rsid w:val="00A258AE"/>
    <w:rsid w:val="00A262D1"/>
    <w:rsid w:val="00A271F1"/>
    <w:rsid w:val="00A32030"/>
    <w:rsid w:val="00A324D7"/>
    <w:rsid w:val="00A43AF7"/>
    <w:rsid w:val="00A57F20"/>
    <w:rsid w:val="00A633AC"/>
    <w:rsid w:val="00A6631E"/>
    <w:rsid w:val="00A6656C"/>
    <w:rsid w:val="00A675BB"/>
    <w:rsid w:val="00A74C97"/>
    <w:rsid w:val="00A760E7"/>
    <w:rsid w:val="00A9274F"/>
    <w:rsid w:val="00AA1294"/>
    <w:rsid w:val="00AB499B"/>
    <w:rsid w:val="00AC474A"/>
    <w:rsid w:val="00AC60AF"/>
    <w:rsid w:val="00AD32B8"/>
    <w:rsid w:val="00AD3F6A"/>
    <w:rsid w:val="00AE4426"/>
    <w:rsid w:val="00AE5CE9"/>
    <w:rsid w:val="00AF667A"/>
    <w:rsid w:val="00B146C1"/>
    <w:rsid w:val="00B14B94"/>
    <w:rsid w:val="00B16BA9"/>
    <w:rsid w:val="00B22624"/>
    <w:rsid w:val="00B234E8"/>
    <w:rsid w:val="00B26ED4"/>
    <w:rsid w:val="00B277B0"/>
    <w:rsid w:val="00B35182"/>
    <w:rsid w:val="00B44F18"/>
    <w:rsid w:val="00B54AD6"/>
    <w:rsid w:val="00B63BE3"/>
    <w:rsid w:val="00B74FD9"/>
    <w:rsid w:val="00B753DB"/>
    <w:rsid w:val="00B82C73"/>
    <w:rsid w:val="00B85CD9"/>
    <w:rsid w:val="00B918EF"/>
    <w:rsid w:val="00B9647B"/>
    <w:rsid w:val="00B9677A"/>
    <w:rsid w:val="00BA05A2"/>
    <w:rsid w:val="00BA07A1"/>
    <w:rsid w:val="00BA0F34"/>
    <w:rsid w:val="00BB0C20"/>
    <w:rsid w:val="00BB25ED"/>
    <w:rsid w:val="00BE2CFD"/>
    <w:rsid w:val="00BE2F59"/>
    <w:rsid w:val="00BF1E76"/>
    <w:rsid w:val="00BF687D"/>
    <w:rsid w:val="00C00813"/>
    <w:rsid w:val="00C25BD4"/>
    <w:rsid w:val="00C41326"/>
    <w:rsid w:val="00C41A99"/>
    <w:rsid w:val="00C455FB"/>
    <w:rsid w:val="00C50A66"/>
    <w:rsid w:val="00C56DA0"/>
    <w:rsid w:val="00C56EB6"/>
    <w:rsid w:val="00C57F33"/>
    <w:rsid w:val="00C6540F"/>
    <w:rsid w:val="00C721F5"/>
    <w:rsid w:val="00C74702"/>
    <w:rsid w:val="00C74FF9"/>
    <w:rsid w:val="00C91DF0"/>
    <w:rsid w:val="00C93A04"/>
    <w:rsid w:val="00C951F6"/>
    <w:rsid w:val="00CA0554"/>
    <w:rsid w:val="00CA2A4C"/>
    <w:rsid w:val="00CB4384"/>
    <w:rsid w:val="00CB69EA"/>
    <w:rsid w:val="00CC6B54"/>
    <w:rsid w:val="00CD648C"/>
    <w:rsid w:val="00CE0023"/>
    <w:rsid w:val="00CE5EC0"/>
    <w:rsid w:val="00CF0059"/>
    <w:rsid w:val="00CF50E7"/>
    <w:rsid w:val="00CF705A"/>
    <w:rsid w:val="00D04714"/>
    <w:rsid w:val="00D0735F"/>
    <w:rsid w:val="00D12CC5"/>
    <w:rsid w:val="00D12E93"/>
    <w:rsid w:val="00D1751D"/>
    <w:rsid w:val="00D17B34"/>
    <w:rsid w:val="00D2075C"/>
    <w:rsid w:val="00D31F3A"/>
    <w:rsid w:val="00D32186"/>
    <w:rsid w:val="00D364D0"/>
    <w:rsid w:val="00D42548"/>
    <w:rsid w:val="00D5078F"/>
    <w:rsid w:val="00D51BC6"/>
    <w:rsid w:val="00D544C4"/>
    <w:rsid w:val="00D616D7"/>
    <w:rsid w:val="00D6288B"/>
    <w:rsid w:val="00D67885"/>
    <w:rsid w:val="00D75DA4"/>
    <w:rsid w:val="00D85AA0"/>
    <w:rsid w:val="00D85FFB"/>
    <w:rsid w:val="00D86915"/>
    <w:rsid w:val="00D90B27"/>
    <w:rsid w:val="00D957F4"/>
    <w:rsid w:val="00DA4227"/>
    <w:rsid w:val="00DA5CF6"/>
    <w:rsid w:val="00DB2DC5"/>
    <w:rsid w:val="00DB5E7E"/>
    <w:rsid w:val="00DC3931"/>
    <w:rsid w:val="00DC3DD0"/>
    <w:rsid w:val="00DC668E"/>
    <w:rsid w:val="00DD0C0D"/>
    <w:rsid w:val="00DD56CF"/>
    <w:rsid w:val="00DD583E"/>
    <w:rsid w:val="00DE0A40"/>
    <w:rsid w:val="00DE57BF"/>
    <w:rsid w:val="00DE70D7"/>
    <w:rsid w:val="00DF168B"/>
    <w:rsid w:val="00E02D10"/>
    <w:rsid w:val="00E1121C"/>
    <w:rsid w:val="00E120B6"/>
    <w:rsid w:val="00E17029"/>
    <w:rsid w:val="00E17E43"/>
    <w:rsid w:val="00E2041B"/>
    <w:rsid w:val="00E21748"/>
    <w:rsid w:val="00E25C20"/>
    <w:rsid w:val="00E37AF0"/>
    <w:rsid w:val="00E37EB1"/>
    <w:rsid w:val="00E464AE"/>
    <w:rsid w:val="00E473DE"/>
    <w:rsid w:val="00E5131B"/>
    <w:rsid w:val="00E55A0B"/>
    <w:rsid w:val="00E63874"/>
    <w:rsid w:val="00E65380"/>
    <w:rsid w:val="00E65C58"/>
    <w:rsid w:val="00E72744"/>
    <w:rsid w:val="00E7412A"/>
    <w:rsid w:val="00E7580F"/>
    <w:rsid w:val="00E75EF2"/>
    <w:rsid w:val="00E834E1"/>
    <w:rsid w:val="00E83706"/>
    <w:rsid w:val="00E8621E"/>
    <w:rsid w:val="00E96875"/>
    <w:rsid w:val="00EA6B46"/>
    <w:rsid w:val="00EB1852"/>
    <w:rsid w:val="00EC3455"/>
    <w:rsid w:val="00EC70E9"/>
    <w:rsid w:val="00ED2111"/>
    <w:rsid w:val="00ED6D11"/>
    <w:rsid w:val="00EE6BC7"/>
    <w:rsid w:val="00F04C76"/>
    <w:rsid w:val="00F140ED"/>
    <w:rsid w:val="00F15C55"/>
    <w:rsid w:val="00F228AC"/>
    <w:rsid w:val="00F25DC8"/>
    <w:rsid w:val="00F30B0B"/>
    <w:rsid w:val="00F3194F"/>
    <w:rsid w:val="00F3427B"/>
    <w:rsid w:val="00F41033"/>
    <w:rsid w:val="00F47965"/>
    <w:rsid w:val="00F50ACD"/>
    <w:rsid w:val="00F642BE"/>
    <w:rsid w:val="00F74945"/>
    <w:rsid w:val="00F774FE"/>
    <w:rsid w:val="00F85C43"/>
    <w:rsid w:val="00F95076"/>
    <w:rsid w:val="00F96A69"/>
    <w:rsid w:val="00FA3E6D"/>
    <w:rsid w:val="00FB024F"/>
    <w:rsid w:val="00FB5524"/>
    <w:rsid w:val="00FB7AF0"/>
    <w:rsid w:val="00FC05DF"/>
    <w:rsid w:val="00FC0BB0"/>
    <w:rsid w:val="00FC4288"/>
    <w:rsid w:val="00FC6D32"/>
    <w:rsid w:val="00FD1097"/>
    <w:rsid w:val="00FD4509"/>
    <w:rsid w:val="00FE0DE4"/>
    <w:rsid w:val="00FE383D"/>
    <w:rsid w:val="00FE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reguia@fredhutch.org" TargetMode="External"/><Relationship Id="rId18" Type="http://schemas.openxmlformats.org/officeDocument/2006/relationships/hyperlink" Target="mailto:jbloom@fredhutch.org" TargetMode="External"/><Relationship Id="rId26" Type="http://schemas.openxmlformats.org/officeDocument/2006/relationships/hyperlink" Target="https://creativecommons.org/licenses/by-nc-nd/3.0/" TargetMode="External"/><Relationship Id="rId39" Type="http://schemas.microsoft.com/office/2011/relationships/people" Target="people.xml"/><Relationship Id="rId21" Type="http://schemas.openxmlformats.org/officeDocument/2006/relationships/hyperlink" Target="http://www.albehar.org/archives/8111"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dusenk@uw.edu" TargetMode="External"/><Relationship Id="rId17" Type="http://schemas.openxmlformats.org/officeDocument/2006/relationships/hyperlink" Target="mailto:abalazs@mgh.harvard.edu" TargetMode="External"/><Relationship Id="rId25" Type="http://schemas.openxmlformats.org/officeDocument/2006/relationships/hyperlink" Target="http://www.albehar.org/archives/8111"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aloes@fredhutch.org" TargetMode="External"/><Relationship Id="rId20" Type="http://schemas.openxmlformats.org/officeDocument/2006/relationships/image" Target="media/image2.jpeg"/><Relationship Id="rId29" Type="http://schemas.openxmlformats.org/officeDocument/2006/relationships/hyperlink" Target="https://creativecommons.org/licenses/by-nc-nd/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3.jpeg"/><Relationship Id="rId32" Type="http://schemas.openxmlformats.org/officeDocument/2006/relationships/image" Target="media/image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kmalone2@fredhutch.org" TargetMode="External"/><Relationship Id="rId23" Type="http://schemas.openxmlformats.org/officeDocument/2006/relationships/hyperlink" Target="https://creativecommons.org/licenses/by-nc-nd/3.0/" TargetMode="External"/><Relationship Id="rId28" Type="http://schemas.openxmlformats.org/officeDocument/2006/relationships/hyperlink" Target="http://www.albehar.org/archives/8111" TargetMode="External"/><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1.emf"/><Relationship Id="rId31" Type="http://schemas.openxmlformats.org/officeDocument/2006/relationships/hyperlink" Target="https://creativecommons.org/licenses/by-nc-nd/3.0/"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adingens@fredhutch.org" TargetMode="External"/><Relationship Id="rId22" Type="http://schemas.openxmlformats.org/officeDocument/2006/relationships/hyperlink" Target="http://www.albehar.org/archives/8111" TargetMode="External"/><Relationship Id="rId27" Type="http://schemas.openxmlformats.org/officeDocument/2006/relationships/image" Target="media/image3.emf"/><Relationship Id="rId30" Type="http://schemas.openxmlformats.org/officeDocument/2006/relationships/hyperlink" Target="http://www.albehar.org/archives/8111" TargetMode="External"/><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30.pn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F50D3305-03C6-F24B-816B-0FC99D91A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295</TotalTime>
  <Pages>10</Pages>
  <Words>33242</Words>
  <Characters>189484</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222282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387</cp:revision>
  <dcterms:created xsi:type="dcterms:W3CDTF">2020-04-14T15:56:00Z</dcterms:created>
  <dcterms:modified xsi:type="dcterms:W3CDTF">2020-04-15T23:22:00Z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