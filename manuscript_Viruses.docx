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136A3F9F" w:rsidR="00181401" w:rsidRPr="00325902" w:rsidRDefault="00D04714" w:rsidP="00181401">
      <w:pPr>
        <w:pStyle w:val="MDPI13authornames"/>
      </w:pPr>
      <w:r>
        <w:t xml:space="preserve">Katharine </w:t>
      </w:r>
      <w:r w:rsidR="00522C91">
        <w:t>H.</w:t>
      </w:r>
      <w:r>
        <w:t>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 xml:space="preserve">Keara </w:t>
      </w:r>
      <w:r w:rsidR="00F50AC5">
        <w:t xml:space="preserve">D.  </w:t>
      </w:r>
      <w:r w:rsidR="0081243C">
        <w:t>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1B56B1">
        <w:t xml:space="preserve">Michael Murphy </w:t>
      </w:r>
      <w:r w:rsidR="001B56B1">
        <w:rPr>
          <w:vertAlign w:val="superscript"/>
        </w:rPr>
        <w:t>7</w:t>
      </w:r>
      <w:r w:rsidR="001B56B1">
        <w:t xml:space="preserve">, </w:t>
      </w:r>
      <w:proofErr w:type="spellStart"/>
      <w:r w:rsidR="001B56B1">
        <w:t>Deleah</w:t>
      </w:r>
      <w:proofErr w:type="spellEnd"/>
      <w:r w:rsidR="001B56B1">
        <w:t xml:space="preserve"> Pettie </w:t>
      </w:r>
      <w:r w:rsidR="001B56B1">
        <w:rPr>
          <w:vertAlign w:val="superscript"/>
        </w:rPr>
        <w:t>7</w:t>
      </w:r>
      <w:r w:rsidR="001B56B1">
        <w:t xml:space="preserve">, </w:t>
      </w:r>
      <w:r w:rsidR="0027218E">
        <w:t xml:space="preserve">Neil King </w:t>
      </w:r>
      <w:r w:rsidR="00A10BCF">
        <w:rPr>
          <w:vertAlign w:val="superscript"/>
        </w:rPr>
        <w:t>5,7</w:t>
      </w:r>
      <w:r w:rsidR="0027218E">
        <w:t xml:space="preserve">, </w:t>
      </w:r>
      <w:r w:rsidR="00BB25ED">
        <w:t xml:space="preserve">Alex </w:t>
      </w:r>
      <w:r w:rsidR="001E1AEB">
        <w:t>B</w:t>
      </w:r>
      <w:r w:rsidR="00CB69EA">
        <w:t>.</w:t>
      </w:r>
      <w:r w:rsidR="001E1AEB">
        <w:t xml:space="preserve"> </w:t>
      </w:r>
      <w:proofErr w:type="spellStart"/>
      <w:r w:rsidR="00BB25ED">
        <w:t>Balazs</w:t>
      </w:r>
      <w:proofErr w:type="spellEnd"/>
      <w:r w:rsidR="00B63BE3">
        <w:t xml:space="preserve"> </w:t>
      </w:r>
      <w:r w:rsidR="00522C91">
        <w:rPr>
          <w:vertAlign w:val="superscript"/>
        </w:rPr>
        <w:t>8</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proofErr w:type="gramStart"/>
      <w:r w:rsidR="0027218E">
        <w:rPr>
          <w:vertAlign w:val="superscript"/>
        </w:rPr>
        <w:t>9</w:t>
      </w:r>
      <w:r w:rsidR="00BA0F34">
        <w:rPr>
          <w:vertAlign w:val="superscript"/>
        </w:rPr>
        <w:t>,</w:t>
      </w:r>
      <w:r w:rsidR="00181401" w:rsidRPr="00325902">
        <w:t>*</w:t>
      </w:r>
      <w:proofErr w:type="gramEnd"/>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117BF0AF"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(M.A.J.),</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p>
    <w:p w14:paraId="5ACD2DFC" w14:textId="32ED3C9D" w:rsidR="00350AE1" w:rsidRDefault="00350AE1" w:rsidP="00BA0F34">
      <w:pPr>
        <w:pStyle w:val="MDPI16affiliation"/>
        <w:rPr>
          <w:szCs w:val="20"/>
        </w:rPr>
      </w:pPr>
      <w:proofErr w:type="gramStart"/>
      <w:r>
        <w:rPr>
          <w:szCs w:val="20"/>
          <w:vertAlign w:val="superscript"/>
        </w:rPr>
        <w:t>6</w:t>
      </w:r>
      <w:r>
        <w:rPr>
          <w:szCs w:val="20"/>
        </w:rPr>
        <w:t xml:space="preserve">  </w:t>
      </w:r>
      <w:proofErr w:type="spellStart"/>
      <w:r>
        <w:rPr>
          <w:szCs w:val="20"/>
        </w:rPr>
        <w:t>Institut</w:t>
      </w:r>
      <w:proofErr w:type="spellEnd"/>
      <w:proofErr w:type="gramEnd"/>
      <w:r>
        <w:rPr>
          <w:szCs w:val="20"/>
        </w:rPr>
        <w:t xml:space="preserve"> Pasteur, Unite de </w:t>
      </w:r>
      <w:proofErr w:type="spellStart"/>
      <w:r>
        <w:rPr>
          <w:szCs w:val="20"/>
        </w:rPr>
        <w:t>Virologie</w:t>
      </w:r>
      <w:proofErr w:type="spellEnd"/>
      <w:r>
        <w:rPr>
          <w:szCs w:val="20"/>
        </w:rPr>
        <w:t xml:space="preserve"> </w:t>
      </w:r>
      <w:proofErr w:type="spellStart"/>
      <w:r>
        <w:rPr>
          <w:szCs w:val="20"/>
        </w:rPr>
        <w:t>Structurale</w:t>
      </w:r>
      <w:proofErr w:type="spellEnd"/>
      <w:r>
        <w:rPr>
          <w:szCs w:val="20"/>
        </w:rPr>
        <w:t>, Paris, France</w:t>
      </w:r>
      <w:r w:rsidR="00265DE9">
        <w:rPr>
          <w:szCs w:val="20"/>
        </w:rPr>
        <w:t>; Virology Division, Faculty of Veterinary Medicine, Utrecht University, Utrecht, the Netherlands</w:t>
      </w:r>
    </w:p>
    <w:p w14:paraId="523B17F8" w14:textId="22077319" w:rsidR="00A10BCF" w:rsidRPr="00A10BCF" w:rsidRDefault="00A10BCF" w:rsidP="00BA0F34">
      <w:pPr>
        <w:pStyle w:val="MDPI16affiliation"/>
      </w:pPr>
      <w:proofErr w:type="gramStart"/>
      <w:r>
        <w:rPr>
          <w:szCs w:val="20"/>
          <w:vertAlign w:val="superscript"/>
        </w:rPr>
        <w:t>7</w:t>
      </w:r>
      <w:r>
        <w:rPr>
          <w:szCs w:val="20"/>
        </w:rPr>
        <w:t xml:space="preserve">  Institute</w:t>
      </w:r>
      <w:proofErr w:type="gramEnd"/>
      <w:r>
        <w:rPr>
          <w:szCs w:val="20"/>
        </w:rPr>
        <w:t xml:space="preserv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17"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proofErr w:type="gramStart"/>
      <w:r>
        <w:rPr>
          <w:szCs w:val="20"/>
          <w:vertAlign w:val="superscript"/>
        </w:rPr>
        <w:t>9</w:t>
      </w:r>
      <w:r w:rsidR="00BA0F34">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18"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3CE2A57E"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Spike on biosafety-level-2 </w:t>
      </w:r>
      <w:r w:rsidR="00FC6D32">
        <w:t>virions</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virions</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virions with SARS-CoV-2 Spike</w:t>
      </w:r>
      <w:r w:rsidR="00E266C5">
        <w:t>,</w:t>
      </w:r>
      <w:r w:rsidR="00072E05">
        <w:t xml:space="preserve"> and </w:t>
      </w:r>
      <w:r w:rsidR="00E266C5">
        <w:t>then</w:t>
      </w:r>
      <w:r w:rsidR="00072E05">
        <w:t xml:space="preserve"> infect 293T cells </w:t>
      </w:r>
      <w:r w:rsidR="006D5AAA">
        <w:t>engineered to express</w:t>
      </w:r>
      <w:r w:rsidR="00072E05">
        <w:t xml:space="preserve"> Spike’s receptor, ACE2. We also</w:t>
      </w:r>
      <w:r w:rsidR="00985D46">
        <w:t xml:space="preserve"> make all the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these pseudotyped virions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1A87189C" w:rsidR="00181401" w:rsidRDefault="00804145" w:rsidP="00D2075C">
      <w:pPr>
        <w:pStyle w:val="MDPI31text"/>
        <w:ind w:firstLine="0"/>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7E3B34">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7E3B34">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4B4C67">
        <w:fldChar w:fldCharType="begin" w:fldLock="1"/>
      </w:r>
      <w:r w:rsidR="001E655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Immunology","id":"ITEM-5","issue":"7","issued":{"date-parts":[["2012"]]},"page":"1012-1018","title":"High titer and avidity of nonneutralizing antibodies against influenza vaccine antigen are associated with severe influenza","type":"article-journal","volume":"19"},"uris":["http://www.mendeley.com/documents/?uuid=81783864-7266-4560-88ac-71381ec2eb03"]},{"id":"ITEM-6","itemData":{"DOI":"10.1089/vim.2014.0061","ISSN":"15578976","abstract":"The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children","type":"article-journal","volume":"27"},"uris":["http://www.mendeley.com/documents/?uuid=b070cc93-82fa-4262-8636-f869e1cecfe2"]},{"id":"ITEM-7","itemData":{"DOI":"10.1017/S0022172400062410","ISSN":"00221724","abstract":"Thirty-three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Hygiene","id":"ITEM-7","issued":{"date-parts":[["1985"]]},"page":"173-189","title":"Effect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[7–10,13–15]","plainTextFormattedCitation":"[7–10,13–15]","previouslyFormattedCitation":"[7–10,13–15]"},"properties":{"noteIndex":0},"schema":"https://github.com/citation-style-language/schema/raw/master/csl-citation.json"}</w:instrText>
      </w:r>
      <w:r w:rsidR="004B4C67">
        <w:fldChar w:fldCharType="separate"/>
      </w:r>
      <w:r w:rsidR="004B4C67" w:rsidRPr="004B4C67">
        <w:rPr>
          <w:noProof/>
        </w:rPr>
        <w:t>[7–10,13–15]</w:t>
      </w:r>
      <w:r w:rsidR="004B4C67">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AF667A">
        <w:lastRenderedPageBreak/>
        <w:t xml:space="preserve">associated with at least some reduced susceptibility to re-infection or disease </w:t>
      </w:r>
      <w:r w:rsidR="001E6559">
        <w:fldChar w:fldCharType="begin" w:fldLock="1"/>
      </w:r>
      <w:r w:rsidR="00BB477E">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BB477E">
        <w:rPr>
          <w:rFonts w:ascii="Cambria Math" w:hAnsi="Cambria Math" w:cs="Cambria Math"/>
        </w:rPr>
        <w:instrText>∼</w:instrText>
      </w:r>
      <w:r w:rsidR="00BB477E">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2","issued":{"date-parts":[["2005"]]},"page":"174-182","title":"Long-term protection from SARS coronavirus infection conferred by a single immunization with an attenuated VSV-based vaccine","type":"article-journal","volume":"340"},"uris":["http://www.mendeley.com/documents/?uuid=20f99e1c-c4fc-4659-8420-4146315bbe48"]},{"id":"ITEM-5","itemData":{"DOI":"10.1017/S0022172400062410","ISSN":"00221724","abstract":"Thirty-three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Hygiene","id":"ITEM-5","issued":{"date-parts":[["1985"]]},"page":"173-189","title":"Effect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[15–19]","plainTextFormattedCitation":"[15–19]","previouslyFormattedCitation":"[15–19]"},"properties":{"noteIndex":0},"schema":"https://github.com/citation-style-language/schema/raw/master/csl-citation.json"}</w:instrText>
      </w:r>
      <w:r w:rsidR="001E6559">
        <w:fldChar w:fldCharType="separate"/>
      </w:r>
      <w:r w:rsidR="001E6559" w:rsidRPr="001E6559">
        <w:rPr>
          <w:noProof/>
        </w:rPr>
        <w:t>[15–19]</w:t>
      </w:r>
      <w:r w:rsidR="001E6559">
        <w:fldChar w:fldCharType="end"/>
      </w:r>
      <w:r w:rsidR="00266D3D">
        <w:t xml:space="preserve">—and 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4B4C67">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[20–22]","plainTextFormattedCitation":"[20–22]","previouslyFormattedCitation":"[20–22]"},"properties":{"noteIndex":0},"schema":"https://github.com/citation-style-language/schema/raw/master/csl-citation.json"}</w:instrText>
      </w:r>
      <w:r w:rsidR="00497686">
        <w:fldChar w:fldCharType="separate"/>
      </w:r>
      <w:r w:rsidR="00084241" w:rsidRPr="00084241">
        <w:rPr>
          <w:noProof/>
        </w:rPr>
        <w:t>[20–22]</w:t>
      </w:r>
      <w:r w:rsidR="00497686">
        <w:fldChar w:fldCharType="end"/>
      </w:r>
      <w:r w:rsidR="00A57F20">
        <w:t>.</w:t>
      </w:r>
    </w:p>
    <w:p w14:paraId="4229AAB5" w14:textId="40945B0B"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4B4C67">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433bfff7-6d0d-4328-9a49-474f4866bebd"]}],"mendeley":{"formattedCitation":"[2,6,23]","plainTextFormattedCitation":"[2,6,23]","previouslyFormattedCitation":"[2,6,23]"},"properties":{"noteIndex":0},"schema":"https://github.com/citation-style-language/schema/raw/master/csl-citation.json"}</w:instrText>
      </w:r>
      <w:r w:rsidR="007B05C3">
        <w:fldChar w:fldCharType="separate"/>
      </w:r>
      <w:r w:rsidR="00084241" w:rsidRPr="00084241">
        <w:rPr>
          <w:noProof/>
        </w:rPr>
        <w:t>[2,6,23]</w:t>
      </w:r>
      <w:r w:rsidR="007B05C3">
        <w:fldChar w:fldCharType="end"/>
      </w:r>
      <w:r w:rsidR="00A43AF7">
        <w:t xml:space="preserve">, </w:t>
      </w:r>
      <w:r w:rsidR="00562C98">
        <w:t>quantifying</w:t>
      </w:r>
      <w:r w:rsidR="00A43AF7">
        <w:t xml:space="preserve"> neutralizing antibody activity is more difficult. </w:t>
      </w:r>
      <w:r w:rsidR="00CE5EC0">
        <w:t>Probably t</w:t>
      </w:r>
      <w:r w:rsidR="003E28FF">
        <w:t>he</w:t>
      </w:r>
      <w:r w:rsidR="00CE5EC0">
        <w:t xml:space="preserve"> most relevant method </w:t>
      </w:r>
      <w:r w:rsidR="00562C98">
        <w:t>is</w:t>
      </w:r>
      <w:r w:rsidR="00CE5EC0">
        <w:t xml:space="preserve"> </w:t>
      </w:r>
      <w:r w:rsidR="00712772">
        <w:t>to directly assay</w:t>
      </w:r>
      <w:r w:rsidR="00256504">
        <w:t xml:space="preserve"> how antibodies or sera inhibit infection of cells by SARS-CoV-2</w:t>
      </w:r>
      <w:r w:rsidR="00674009">
        <w:t xml:space="preserve"> in the lab.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4B4C67">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433bfff7-6d0d-4328-9a49-474f4866bebd"]}],"mendeley":{"formattedCitation":"[1,6,12,24]","plainTextFormattedCitation":"[1,6,12,24]","previouslyFormattedCitation":"[1,6,12,24]"},"properties":{"noteIndex":0},"schema":"https://github.com/citation-style-language/schema/raw/master/csl-citation.json"}</w:instrText>
      </w:r>
      <w:r w:rsidR="0089415F">
        <w:fldChar w:fldCharType="separate"/>
      </w:r>
      <w:r w:rsidR="00084241" w:rsidRPr="00084241">
        <w:rPr>
          <w:noProof/>
        </w:rPr>
        <w:t>[1,6,12,24]</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48CE468E" w:rsidR="00B74FD9" w:rsidRPr="008C572C" w:rsidRDefault="00B74FD9" w:rsidP="00D2075C">
      <w:pPr>
        <w:pStyle w:val="MDPI31text"/>
        <w:ind w:firstLine="0"/>
        <w:rPr>
          <w:szCs w:val="20"/>
        </w:rPr>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a HE protein) </w:t>
      </w:r>
      <w:r w:rsidR="00EC3455">
        <w:t>target the virus</w:t>
      </w:r>
      <w:r w:rsidR="00CC6B54">
        <w:t>’s Spike protein</w:t>
      </w:r>
      <w:r w:rsidR="00244487">
        <w:t xml:space="preserve"> </w:t>
      </w:r>
      <w:r w:rsidR="00244487">
        <w:fldChar w:fldCharType="begin" w:fldLock="1"/>
      </w:r>
      <w:r w:rsidR="004B4C67">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[1,12,24]","plainTextFormattedCitation":"[1,12,24]","previouslyFormattedCitation":"[1,12,24]"},"properties":{"noteIndex":0},"schema":"https://github.com/citation-style-language/schema/raw/master/csl-citation.json"}</w:instrText>
      </w:r>
      <w:r w:rsidR="00244487">
        <w:fldChar w:fldCharType="separate"/>
      </w:r>
      <w:r w:rsidR="00084241" w:rsidRPr="00084241">
        <w:rPr>
          <w:noProof/>
        </w:rPr>
        <w:t>[1,12,24]</w:t>
      </w:r>
      <w:r w:rsidR="00244487">
        <w:fldChar w:fldCharType="end"/>
      </w:r>
      <w:r w:rsidR="00E72744">
        <w:t>.</w:t>
      </w:r>
      <w:r w:rsidR="00CC6B54">
        <w:t xml:space="preserve"> Spike is the main protein on the surface of SARS-CoV-2</w:t>
      </w:r>
      <w:r w:rsidR="00E72744">
        <w:t>, and is necessary and sufficient to enable the virus to bind and enter cells</w:t>
      </w:r>
      <w:r w:rsidR="002F1023">
        <w:t xml:space="preserve"> </w:t>
      </w:r>
      <w:r w:rsidR="00AD3F6A">
        <w:fldChar w:fldCharType="begin" w:fldLock="1"/>
      </w:r>
      <w:r w:rsidR="004B4C67">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[25]","plainTextFormattedCitation":"[25]","previouslyFormattedCitation":"[25]"},"properties":{"noteIndex":0},"schema":"https://github.com/citation-style-language/schema/raw/master/csl-citation.json"}</w:instrText>
      </w:r>
      <w:r w:rsidR="00AD3F6A">
        <w:fldChar w:fldCharType="separate"/>
      </w:r>
      <w:r w:rsidR="00084241" w:rsidRPr="00084241">
        <w:rPr>
          <w:noProof/>
        </w:rPr>
        <w:t>[25]</w:t>
      </w:r>
      <w:r w:rsidR="00AD3F6A">
        <w:fldChar w:fldCharType="end"/>
      </w:r>
      <w:r w:rsidR="00E72744">
        <w:t>.</w:t>
      </w:r>
      <w:r w:rsidR="00FE383D">
        <w:t xml:space="preserve"> Spike from coronaviruses can be “pseudotyped”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3E48E4">
        <w:fldChar w:fldCharType="begin" w:fldLock="1"/>
      </w:r>
      <w:r w:rsidR="004B4C67">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Diseases","id":"ITEM-3","issue":"3","issued":{"date-parts":[["2005"]]},"title":"Longitudinally profiling neutralizing antibody response to SARS coronavirus with pseudotypes","type":"article-journal","volume":"11"},"uris":["http://www.mendeley.com/documents/?uuid=0bab8c0d-88c3-4581-9304-3ffee93efbb7"]},{"id":"ITEM-4","itemData":{"DOI":"10.21769/bioprotoc.2514","ISSN":"2331-8325","abstract":"The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title":"An optimised method for the production of MERS-CoV spike expressing viral pseudotypes","type":"article-journal","volume":"2"},"uris":["http://www.mendeley.com/documents/?uuid=f6cea1c4-a656-410e-ab80-9b40c1165ebf"]},{"id":"ITEM-7","itemData":{"DOI":"10.1099/acmi.0.000057","abstract":"Middle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mendeley":{"formattedCitation":"[26–33]","plainTextFormattedCitation":"[26–33]","previouslyFormattedCitation":"[26–33]"},"properties":{"noteIndex":0},"schema":"https://github.com/citation-style-language/schema/raw/master/csl-citation.json"}</w:instrText>
      </w:r>
      <w:r w:rsidR="003E48E4">
        <w:fldChar w:fldCharType="separate"/>
      </w:r>
      <w:r w:rsidR="00084241" w:rsidRPr="00084241">
        <w:rPr>
          <w:noProof/>
        </w:rPr>
        <w:t>[26–33]</w:t>
      </w:r>
      <w:r w:rsidR="003E48E4">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virions </w:t>
      </w:r>
      <w:r w:rsidR="003C0B18">
        <w:fldChar w:fldCharType="begin" w:fldLock="1"/>
      </w:r>
      <w:r w:rsidR="004B4C67">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[4,24,34]","plainTextFormattedCitation":"[4,24,34]","previouslyFormattedCitation":"[4,24,34]"},"properties":{"noteIndex":0},"schema":"https://github.com/citation-style-language/schema/raw/master/csl-citation.json"}</w:instrText>
      </w:r>
      <w:r w:rsidR="003C0B18">
        <w:fldChar w:fldCharType="separate"/>
      </w:r>
      <w:r w:rsidR="00084241" w:rsidRPr="00084241">
        <w:rPr>
          <w:noProof/>
        </w:rPr>
        <w:t>[4,24,34]</w:t>
      </w:r>
      <w:r w:rsidR="003C0B18">
        <w:fldChar w:fldCharType="end"/>
      </w:r>
      <w:r w:rsidR="00862C22">
        <w:t xml:space="preserve">, MLV-based retroviral virions </w:t>
      </w:r>
      <w:r w:rsidR="002C2BCD">
        <w:fldChar w:fldCharType="begin" w:fldLock="1"/>
      </w:r>
      <w:r w:rsidR="004B4C67">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[12,35]","plainTextFormattedCitation":"[12,35]","previouslyFormattedCitation":"[12,35]"},"properties":{"noteIndex":0},"schema":"https://github.com/citation-style-language/schema/raw/master/csl-citation.json"}</w:instrText>
      </w:r>
      <w:r w:rsidR="002C2BCD">
        <w:fldChar w:fldCharType="separate"/>
      </w:r>
      <w:r w:rsidR="00084241" w:rsidRPr="00084241">
        <w:rPr>
          <w:noProof/>
        </w:rPr>
        <w:t>[12,35]</w:t>
      </w:r>
      <w:r w:rsidR="002C2BCD">
        <w:fldChar w:fldCharType="end"/>
      </w:r>
      <w:r w:rsidR="00862C22">
        <w:t xml:space="preserve">, and VSV </w:t>
      </w:r>
      <w:r w:rsidR="00C4130C">
        <w:fldChar w:fldCharType="begin" w:fldLock="1"/>
      </w:r>
      <w:r w:rsidR="004B4C67">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Infections","id":"ITEM-3","issue":"1","issued":{"date-parts":[["2020"]]},"page":"680-686","title":"Establishment and validation of a pseudovirus neutralization assay for SARS-CoV-2","type":"article-journal","volume":"9"},"uris":["http://www.mendeley.com/documents/?uuid=71653f30-328b-463b-8a21-075bd8637d40"]},{"id":"ITEM-4","itemData":{"DOI":"10.1016/j.cell.2020.02.052","ISSN":"10974172","abstract":"The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2","issued":{"date-parts":[["2020"]]},"page":"271-280","title":"SARS-CoV-2 Cell Entry Depends on ACE2 and TMPRSS2 and Is Blocked by a Clinically Proven Protease Inhibitor","type":"article-journal","volume":"181"},"uris":["http://www.mendeley.com/documents/?uuid=13ffa7a3-9ed9-4189-8f8e-784010e3f756"]}],"mendeley":{"formattedCitation":"[26,36–38]","plainTextFormattedCitation":"[26,36–38]","previouslyFormattedCitation":"[26,36–38]"},"properties":{"noteIndex":0},"schema":"https://github.com/citation-style-language/schema/raw/master/csl-citation.json"}</w:instrText>
      </w:r>
      <w:r w:rsidR="00C4130C">
        <w:fldChar w:fldCharType="separate"/>
      </w:r>
      <w:r w:rsidR="00084241" w:rsidRPr="00084241">
        <w:rPr>
          <w:noProof/>
        </w:rPr>
        <w:t>[26,36–38]</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4B4C67">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[1,12,24,36]","plainTextFormattedCitation":"[1,12,24,36]","previouslyFormattedCitation":"[1,12,24,36]"},"properties":{"noteIndex":0},"schema":"https://github.com/citation-style-language/schema/raw/master/csl-citation.json"}</w:instrText>
      </w:r>
      <w:r w:rsidR="00500FF4">
        <w:fldChar w:fldCharType="separate"/>
      </w:r>
      <w:r w:rsidR="00084241" w:rsidRPr="00084241">
        <w:rPr>
          <w:noProof/>
        </w:rPr>
        <w:t>[1,12,24,36]</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7F9D0EBE" w:rsidR="00D5078F" w:rsidRPr="008C572C" w:rsidRDefault="00D5078F" w:rsidP="004464A5">
      <w:pPr>
        <w:snapToGrid w:val="0"/>
        <w:spacing w:line="240" w:lineRule="auto"/>
        <w:jc w:val="left"/>
        <w:rPr>
          <w:rFonts w:ascii="Palatino Linotype" w:hAnsi="Palatino Linotype"/>
          <w:color w:val="auto"/>
          <w:sz w:val="20"/>
          <w:lang w:eastAsia="en-US"/>
        </w:rPr>
      </w:pPr>
      <w:r w:rsidRPr="008C572C">
        <w:rPr>
          <w:rFonts w:ascii="Palatino Linotype" w:hAnsi="Palatino Linotype"/>
          <w:sz w:val="20"/>
        </w:rPr>
        <w:tab/>
        <w:t>Here we fill this gap by providing a detailed description of how</w:t>
      </w:r>
      <w:r w:rsidR="008250B5" w:rsidRPr="008C572C">
        <w:rPr>
          <w:rFonts w:ascii="Palatino Linotype" w:hAnsi="Palatino Linotype"/>
          <w:sz w:val="20"/>
        </w:rPr>
        <w:t xml:space="preserve"> to </w:t>
      </w:r>
      <w:proofErr w:type="spellStart"/>
      <w:r w:rsidR="008250B5" w:rsidRPr="008C572C">
        <w:rPr>
          <w:rFonts w:ascii="Palatino Linotype" w:hAnsi="Palatino Linotype"/>
          <w:sz w:val="20"/>
        </w:rPr>
        <w:t>pseudotype</w:t>
      </w:r>
      <w:proofErr w:type="spellEnd"/>
      <w:r w:rsidR="008250B5" w:rsidRPr="008C572C">
        <w:rPr>
          <w:rFonts w:ascii="Palatino Linotype" w:hAnsi="Palatino Linotype"/>
          <w:sz w:val="20"/>
        </w:rPr>
        <w:t xml:space="preserve"> lentiviral </w:t>
      </w:r>
      <w:r w:rsidR="00C50A66" w:rsidRPr="008C572C">
        <w:rPr>
          <w:rFonts w:ascii="Palatino Linotype" w:hAnsi="Palatino Linotype"/>
          <w:sz w:val="20"/>
        </w:rPr>
        <w:t>virions</w:t>
      </w:r>
      <w:r w:rsidR="008250B5" w:rsidRPr="008C572C">
        <w:rPr>
          <w:rFonts w:ascii="Palatino Linotype" w:hAnsi="Palatino Linotype"/>
          <w:sz w:val="20"/>
        </w:rPr>
        <w:t xml:space="preserve"> with Spike</w:t>
      </w:r>
      <w:r w:rsidR="00BB0C20" w:rsidRPr="008C572C">
        <w:rPr>
          <w:rFonts w:ascii="Palatino Linotype" w:hAnsi="Palatino Linotype"/>
          <w:sz w:val="20"/>
        </w:rPr>
        <w:t xml:space="preserve">. We </w:t>
      </w:r>
      <w:r w:rsidR="00842E21" w:rsidRPr="008C572C">
        <w:rPr>
          <w:rFonts w:ascii="Palatino Linotype" w:hAnsi="Palatino Linotype"/>
          <w:sz w:val="20"/>
        </w:rPr>
        <w:t>explain</w:t>
      </w:r>
      <w:r w:rsidR="00C50A66" w:rsidRPr="008C572C">
        <w:rPr>
          <w:rFonts w:ascii="Palatino Linotype" w:hAnsi="Palatino Linotype"/>
          <w:sz w:val="20"/>
        </w:rPr>
        <w:t xml:space="preserve"> how these pseudotyped virions can be used to conveniently measure Spike-mediated cell entry </w:t>
      </w:r>
      <w:r w:rsidR="00034B84" w:rsidRPr="008C572C">
        <w:rPr>
          <w:rFonts w:ascii="Palatino Linotype" w:hAnsi="Palatino Linotype"/>
          <w:sz w:val="20"/>
        </w:rPr>
        <w:t>via</w:t>
      </w:r>
      <w:r w:rsidR="00183322" w:rsidRPr="008C572C">
        <w:rPr>
          <w:rFonts w:ascii="Palatino Linotype" w:hAnsi="Palatino Linotype"/>
          <w:sz w:val="20"/>
        </w:rPr>
        <w:t xml:space="preserve"> fluorescent or luciferase reporters, and to quantify the neutralizing activity of human </w:t>
      </w:r>
      <w:r w:rsidR="005F333D" w:rsidRPr="008C572C">
        <w:rPr>
          <w:rFonts w:ascii="Palatino Linotype" w:hAnsi="Palatino Linotype"/>
          <w:sz w:val="20"/>
        </w:rPr>
        <w:t>plasma</w:t>
      </w:r>
      <w:r w:rsidR="00183322" w:rsidRPr="008C572C">
        <w:rPr>
          <w:rFonts w:ascii="Palatino Linotype" w:hAnsi="Palatino Linotype"/>
          <w:sz w:val="20"/>
        </w:rPr>
        <w:t xml:space="preserve">. Finally, we </w:t>
      </w:r>
      <w:r w:rsidR="009D4CBB" w:rsidRPr="008C572C">
        <w:rPr>
          <w:rFonts w:ascii="Palatino Linotype" w:hAnsi="Palatino Linotype"/>
          <w:sz w:val="20"/>
        </w:rPr>
        <w:t xml:space="preserve">describe all the necessary experimental reagents </w:t>
      </w:r>
      <w:r w:rsidR="00032B6A" w:rsidRPr="008C572C">
        <w:rPr>
          <w:rFonts w:ascii="Palatino Linotype" w:hAnsi="Palatino Linotype"/>
          <w:sz w:val="20"/>
        </w:rPr>
        <w:t>and</w:t>
      </w:r>
      <w:r w:rsidR="00842E21" w:rsidRPr="008C572C">
        <w:rPr>
          <w:rFonts w:ascii="Palatino Linotype" w:hAnsi="Palatino Linotype"/>
          <w:sz w:val="20"/>
        </w:rPr>
        <w:t xml:space="preserve"> make them available in </w:t>
      </w:r>
      <w:r w:rsidR="00827475" w:rsidRPr="008C572C">
        <w:rPr>
          <w:rFonts w:ascii="Palatino Linotype" w:hAnsi="Palatino Linotype"/>
          <w:sz w:val="20"/>
        </w:rPr>
        <w:t xml:space="preserve">the </w:t>
      </w:r>
      <w:r w:rsidR="00842E21" w:rsidRPr="008C572C">
        <w:rPr>
          <w:rFonts w:ascii="Palatino Linotype" w:hAnsi="Palatino Linotype"/>
          <w:sz w:val="20"/>
        </w:rPr>
        <w:t>BEI Resources reagent repository</w:t>
      </w:r>
      <w:r w:rsidR="00F7694F" w:rsidRPr="008C572C">
        <w:rPr>
          <w:rFonts w:ascii="Palatino Linotype" w:hAnsi="Palatino Linotype"/>
          <w:sz w:val="20"/>
        </w:rPr>
        <w:t xml:space="preserve"> (</w:t>
      </w:r>
      <w:hyperlink r:id="rId19" w:history="1">
        <w:r w:rsidR="00F7694F" w:rsidRPr="008C572C">
          <w:rPr>
            <w:rStyle w:val="Hyperlink"/>
            <w:rFonts w:ascii="Palatino Linotype" w:hAnsi="Palatino Linotype"/>
            <w:sz w:val="20"/>
          </w:rPr>
          <w:t>https://www.beiresources.org/</w:t>
        </w:r>
      </w:hyperlink>
      <w:r w:rsidR="00F7694F" w:rsidRPr="008C572C">
        <w:rPr>
          <w:rFonts w:ascii="Palatino Linotype" w:hAnsi="Palatino Linotype"/>
          <w:sz w:val="20"/>
        </w:rPr>
        <w:t>)</w:t>
      </w:r>
      <w:r w:rsidR="00842E21" w:rsidRPr="008C572C">
        <w:rPr>
          <w:rFonts w:ascii="Palatino Linotype" w:hAnsi="Palatino Linotype"/>
          <w:sz w:val="20"/>
        </w:rPr>
        <w:t>.</w:t>
      </w:r>
      <w:r w:rsidR="00032B6A" w:rsidRPr="008C572C">
        <w:rPr>
          <w:rFonts w:ascii="Palatino Linotype" w:hAnsi="Palatino Linotype"/>
          <w:sz w:val="20"/>
        </w:rPr>
        <w:t xml:space="preserve"> </w:t>
      </w:r>
      <w:r w:rsidR="00C50A66" w:rsidRPr="008C572C">
        <w:rPr>
          <w:rFonts w:ascii="Palatino Linotype" w:hAnsi="Palatino Linotype"/>
          <w:sz w:val="20"/>
        </w:rPr>
        <w:t xml:space="preserve"> </w:t>
      </w:r>
      <w:r w:rsidRPr="008C572C">
        <w:rPr>
          <w:rFonts w:ascii="Palatino Linotype" w:hAnsi="Palatino Linotype"/>
          <w:sz w:val="20"/>
        </w:rPr>
        <w:t xml:space="preserve"> </w:t>
      </w:r>
    </w:p>
    <w:bookmarkEnd w:id="0"/>
    <w:bookmarkEnd w:id="1"/>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7D87FC8D" w:rsidR="00181401" w:rsidRPr="003A4CE1" w:rsidRDefault="004C2ADE" w:rsidP="003E4834">
      <w:pPr>
        <w:pStyle w:val="MDPI33textspaceafter"/>
        <w:ind w:firstLine="0"/>
      </w:pPr>
      <w:r>
        <w:t>The</w:t>
      </w:r>
      <w:r w:rsidR="008E0F53">
        <w:t xml:space="preserve"> basic strategy for </w:t>
      </w:r>
      <w:proofErr w:type="spellStart"/>
      <w:r w:rsidR="008E0F53">
        <w:t>pseudotyping</w:t>
      </w:r>
      <w:proofErr w:type="spellEnd"/>
      <w:r w:rsidR="008E0F53">
        <w:t xml:space="preserve"> </w:t>
      </w:r>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a fluorescent or luminescent protein</w:t>
      </w:r>
      <w:r w:rsidR="00A258AE">
        <w:t xml:space="preserve">, </w:t>
      </w:r>
      <w:r w:rsidR="00B146C1">
        <w:t xml:space="preserve">a plasmid expressing Spike, and plasmids expressing the other </w:t>
      </w:r>
      <w:r w:rsidR="004901E3">
        <w:t>lentiviral</w:t>
      </w:r>
      <w:r w:rsidR="00B146C1">
        <w:t xml:space="preserve"> proteins necessary to assemble virions.</w:t>
      </w:r>
      <w:r w:rsidR="00427673">
        <w:t xml:space="preserve"> The transfected cells then produce Spike-pseudotyped lentiviral virions</w:t>
      </w:r>
      <w:r w:rsidR="00372CF1">
        <w:t xml:space="preserve"> that can</w:t>
      </w:r>
      <w:r w:rsidR="00BA07A1">
        <w:t xml:space="preserve"> be used to </w:t>
      </w:r>
      <w:r w:rsidR="00372CF1">
        <w:t>infect permissive cells that express Spike’s receptor protein, ACE2</w:t>
      </w:r>
      <w:r w:rsidR="00404C53">
        <w:t xml:space="preserve"> </w:t>
      </w:r>
      <w:r>
        <w:fldChar w:fldCharType="begin" w:fldLock="1"/>
      </w:r>
      <w:r w:rsidR="004B4C67">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2","issued":{"date-parts":[["2020"]]},"page":"271-280","title":"SARS-CoV-2 Cell Entry Depends on ACE2 and TMPRSS2 and Is Blocked by a Clinically Proven Protease Inhibitor","type":"article-journal","volume":"181"},"uris":["http://www.mendeley.com/documents/?uuid=13ffa7a3-9ed9-4189-8f8e-784010e3f756"]},{"id":"ITEM-3","itemData":{"DOI":"10.1126/science.abb2507","ISSN":"10959203","PMID":"32075877","abstract":"The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S.","non-dropping-particle":"","parse-names":false,"suffix":""}],"container-title":"Science","id":"ITEM-3","issue":"6483","issued":{"date-parts":[["2020"]]},"page":"1260-1263","title":"Cryo-EM structure of the 2019-nCoV spike in the prefusion conformation","type":"article-journal","volume":"367"},"uris":["http://www.mendeley.com/documents/?uuid=84de6526-fe85-4f0b-8f6a-60c279608ba2"]},{"id":"ITEM-4","itemData":{"DOI":"10.1016/j.cell.2020.02.058","ISSN":"10974172","PMID":"32155444","abstract":"The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0d2a4024-10f0-4582-b52c-0d4048f0d8eb"]}],"mendeley":{"formattedCitation":"[25,26,38,39]","plainTextFormattedCitation":"[25,26,38,39]","previouslyFormattedCitation":"[25,26,38,39]"},"properties":{"noteIndex":0},"schema":"https://github.com/citation-style-language/schema/raw/master/csl-citation.json"}</w:instrText>
      </w:r>
      <w:r>
        <w:fldChar w:fldCharType="separate"/>
      </w:r>
      <w:r w:rsidR="00084241" w:rsidRPr="00084241">
        <w:rPr>
          <w:noProof/>
        </w:rPr>
        <w:t>[25,26,38,39]</w:t>
      </w:r>
      <w:r>
        <w:fldChar w:fldCharType="end"/>
      </w:r>
      <w:r w:rsidR="00404C53" w:rsidRPr="00404C53">
        <w:t>.</w:t>
      </w:r>
    </w:p>
    <w:tbl>
      <w:tblPr>
        <w:tblW w:w="9244" w:type="dxa"/>
        <w:tblLook w:val="04A0" w:firstRow="1" w:lastRow="0" w:firstColumn="1" w:lastColumn="0" w:noHBand="0" w:noVBand="1"/>
      </w:tblPr>
      <w:tblGrid>
        <w:gridCol w:w="9013"/>
        <w:gridCol w:w="231"/>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48479DF" w:rsidR="00181401" w:rsidRPr="00325902" w:rsidRDefault="00181401" w:rsidP="00627F2D">
            <w:pPr>
              <w:pStyle w:val="MDPI52figure"/>
              <w:adjustRightInd w:val="0"/>
              <w:snapToGrid w:val="0"/>
              <w:rPr>
                <w:sz w:val="20"/>
              </w:rPr>
            </w:pP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9312BED" w:rsidR="00181401" w:rsidRPr="00325902" w:rsidRDefault="00181401" w:rsidP="00627F2D">
            <w:pPr>
              <w:pStyle w:val="MDPI52figure"/>
              <w:adjustRightInd w:val="0"/>
              <w:snapToGrid w:val="0"/>
              <w:rPr>
                <w:sz w:val="20"/>
              </w:rPr>
            </w:pPr>
          </w:p>
        </w:tc>
      </w:tr>
    </w:tbl>
    <w:p w14:paraId="126CDFBD" w14:textId="61D29E38" w:rsidR="002427CB" w:rsidRDefault="004C54FD" w:rsidP="003E4834">
      <w:pPr>
        <w:pStyle w:val="MDPI51figurecaption"/>
        <w:rPr>
          <w:b/>
        </w:rPr>
      </w:pPr>
      <w:r>
        <w:rPr>
          <w:noProof/>
          <w:sz w:val="20"/>
        </w:rPr>
        <w:lastRenderedPageBreak/>
        <w:drawing>
          <wp:inline distT="0" distB="0" distL="0" distR="0" wp14:anchorId="680CC0F4" wp14:editId="6811DB4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0">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p w14:paraId="7B1183CE" w14:textId="3027543F" w:rsidR="003E4834" w:rsidRPr="002427CB"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The transfected cells produce virions with Spike on their surface. These virions can infect cells that express the ACE2 receptor for Spike.</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r w:rsidR="002427CB">
        <w:rPr>
          <w:b/>
          <w:bCs/>
        </w:rPr>
        <w:t>C</w:t>
      </w:r>
      <w:r w:rsidR="002427CB">
        <w:t xml:space="preserve">) Spike expression on the surface of 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4B4C67">
        <w:instrText>ADDIN CSL_CITATION {"citationItems":[{"id":"ITEM-1","itemData":{"DOI":"10.1080/22221751.2020.1729069","ISSN":"22221751","PMID":"32065055","abstract":"The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container-title":"Emerging Microbes and Infections","id":"ITEM-1","issue":"1","issued":{"date-parts":[["2020"]]},"page":"382-385","title":"Potent binding of 2019 novel coronavirus spike protein by a SARS coronavirus-specific human monoclonal antibody","type":"article-journal","volume":"9"},"uris":["http://www.mendeley.com/documents/?uuid=5fce64dd-3b12-4e5d-b6c4-36b24c4f45e4"]},{"id":"ITEM-2","itemData":{"DOI":"10.1126/science.abb7269","ISSN":"0036-8075","PMID":"32245784","abstract":"The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mendeley":{"formattedCitation":"[40–42]","plainTextFormattedCitation":"[40–42]","previouslyFormattedCitation":"[40–42]"},"properties":{"noteIndex":0},"schema":"https://github.com/citation-style-language/schema/raw/master/csl-citation.json"}</w:instrText>
      </w:r>
      <w:r w:rsidR="007D58E1">
        <w:fldChar w:fldCharType="separate"/>
      </w:r>
      <w:r w:rsidR="00084241" w:rsidRPr="00084241">
        <w:rPr>
          <w:noProof/>
        </w:rPr>
        <w:t>[40–42]</w:t>
      </w:r>
      <w:r w:rsidR="007D58E1">
        <w:fldChar w:fldCharType="end"/>
      </w:r>
      <w:r w:rsidR="002427CB">
        <w:t xml:space="preserve"> at</w:t>
      </w:r>
      <w:r w:rsidR="00DA2CBB">
        <w:t xml:space="preserve"> a concentration of </w:t>
      </w:r>
      <w:r w:rsidR="002427CB">
        <w:t>1</w:t>
      </w:r>
      <w:r w:rsidR="00DA2CBB">
        <w:t xml:space="preserve">0 </w:t>
      </w:r>
      <w:r w:rsidR="002427CB">
        <w:t>ug/</w:t>
      </w:r>
      <w:r w:rsidR="00DA2CBB">
        <w:t>m</w:t>
      </w:r>
      <w:r w:rsidR="002427CB">
        <w:t>L followed by staining with an anti-human Fc secondary antibody at</w:t>
      </w:r>
      <w:r w:rsidR="00AA006F">
        <w:t xml:space="preserve"> a 1:100 dilution</w:t>
      </w:r>
      <w:r w:rsidR="002427CB">
        <w:t xml:space="preserve">.  </w:t>
      </w:r>
    </w:p>
    <w:p w14:paraId="4598E0CD" w14:textId="4164212E" w:rsidR="00372CF1" w:rsidRDefault="004901E3" w:rsidP="00DB5E7E">
      <w:pPr>
        <w:pStyle w:val="MDPI22heading2"/>
        <w:spacing w:before="0" w:after="0"/>
        <w:ind w:firstLine="420"/>
        <w:rPr>
          <w:i w:val="0"/>
          <w:iCs/>
        </w:rPr>
      </w:pPr>
      <w:r>
        <w:rPr>
          <w:i w:val="0"/>
          <w:iCs/>
        </w:rPr>
        <w:t>We used a</w:t>
      </w:r>
      <w:r w:rsidR="00836E45">
        <w:rPr>
          <w:i w:val="0"/>
          <w:iCs/>
        </w:rPr>
        <w:t xml:space="preserve"> HIV-based</w:t>
      </w:r>
      <w:r>
        <w:rPr>
          <w:i w:val="0"/>
          <w:iCs/>
        </w:rPr>
        <w:t xml:space="preserve"> lentiviral system</w:t>
      </w:r>
      <w:r w:rsidR="008E0979">
        <w:rPr>
          <w:i w:val="0"/>
          <w:iCs/>
        </w:rPr>
        <w:t xml:space="preserve"> </w:t>
      </w:r>
      <w:r w:rsidR="00ED2111">
        <w:rPr>
          <w:i w:val="0"/>
          <w:iCs/>
        </w:rPr>
        <w:t xml:space="preserve">in </w:t>
      </w:r>
      <w:r w:rsidR="00244B65">
        <w:rPr>
          <w:i w:val="0"/>
          <w:iCs/>
        </w:rPr>
        <w:t xml:space="preserve">which the backbone plasmid </w:t>
      </w:r>
      <w:r w:rsidR="00EB1852">
        <w:rPr>
          <w:i w:val="0"/>
          <w:iCs/>
        </w:rPr>
        <w:t xml:space="preserve">depends on </w:t>
      </w:r>
      <w:r w:rsidR="00D17B34">
        <w:rPr>
          <w:i w:val="0"/>
          <w:iCs/>
        </w:rPr>
        <w:t>a</w:t>
      </w:r>
      <w:r w:rsidR="00EB1852">
        <w:rPr>
          <w:i w:val="0"/>
          <w:iCs/>
        </w:rPr>
        <w:t xml:space="preserve"> Tat-driven </w:t>
      </w:r>
      <w:r w:rsidR="00244B65">
        <w:rPr>
          <w:i w:val="0"/>
          <w:iCs/>
        </w:rPr>
        <w:t>LTR promoter</w:t>
      </w:r>
      <w:r w:rsidR="001E2687">
        <w:rPr>
          <w:i w:val="0"/>
          <w:iCs/>
        </w:rPr>
        <w:t xml:space="preserve"> (as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w:t>
      </w:r>
      <w:r w:rsidR="00C12F0D">
        <w:rPr>
          <w:i w:val="0"/>
          <w:iCs/>
        </w:rPr>
        <w:t>This</w:t>
      </w:r>
      <w:r w:rsidR="00E7580F">
        <w:rPr>
          <w:i w:val="0"/>
          <w:iCs/>
        </w:rPr>
        <w:t xml:space="preserve"> system</w:t>
      </w:r>
      <w:r w:rsidR="00895B2D">
        <w:rPr>
          <w:i w:val="0"/>
          <w:iCs/>
        </w:rPr>
        <w:t xml:space="preserve"> </w:t>
      </w:r>
      <w:r w:rsidR="00C12F0D">
        <w:rPr>
          <w:i w:val="0"/>
          <w:iCs/>
        </w:rPr>
        <w:t>supports</w:t>
      </w:r>
      <w:r w:rsidR="00895B2D">
        <w:rPr>
          <w:i w:val="0"/>
          <w:iCs/>
        </w:rPr>
        <w:t xml:space="preserve"> effici</w:t>
      </w:r>
      <w:r w:rsidR="006506A8">
        <w:rPr>
          <w:i w:val="0"/>
          <w:iCs/>
        </w:rPr>
        <w:t>ent production of Spike-pseudotyped particles.</w:t>
      </w:r>
      <w:r w:rsidR="00244B65">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25C986C0" w14:textId="3AD90C2F" w:rsidR="00B16BA9" w:rsidRPr="00035075" w:rsidRDefault="00DB5E7E" w:rsidP="00B16BA9">
      <w:pPr>
        <w:pStyle w:val="MDPI22heading2"/>
        <w:spacing w:before="0" w:after="0"/>
        <w:ind w:firstLine="420"/>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90647C">
        <w:rPr>
          <w:i w:val="0"/>
          <w:iCs/>
        </w:rPr>
        <w:t xml:space="preserve"> </w:t>
      </w:r>
      <w:r w:rsidR="00865550">
        <w:rPr>
          <w:i w:val="0"/>
          <w:iCs/>
        </w:rPr>
        <w:fldChar w:fldCharType="begin" w:fldLock="1"/>
      </w:r>
      <w:r w:rsidR="004B4C67">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mendeley":{"formattedCitation":"[43]","plainTextFormattedCitation":"[43]","previouslyFormattedCitation":"[43]"},"properties":{"noteIndex":0},"schema":"https://github.com/citation-style-language/schema/raw/master/csl-citation.json"}</w:instrText>
      </w:r>
      <w:r w:rsidR="00865550">
        <w:rPr>
          <w:i w:val="0"/>
          <w:iCs/>
        </w:rPr>
        <w:fldChar w:fldCharType="separate"/>
      </w:r>
      <w:r w:rsidR="00084241" w:rsidRPr="00084241">
        <w:rPr>
          <w:i w:val="0"/>
          <w:iCs/>
        </w:rPr>
        <w:t>[43]</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was just 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w:t>
      </w:r>
      <w:r w:rsidR="000C3EB4">
        <w:rPr>
          <w:i w:val="0"/>
          <w:iCs/>
        </w:rPr>
        <w:lastRenderedPageBreak/>
        <w:t xml:space="preserve">analagous mutations were shown to improve plasma-membrane expression of Spike by eliminating an endoplasmic reticulum retention signal </w:t>
      </w:r>
      <w:r w:rsidR="00DA303C">
        <w:rPr>
          <w:i w:val="0"/>
          <w:iCs/>
        </w:rPr>
        <w:fldChar w:fldCharType="begin" w:fldLock="1"/>
      </w:r>
      <w:r w:rsidR="004B4C67">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Virology","id":"ITEM-1","issue":"5","issued":{"date-parts":[["2007"]]},"page":"2418-2428","title":"The Cytoplasmic Tail of the Severe Acute Respiratory Syndrome Coronavirus Spike Protein Contains a Novel Endoplasmic Reticulum Retrieval Signal That Binds COPI and Promotes Interaction with Membrane Protein","type":"article-journal","volume":"81"},"uris":["http://www.mendeley.com/documents/?uuid=8cf07f1a-2fae-4323-920c-c87567104821"]},{"id":"ITEM-2","itemData":{"DOI":"10.1007/s12038-017-9676-7","ISSN":"09737138","abstract":"Intracellular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mendeley":{"formattedCitation":"[44,45]","plainTextFormattedCitation":"[44,45]","previouslyFormattedCitation":"[44,45]"},"properties":{"noteIndex":0},"schema":"https://github.com/citation-style-language/schema/raw/master/csl-citation.json"}</w:instrText>
      </w:r>
      <w:r w:rsidR="00DA303C">
        <w:rPr>
          <w:i w:val="0"/>
          <w:iCs/>
        </w:rPr>
        <w:fldChar w:fldCharType="separate"/>
      </w:r>
      <w:r w:rsidR="00084241" w:rsidRPr="00084241">
        <w:rPr>
          <w:i w:val="0"/>
          <w:iCs/>
        </w:rPr>
        <w:t>[44,45]</w:t>
      </w:r>
      <w:r w:rsidR="00DA303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4B4C67">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[27,46–48]","plainTextFormattedCitation":"[27,46–48]","previouslyFormattedCitation":"[27,46–48]"},"properties":{"noteIndex":0},"schema":"https://github.com/citation-style-language/schema/raw/master/csl-citation.json"}</w:instrText>
      </w:r>
      <w:r w:rsidR="00837DD2">
        <w:rPr>
          <w:i w:val="0"/>
          <w:iCs/>
        </w:rPr>
        <w:fldChar w:fldCharType="separate"/>
      </w:r>
      <w:r w:rsidR="00084241" w:rsidRPr="00084241">
        <w:rPr>
          <w:i w:val="0"/>
          <w:iCs/>
        </w:rPr>
        <w:t>[27,46–48]</w:t>
      </w:r>
      <w:r w:rsidR="00837DD2">
        <w:rPr>
          <w:i w:val="0"/>
          <w:iCs/>
        </w:rPr>
        <w:fldChar w:fldCharType="end"/>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71A6DE72" w:rsidR="004F1341" w:rsidRPr="009F781F" w:rsidRDefault="00E834E1" w:rsidP="004C2FDD">
      <w:pPr>
        <w:pStyle w:val="MDPI22heading2"/>
        <w:rPr>
          <w:i w:val="0"/>
          <w:iCs/>
        </w:rPr>
      </w:pPr>
      <w:r>
        <w:rPr>
          <w:i w:val="0"/>
          <w:iCs/>
        </w:rPr>
        <w:t>To create a target cell line that is efficiently infected</w:t>
      </w:r>
      <w:r w:rsidR="00674787">
        <w:rPr>
          <w:i w:val="0"/>
          <w:iCs/>
        </w:rPr>
        <w:t xml:space="preserve"> by the Spike pseudotyped lentiviral virions, </w:t>
      </w:r>
      <w:r w:rsidR="00DE6E18">
        <w:rPr>
          <w:i w:val="0"/>
          <w:iCs/>
        </w:rPr>
        <w:t xml:space="preserve">we </w:t>
      </w:r>
      <w:r w:rsidR="004B040A">
        <w:rPr>
          <w:i w:val="0"/>
          <w:iCs/>
        </w:rPr>
        <w:t>transduced</w:t>
      </w:r>
      <w:r w:rsidR="00DE6E18">
        <w:rPr>
          <w:i w:val="0"/>
          <w:iCs/>
        </w:rPr>
        <w:t xml:space="preserve"> </w:t>
      </w:r>
      <w:r w:rsidR="005D44F7">
        <w:rPr>
          <w:i w:val="0"/>
          <w:iCs/>
        </w:rPr>
        <w:t>293T cells</w:t>
      </w:r>
      <w:r w:rsidR="006640EE">
        <w:rPr>
          <w:i w:val="0"/>
          <w:iCs/>
        </w:rPr>
        <w:t xml:space="preserve"> </w:t>
      </w:r>
      <w:r w:rsidR="00126A6E">
        <w:rPr>
          <w:i w:val="0"/>
          <w:iCs/>
        </w:rPr>
        <w:t>with a lentiviral vector expressing</w:t>
      </w:r>
      <w:r w:rsidR="00DC3931">
        <w:rPr>
          <w:i w:val="0"/>
          <w:iCs/>
        </w:rPr>
        <w:t xml:space="preserve"> </w:t>
      </w:r>
      <w:r w:rsidR="00C91DF0">
        <w:rPr>
          <w:i w:val="0"/>
          <w:iCs/>
        </w:rPr>
        <w:t>human ACE2 under a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w:t>
      </w:r>
      <w:r w:rsidR="0039496D">
        <w:rPr>
          <w:i w:val="0"/>
          <w:iCs/>
        </w:rPr>
        <w:t xml:space="preserve"> This ACE2 expression appears stable overtime and has not noticeably decreased through 12+ passages at the time of writing.</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36"/>
        <w:gridCol w:w="222"/>
      </w:tblGrid>
      <w:tr w:rsidR="00D85AA0" w:rsidRPr="00325902" w14:paraId="6E533FBE" w14:textId="77777777" w:rsidTr="005E53B6">
        <w:trPr>
          <w:trHeight w:val="2894"/>
        </w:trPr>
        <w:tc>
          <w:tcPr>
            <w:tcW w:w="9013" w:type="dxa"/>
            <w:shd w:val="clear" w:color="auto" w:fill="auto"/>
          </w:tcPr>
          <w:p w14:paraId="0805077E" w14:textId="2FA605B0" w:rsidR="00D85AA0" w:rsidRPr="00325902" w:rsidRDefault="0000743D" w:rsidP="005E53B6">
            <w:pPr>
              <w:pStyle w:val="MDPI52figure"/>
              <w:adjustRightInd w:val="0"/>
              <w:snapToGrid w:val="0"/>
              <w:rPr>
                <w:sz w:val="20"/>
              </w:rPr>
            </w:pPr>
            <w:del w:id="2" w:author="Dusenbury Crawford, Katharine H" w:date="2020-04-19T18:34:00Z">
              <w:r w:rsidDel="00127547">
                <w:rPr>
                  <w:noProof/>
                  <w:snapToGrid/>
                  <w:sz w:val="20"/>
                </w:rPr>
                <w:drawing>
                  <wp:inline distT="0" distB="0" distL="0" distR="0" wp14:anchorId="385F6BB9" wp14:editId="7444595E">
                    <wp:extent cx="5597782" cy="171704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E2_figure.png"/>
                            <pic:cNvPicPr/>
                          </pic:nvPicPr>
                          <pic:blipFill>
                            <a:blip r:embed="rId21">
                              <a:extLst>
                                <a:ext uri="{28A0092B-C50C-407E-A947-70E740481C1C}">
                                  <a14:useLocalDpi xmlns:a14="http://schemas.microsoft.com/office/drawing/2010/main" val="0"/>
                                </a:ext>
                              </a:extLst>
                            </a:blip>
                            <a:stretch>
                              <a:fillRect/>
                            </a:stretch>
                          </pic:blipFill>
                          <pic:spPr>
                            <a:xfrm>
                              <a:off x="0" y="0"/>
                              <a:ext cx="5597782" cy="1717040"/>
                            </a:xfrm>
                            <a:prstGeom prst="rect">
                              <a:avLst/>
                            </a:prstGeom>
                          </pic:spPr>
                        </pic:pic>
                      </a:graphicData>
                    </a:graphic>
                  </wp:inline>
                </w:drawing>
              </w:r>
            </w:del>
            <w:ins w:id="3" w:author="Dusenbury Crawford, Katharine H" w:date="2020-04-19T18:34:00Z">
              <w:r w:rsidR="00127547">
                <w:rPr>
                  <w:noProof/>
                  <w:snapToGrid/>
                  <w:sz w:val="20"/>
                </w:rPr>
                <w:drawing>
                  <wp:inline distT="0" distB="0" distL="0" distR="0" wp14:anchorId="0F34FFB1" wp14:editId="60E69EBE">
                    <wp:extent cx="4709707" cy="196447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E2_figure2.png"/>
                            <pic:cNvPicPr/>
                          </pic:nvPicPr>
                          <pic:blipFill>
                            <a:blip r:embed="rId22">
                              <a:extLst>
                                <a:ext uri="{28A0092B-C50C-407E-A947-70E740481C1C}">
                                  <a14:useLocalDpi xmlns:a14="http://schemas.microsoft.com/office/drawing/2010/main" val="0"/>
                                </a:ext>
                              </a:extLst>
                            </a:blip>
                            <a:stretch>
                              <a:fillRect/>
                            </a:stretch>
                          </pic:blipFill>
                          <pic:spPr>
                            <a:xfrm>
                              <a:off x="0" y="0"/>
                              <a:ext cx="4709707" cy="1964477"/>
                            </a:xfrm>
                            <a:prstGeom prst="rect">
                              <a:avLst/>
                            </a:prstGeom>
                          </pic:spPr>
                        </pic:pic>
                      </a:graphicData>
                    </a:graphic>
                  </wp:inline>
                </w:drawing>
              </w:r>
            </w:ins>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5A9BE3CA" w:rsidR="00D85AA0" w:rsidRPr="005918D0"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 with Spike</w:t>
      </w:r>
      <w:r w:rsidR="00037AD7">
        <w:t>-pseudotyped lentivirus</w:t>
      </w:r>
      <w:r w:rsidR="005918D0">
        <w:t>. (</w:t>
      </w:r>
      <w:r w:rsidR="005918D0">
        <w:rPr>
          <w:b/>
          <w:bCs/>
        </w:rPr>
        <w:t>A</w:t>
      </w:r>
      <w:r w:rsidR="005918D0">
        <w:t xml:space="preserve">) </w:t>
      </w:r>
      <w:r w:rsidR="00037AD7">
        <w:t>F</w:t>
      </w:r>
      <w:r w:rsidR="007C4997">
        <w:t>low cytometry</w:t>
      </w:r>
      <w:r w:rsidR="00455F86">
        <w:t xml:space="preserve"> plot showing expression of ACE2 by the 293T-ACE2 cells</w:t>
      </w:r>
      <w:r w:rsidR="000C1EE3">
        <w:t xml:space="preserve"> (grey shaded) </w:t>
      </w:r>
      <w:r w:rsidR="007240D3">
        <w:t xml:space="preserve">at passage 12 </w:t>
      </w:r>
      <w:r w:rsidR="000C1EE3">
        <w:t xml:space="preserve">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w:t>
      </w:r>
      <w:r w:rsidR="00D81189">
        <w:t>y</w:t>
      </w:r>
      <w:r w:rsidR="00455F86">
        <w:t>.</w:t>
      </w:r>
      <w:r w:rsidR="007240D3">
        <w:t xml:space="preserve"> </w:t>
      </w:r>
      <w:ins w:id="4" w:author="Dusenbury Crawford, Katharine H" w:date="2020-04-19T17:29:00Z">
        <w:r w:rsidR="007240D3">
          <w:t>As seen, A</w:t>
        </w:r>
      </w:ins>
      <w:ins w:id="5" w:author="Dusenbury Crawford, Katharine H" w:date="2020-04-19T17:30:00Z">
        <w:r w:rsidR="007240D3">
          <w:t xml:space="preserve">CE2 expression remains high over many passages. </w:t>
        </w:r>
      </w:ins>
      <w:r w:rsidR="007240D3">
        <w:t>The gate was set so the parental 293T cells are 2% positive.</w:t>
      </w:r>
      <w:r w:rsidR="00455F86">
        <w:t xml:space="preserve"> </w:t>
      </w:r>
      <w:commentRangeStart w:id="6"/>
      <w:r w:rsidR="00455F86">
        <w:t>(</w:t>
      </w:r>
      <w:r w:rsidR="00455F86">
        <w:rPr>
          <w:b/>
          <w:bCs/>
        </w:rPr>
        <w:t>B</w:t>
      </w:r>
      <w:r w:rsidR="00455F86">
        <w:t xml:space="preserve">) </w:t>
      </w:r>
      <w:commentRangeEnd w:id="6"/>
      <w:r w:rsidR="00B854AB">
        <w:rPr>
          <w:rStyle w:val="CommentReference"/>
          <w:rFonts w:ascii="Times New Roman" w:hAnsi="Times New Roman"/>
          <w:lang w:bidi="ar-SA"/>
        </w:rPr>
        <w:commentReference w:id="6"/>
      </w:r>
      <w:r w:rsidR="00455F86">
        <w:t>Microscope image</w:t>
      </w:r>
      <w:ins w:id="7" w:author="Dusenbury Crawford, Katharine H" w:date="2020-04-19T17:42:00Z">
        <w:r w:rsidR="007D3973">
          <w:t>s</w:t>
        </w:r>
      </w:ins>
      <w:r w:rsidR="005D44F7">
        <w:t xml:space="preserve"> showing </w:t>
      </w:r>
      <w:proofErr w:type="spellStart"/>
      <w:r w:rsidR="005D44F7">
        <w:t>ZsGreen</w:t>
      </w:r>
      <w:proofErr w:type="spellEnd"/>
      <w:r w:rsidR="005D44F7">
        <w:t xml:space="preserve"> expression in 293T-ACE2 or 293T cells at</w:t>
      </w:r>
      <w:r w:rsidR="005D44F7" w:rsidRPr="00523DDF">
        <w:rPr>
          <w:color w:val="000000" w:themeColor="text1"/>
        </w:rPr>
        <w:t xml:space="preserve"> </w:t>
      </w:r>
      <w:del w:id="8" w:author="Dusenbury Crawford, Katharine H" w:date="2020-04-19T17:42:00Z">
        <w:r w:rsidR="00523DDF" w:rsidRPr="00523DDF" w:rsidDel="007D3973">
          <w:rPr>
            <w:color w:val="000000" w:themeColor="text1"/>
          </w:rPr>
          <w:delText>60</w:delText>
        </w:r>
        <w:r w:rsidR="005D44F7" w:rsidRPr="00523DDF" w:rsidDel="007D3973">
          <w:rPr>
            <w:color w:val="000000" w:themeColor="text1"/>
          </w:rPr>
          <w:delText xml:space="preserve"> </w:delText>
        </w:r>
      </w:del>
      <w:ins w:id="9" w:author="Dusenbury Crawford, Katharine H" w:date="2020-04-19T17:42:00Z">
        <w:r w:rsidR="007D3973">
          <w:rPr>
            <w:color w:val="000000" w:themeColor="text1"/>
          </w:rPr>
          <w:t>43</w:t>
        </w:r>
        <w:r w:rsidR="007D3973" w:rsidRPr="00523DDF">
          <w:rPr>
            <w:color w:val="000000" w:themeColor="text1"/>
          </w:rPr>
          <w:t xml:space="preserve"> </w:t>
        </w:r>
      </w:ins>
      <w:r w:rsidR="005D44F7">
        <w:t>hours after incubation with Spike-</w:t>
      </w:r>
      <w:r w:rsidR="00C951F6">
        <w:t xml:space="preserve"> or VSV</w:t>
      </w:r>
      <w:r w:rsidR="00444E0E">
        <w:t xml:space="preserve"> </w:t>
      </w:r>
      <w:r w:rsidR="00C951F6">
        <w:t>G-pseudotyped</w:t>
      </w:r>
      <w:r w:rsidR="005D44F7">
        <w:t xml:space="preserve"> lentivirus </w:t>
      </w:r>
      <w:r w:rsidR="0068017D">
        <w:t>with the</w:t>
      </w:r>
      <w:r w:rsidR="005D44F7">
        <w:t xml:space="preserve"> </w:t>
      </w:r>
      <w:proofErr w:type="spellStart"/>
      <w:r w:rsidR="005D44F7">
        <w:t>ZsGreen</w:t>
      </w:r>
      <w:proofErr w:type="spellEnd"/>
      <w:r w:rsidR="0068017D">
        <w:t xml:space="preserve"> backbone</w:t>
      </w:r>
      <w:r w:rsidR="005D44F7">
        <w:t xml:space="preserve">. </w:t>
      </w:r>
      <w:ins w:id="10" w:author="Dusenbury Crawford, Katharine H" w:date="2020-04-19T18:37:00Z">
        <w:r w:rsidR="00777057">
          <w:t xml:space="preserve">For each viral entry protein, </w:t>
        </w:r>
      </w:ins>
      <w:del w:id="11" w:author="Dusenbury Crawford, Katharine H" w:date="2020-04-19T18:36:00Z">
        <w:r w:rsidR="00C951F6" w:rsidDel="00777057">
          <w:delText xml:space="preserve">Cells </w:delText>
        </w:r>
      </w:del>
      <w:ins w:id="12" w:author="Dusenbury Crawford, Katharine H" w:date="2020-04-19T18:36:00Z">
        <w:r w:rsidR="00777057">
          <w:t>293T and 293T-ACE2 c</w:t>
        </w:r>
        <w:r w:rsidR="00777057">
          <w:t xml:space="preserve">ells </w:t>
        </w:r>
      </w:ins>
      <w:r w:rsidR="00C951F6">
        <w:t>were infected with</w:t>
      </w:r>
      <w:r w:rsidR="000702F9">
        <w:t xml:space="preserve"> equal volumes of </w:t>
      </w:r>
      <w:del w:id="13" w:author="Dusenbury Crawford, Katharine H" w:date="2020-04-19T18:37:00Z">
        <w:r w:rsidR="000702F9" w:rsidDel="00777057">
          <w:delText>all Spike-pseudotyped lentivirus and</w:delText>
        </w:r>
        <w:r w:rsidR="00C951F6" w:rsidDel="00777057">
          <w:delText xml:space="preserve"> </w:delText>
        </w:r>
      </w:del>
      <w:del w:id="14" w:author="Dusenbury Crawford, Katharine H" w:date="2020-04-19T17:33:00Z">
        <w:r w:rsidR="00C951F6" w:rsidDel="007240D3">
          <w:delText>10</w:delText>
        </w:r>
      </w:del>
      <w:del w:id="15" w:author="Dusenbury Crawford, Katharine H" w:date="2020-04-19T18:37:00Z">
        <w:r w:rsidR="00C951F6" w:rsidDel="00777057">
          <w:delText xml:space="preserve">-fold less </w:delText>
        </w:r>
        <w:r w:rsidR="003909FC" w:rsidDel="00777057">
          <w:delText xml:space="preserve">volume of </w:delText>
        </w:r>
        <w:r w:rsidR="00C951F6" w:rsidDel="00777057">
          <w:delText>VSV</w:delText>
        </w:r>
        <w:r w:rsidR="0051533C" w:rsidDel="00777057">
          <w:delText xml:space="preserve"> </w:delText>
        </w:r>
        <w:r w:rsidR="00C951F6" w:rsidDel="00777057">
          <w:delText>G-pseudotyped lentivirus</w:delText>
        </w:r>
      </w:del>
      <w:ins w:id="16" w:author="Dusenbury Crawford, Katharine H" w:date="2020-04-19T18:37:00Z">
        <w:r w:rsidR="00777057">
          <w:t>virus</w:t>
        </w:r>
      </w:ins>
      <w:r w:rsidR="000702F9">
        <w:t>.</w:t>
      </w:r>
      <w:ins w:id="17" w:author="Dusenbury Crawford, Katharine H" w:date="2020-04-19T18:37:00Z">
        <w:r w:rsidR="00777057">
          <w:t xml:space="preserve"> Cells were infected with 1/5</w:t>
        </w:r>
        <w:r w:rsidR="00777057" w:rsidRPr="00777057">
          <w:rPr>
            <w:vertAlign w:val="superscript"/>
            <w:rPrChange w:id="18" w:author="Dusenbury Crawford, Katharine H" w:date="2020-04-19T18:37:00Z">
              <w:rPr/>
            </w:rPrChange>
          </w:rPr>
          <w:t>th</w:t>
        </w:r>
        <w:r w:rsidR="00777057">
          <w:t xml:space="preserve"> the volume of VSV G-</w:t>
        </w:r>
        <w:proofErr w:type="spellStart"/>
        <w:r w:rsidR="00777057">
          <w:t>pseudotyped</w:t>
        </w:r>
        <w:proofErr w:type="spellEnd"/>
        <w:r w:rsidR="00777057">
          <w:t xml:space="preserve"> lentivirus compared to Spike-</w:t>
        </w:r>
        <w:proofErr w:type="spellStart"/>
        <w:r w:rsidR="00777057">
          <w:t>pseudotyped</w:t>
        </w:r>
        <w:proofErr w:type="spellEnd"/>
        <w:r w:rsidR="00777057">
          <w:t xml:space="preserve"> lent</w:t>
        </w:r>
      </w:ins>
      <w:ins w:id="19" w:author="Dusenbury Crawford, Katharine H" w:date="2020-04-19T18:38:00Z">
        <w:r w:rsidR="00777057">
          <w:t>ivirus.</w:t>
        </w:r>
      </w:ins>
    </w:p>
    <w:p w14:paraId="52BECDDF" w14:textId="5E39983F" w:rsidR="00D85AA0" w:rsidRPr="00C951F6" w:rsidRDefault="00020AC4" w:rsidP="004C2FDD">
      <w:pPr>
        <w:pStyle w:val="MDPI22heading2"/>
        <w:rPr>
          <w:i w:val="0"/>
          <w:iCs/>
        </w:rPr>
      </w:pPr>
      <w:r>
        <w:rPr>
          <w:i w:val="0"/>
          <w:iCs/>
        </w:rPr>
        <w:tab/>
        <w:t>We</w:t>
      </w:r>
      <w:r w:rsidR="00397D54">
        <w:rPr>
          <w:i w:val="0"/>
          <w:iCs/>
        </w:rPr>
        <w:t xml:space="preserve"> validated that the 293T-ACE2 cells were susceptible to infection by Spike-pseudotyped lentivirus by incubating 293T-ACE2 and parental 293T with equivalent amounts </w:t>
      </w:r>
      <w:r w:rsidR="00694DEF">
        <w:rPr>
          <w:i w:val="0"/>
          <w:iCs/>
        </w:rPr>
        <w:t>lentivirus carrying ZsGreen</w:t>
      </w:r>
      <w:r w:rsidR="00397D54">
        <w:rPr>
          <w:i w:val="0"/>
          <w:iCs/>
        </w:rPr>
        <w:t xml:space="preserve">. As shown in </w:t>
      </w:r>
      <w:r w:rsidR="00397D54">
        <w:rPr>
          <w:b/>
          <w:bCs/>
          <w:i w:val="0"/>
          <w:iCs/>
        </w:rPr>
        <w:t>Figure 2B</w:t>
      </w:r>
      <w:r w:rsidR="00397D54">
        <w:rPr>
          <w:i w:val="0"/>
          <w:iCs/>
        </w:rPr>
        <w:t xml:space="preserve">, </w:t>
      </w:r>
      <w:r w:rsidR="0073678B">
        <w:rPr>
          <w:i w:val="0"/>
          <w:iCs/>
        </w:rPr>
        <w:t>Spike-pseudotyped</w:t>
      </w:r>
      <w:r w:rsidR="00397D54">
        <w:rPr>
          <w:i w:val="0"/>
          <w:iCs/>
        </w:rPr>
        <w:t xml:space="preserve"> virus efficiently</w:t>
      </w:r>
      <w:r w:rsidR="000379D9">
        <w:rPr>
          <w:i w:val="0"/>
          <w:iCs/>
        </w:rPr>
        <w:t xml:space="preserve"> infected the 293T-ACE2 but not the 293T cells.</w:t>
      </w:r>
      <w:r w:rsidR="00C951F6">
        <w:rPr>
          <w:i w:val="0"/>
          <w:iCs/>
        </w:rPr>
        <w:t xml:space="preserve"> 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6492A50B" w14:textId="5A83710E" w:rsidR="00D90B27" w:rsidRPr="007A571F" w:rsidRDefault="00DE70D7" w:rsidP="004C2FDD">
      <w:pPr>
        <w:pStyle w:val="MDPI22heading2"/>
        <w:rPr>
          <w:i w:val="0"/>
          <w:iCs/>
        </w:rPr>
      </w:pPr>
      <w:r>
        <w:rPr>
          <w:i w:val="0"/>
          <w:iCs/>
        </w:rPr>
        <w:t>To quantify the titers of lentiviral virions pseudotyped with each of the Spike variants, we</w:t>
      </w:r>
      <w:r w:rsidR="00E120B6">
        <w:rPr>
          <w:i w:val="0"/>
          <w:iCs/>
        </w:rPr>
        <w:t xml:space="preserve"> produced virions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virions using the ZsGreen backbone, and titered</w:t>
      </w:r>
      <w:r w:rsidR="005A0404">
        <w:rPr>
          <w:i w:val="0"/>
          <w:iCs/>
        </w:rPr>
        <w:t xml:space="preserve"> by flow cytometry to determine the number of transducing particles per ml. </w:t>
      </w:r>
      <w:r w:rsidR="005A0404">
        <w:rPr>
          <w:i w:val="0"/>
          <w:iCs/>
        </w:rPr>
        <w:lastRenderedPageBreak/>
        <w:t xml:space="preserve">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virions can be further concentrated by </w:t>
      </w:r>
      <w:r w:rsidR="00E96875">
        <w:rPr>
          <w:i w:val="0"/>
          <w:iCs/>
        </w:rPr>
        <w:t xml:space="preserve">a variety of methods </w:t>
      </w:r>
      <w:r w:rsidR="00C50DDF">
        <w:rPr>
          <w:i w:val="0"/>
          <w:iCs/>
        </w:rPr>
        <w:fldChar w:fldCharType="begin" w:fldLock="1"/>
      </w:r>
      <w:r w:rsidR="004B4C67">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4B4C67">
        <w:rPr>
          <w:rFonts w:ascii="Cambria Math" w:hAnsi="Cambria Math" w:cs="Cambria Math"/>
          <w:i w:val="0"/>
          <w:iCs/>
        </w:rPr>
        <w:instrText>≊</w:instrText>
      </w:r>
      <w:r w:rsidR="004B4C67">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Biotechnology","id":"ITEM-2","issue":"98","issued":{"date-parts":[["2013"]]},"title":"Simplified production and concentration of lentiviral vectors to achieve high transduction in primary human T cells","type":"article-journal","volume":"13"},"uris":["http://www.mendeley.com/documents/?uuid=2aea1fc0-32ac-4856-a29b-0de12d73edd7"]}],"mendeley":{"formattedCitation":"[49,50]","plainTextFormattedCitation":"[49,50]","previouslyFormattedCitation":"[49,50]"},"properties":{"noteIndex":0},"schema":"https://github.com/citation-style-language/schema/raw/master/csl-citation.json"}</w:instrText>
      </w:r>
      <w:r w:rsidR="00C50DDF">
        <w:rPr>
          <w:i w:val="0"/>
          <w:iCs/>
        </w:rPr>
        <w:fldChar w:fldCharType="separate"/>
      </w:r>
      <w:r w:rsidR="00084241" w:rsidRPr="00084241">
        <w:rPr>
          <w:i w:val="0"/>
          <w:iCs/>
        </w:rPr>
        <w:t>[49,50]</w:t>
      </w:r>
      <w:r w:rsidR="00C50DDF">
        <w:rPr>
          <w:i w:val="0"/>
          <w:iCs/>
        </w:rPr>
        <w:fldChar w:fldCharType="end"/>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w:t>
      </w:r>
      <w:r w:rsidR="00883042">
        <w:rPr>
          <w:i w:val="0"/>
          <w:iCs/>
        </w:rPr>
        <w:t xml:space="preserve"> </w:t>
      </w:r>
      <w:r w:rsidR="00E37EB1">
        <w:rPr>
          <w:i w:val="0"/>
          <w:iCs/>
        </w:rPr>
        <w:t>G. Of note,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7A571F">
        <w:rPr>
          <w:i w:val="0"/>
          <w:iCs/>
        </w:rPr>
        <w:t>, as expected since the ZsGreen in the former construct is driven by an IRES rather than the primary promoter</w:t>
      </w:r>
      <w:r w:rsidR="00B753DB">
        <w:rPr>
          <w:i w:val="0"/>
          <w:iCs/>
        </w:rPr>
        <w:t>.</w:t>
      </w:r>
      <w:r w:rsidR="00E37EB1">
        <w:rPr>
          <w:i w:val="0"/>
          <w:iCs/>
        </w:rPr>
        <w:t xml:space="preserve"> </w:t>
      </w: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6">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6EC29858"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r w:rsidR="002905B1">
        <w:t>pseudotyped lentiviruses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w:t>
      </w:r>
      <w:proofErr w:type="spellStart"/>
      <w:r w:rsidR="00F642BE">
        <w:t>pseudotyped</w:t>
      </w:r>
      <w:proofErr w:type="spellEnd"/>
      <w:r w:rsidR="00F642BE">
        <w:t xml:space="preserve"> with the three Spike variants or VSV</w:t>
      </w:r>
      <w:r w:rsidR="00883042">
        <w:t xml:space="preserve"> </w:t>
      </w:r>
      <w:r w:rsidR="00F642BE">
        <w:t xml:space="preserve">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D528E7">
        <w:t>virions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 xml:space="preserve">infecting ~2.3e4 293T-ACE2 </w:t>
      </w:r>
      <w:r w:rsidR="00E83706">
        <w:t>cells per well in 96-well plates</w:t>
      </w:r>
      <w:r w:rsidR="004B3754">
        <w:t xml:space="preserve">. The RLUs per mL for the Spike-pseudotyped viruses are the average of three 3-fold serial dilutions of virus starting at 50 </w:t>
      </w:r>
      <w:proofErr w:type="spellStart"/>
      <w:r w:rsidR="004B3754">
        <w:t>uL</w:t>
      </w:r>
      <w:proofErr w:type="spellEnd"/>
      <w:r w:rsidR="004B3754">
        <w:t xml:space="preserve"> virus in a total volume of 150 </w:t>
      </w:r>
      <w:proofErr w:type="spellStart"/>
      <w:r w:rsidR="004B3754">
        <w:t>uL</w:t>
      </w:r>
      <w:proofErr w:type="spellEnd"/>
      <w:r w:rsidR="004B3754">
        <w:t xml:space="preserve">. For the VSV G-pseudotyped virus, RLUs per mL were averaged from two 3-fold dilutions starting at 3 </w:t>
      </w:r>
      <w:proofErr w:type="spellStart"/>
      <w:r w:rsidR="004B3754">
        <w:t>uL</w:t>
      </w:r>
      <w:proofErr w:type="spellEnd"/>
      <w:r w:rsidR="004B3754">
        <w:t xml:space="preserve"> virus in a total volume of 150 </w:t>
      </w:r>
      <w:proofErr w:type="spellStart"/>
      <w:r w:rsidR="004B3754">
        <w:t>uL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infected with </w:t>
      </w:r>
      <w:r w:rsidR="00D0735F" w:rsidRPr="00672CA6">
        <w:rPr>
          <w:color w:val="000000" w:themeColor="text1"/>
        </w:rPr>
        <w:t xml:space="preserve">Spike pseudotyped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A73D6">
        <w:rPr>
          <w:color w:val="000000" w:themeColor="text1"/>
        </w:rPr>
        <w:t>highly</w:t>
      </w:r>
      <w:r w:rsidR="00D0735F"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0EB4CF8B" w:rsidR="007E7880" w:rsidRDefault="0084229B" w:rsidP="005D2C50">
      <w:pPr>
        <w:pStyle w:val="MDPI22heading2"/>
        <w:spacing w:before="0" w:after="0"/>
        <w:rPr>
          <w:i w:val="0"/>
          <w:iCs/>
          <w:color w:val="000000" w:themeColor="text1"/>
        </w:rPr>
      </w:pPr>
      <w:r>
        <w:rPr>
          <w:i w:val="0"/>
          <w:iCs/>
        </w:rPr>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such assays can be performed</w:t>
      </w:r>
      <w:r w:rsidR="009B185B">
        <w:rPr>
          <w:i w:val="0"/>
          <w:iCs/>
        </w:rPr>
        <w:t xml:space="preserve"> with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per well in 96-well plates, a relatively modest volume of virus is required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35FD346F" w:rsidR="005D2C50" w:rsidRPr="00A07B01" w:rsidRDefault="005D2C50" w:rsidP="005D2C50">
      <w:pPr>
        <w:pStyle w:val="MDPI22heading2"/>
        <w:spacing w:before="0" w:after="0"/>
        <w:rPr>
          <w:i w:val="0"/>
          <w:iCs/>
          <w:color w:val="000000" w:themeColor="text1"/>
        </w:rPr>
      </w:pPr>
      <w:r>
        <w:rPr>
          <w:i w:val="0"/>
          <w:iCs/>
          <w:color w:val="000000" w:themeColor="text1"/>
        </w:rPr>
        <w:lastRenderedPageBreak/>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IgG 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4B4C67">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C94E4B">
        <w:rPr>
          <w:i w:val="0"/>
          <w:iCs/>
          <w:color w:val="000000" w:themeColor="text1"/>
        </w:rPr>
        <w:fldChar w:fldCharType="separate"/>
      </w:r>
      <w:r w:rsidR="00084241" w:rsidRPr="00084241">
        <w:rPr>
          <w:i w:val="0"/>
          <w:iCs/>
          <w:color w:val="000000" w:themeColor="text1"/>
        </w:rPr>
        <w:t>[51]</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For these assays, we first made serial dilutions of </w:t>
      </w:r>
      <w:r w:rsidR="00A655D5">
        <w:rPr>
          <w:i w:val="0"/>
          <w:iCs/>
          <w:color w:val="000000" w:themeColor="text1"/>
        </w:rPr>
        <w:t>plasma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 then incubated with </w:t>
      </w:r>
      <w:r w:rsidR="00D84084" w:rsidRPr="00D84084">
        <w:rPr>
          <w:i w:val="0"/>
          <w:iCs/>
          <w:color w:val="000000" w:themeColor="text1"/>
        </w:rPr>
        <w:t>2</w:t>
      </w:r>
      <w:r w:rsidR="00D84084">
        <w:rPr>
          <w:i w:val="0"/>
          <w:iCs/>
          <w:color w:val="000000" w:themeColor="text1"/>
        </w:rPr>
        <w:t>x10</w:t>
      </w:r>
      <w:r w:rsidR="00D84084">
        <w:rPr>
          <w:i w:val="0"/>
          <w:iCs/>
          <w:color w:val="000000" w:themeColor="text1"/>
          <w:vertAlign w:val="superscript"/>
        </w:rPr>
        <w:t>5</w:t>
      </w:r>
      <w:r w:rsidR="00A07B01" w:rsidRPr="00D84084">
        <w:rPr>
          <w:i w:val="0"/>
          <w:iCs/>
          <w:color w:val="000000" w:themeColor="text1"/>
        </w:rPr>
        <w:t xml:space="preserve"> </w:t>
      </w:r>
      <w:r w:rsidR="00A07B01">
        <w:rPr>
          <w:i w:val="0"/>
          <w:iCs/>
          <w:color w:val="000000" w:themeColor="text1"/>
        </w:rPr>
        <w:t xml:space="preserve">RLUs </w:t>
      </w:r>
      <w:r w:rsidR="00D84084">
        <w:rPr>
          <w:i w:val="0"/>
          <w:iCs/>
          <w:color w:val="000000" w:themeColor="text1"/>
        </w:rPr>
        <w:t xml:space="preserve">of </w:t>
      </w:r>
      <w:r w:rsidR="00A07B01">
        <w:rPr>
          <w:i w:val="0"/>
          <w:iCs/>
          <w:color w:val="000000" w:themeColor="text1"/>
        </w:rPr>
        <w:t xml:space="preserve">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w:t>
      </w:r>
      <w:r w:rsidR="00174AC2">
        <w:rPr>
          <w:i w:val="0"/>
          <w:iCs/>
          <w:color w:val="000000" w:themeColor="text1"/>
        </w:rPr>
        <w:t>plasma</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768D2668" w:rsidR="00D90B27" w:rsidRPr="00325902" w:rsidRDefault="000C7A01" w:rsidP="005E53B6">
            <w:pPr>
              <w:pStyle w:val="MDPI52figure"/>
              <w:adjustRightInd w:val="0"/>
              <w:snapToGrid w:val="0"/>
              <w:rPr>
                <w:sz w:val="20"/>
              </w:rPr>
            </w:pPr>
            <w:r>
              <w:rPr>
                <w:noProof/>
                <w:snapToGrid/>
                <w:sz w:val="20"/>
              </w:rPr>
              <w:drawing>
                <wp:inline distT="0" distB="0" distL="0" distR="0" wp14:anchorId="20075CCB" wp14:editId="76115C4D">
                  <wp:extent cx="5588355" cy="30321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27">
                            <a:extLst>
                              <a:ext uri="{28A0092B-C50C-407E-A947-70E740481C1C}">
                                <a14:useLocalDpi xmlns:a14="http://schemas.microsoft.com/office/drawing/2010/main" val="0"/>
                              </a:ext>
                            </a:extLst>
                          </a:blip>
                          <a:stretch>
                            <a:fillRect/>
                          </a:stretch>
                        </pic:blipFill>
                        <pic:spPr>
                          <a:xfrm>
                            <a:off x="0" y="0"/>
                            <a:ext cx="5588355" cy="3032125"/>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3B53F9DD" w:rsidR="00D90B27" w:rsidRPr="005918D0" w:rsidRDefault="00D90B27" w:rsidP="00D90B27">
      <w:pPr>
        <w:pStyle w:val="MDPI51figurecaption"/>
      </w:pPr>
      <w:commentRangeStart w:id="20"/>
      <w:r w:rsidRPr="00325902">
        <w:rPr>
          <w:b/>
        </w:rPr>
        <w:t xml:space="preserve">Figure </w:t>
      </w:r>
      <w:r>
        <w:rPr>
          <w:b/>
        </w:rPr>
        <w:t>4</w:t>
      </w:r>
      <w:r w:rsidRPr="00325902">
        <w:rPr>
          <w:b/>
        </w:rPr>
        <w:t>.</w:t>
      </w:r>
      <w:r w:rsidRPr="00325902">
        <w:t xml:space="preserve"> </w:t>
      </w:r>
      <w:commentRangeEnd w:id="20"/>
      <w:r w:rsidR="00D431CE">
        <w:rPr>
          <w:rStyle w:val="CommentReference"/>
          <w:rFonts w:ascii="Times New Roman" w:hAnsi="Times New Roman"/>
          <w:lang w:bidi="ar-SA"/>
        </w:rPr>
        <w:commentReference w:id="20"/>
      </w:r>
      <w:r>
        <w:t>Neutralization assays.</w:t>
      </w:r>
      <w:r w:rsidR="005D2C50">
        <w:t xml:space="preserve"> (</w:t>
      </w:r>
      <w:r w:rsidR="005D2C50">
        <w:rPr>
          <w:b/>
          <w:bCs/>
        </w:rPr>
        <w:t>A</w:t>
      </w:r>
      <w:r w:rsidR="005D2C50">
        <w:t xml:space="preserve">) Neutralization assay using </w:t>
      </w:r>
      <w:r w:rsidR="007D6273">
        <w:t>plasma</w:t>
      </w:r>
      <w:r w:rsidR="009425DC">
        <w:t xml:space="preserve"> collected from a confirmed SARS-CoV-2 infected patient at</w:t>
      </w:r>
      <w:r w:rsidR="00B54AD6">
        <w:t xml:space="preserve"> 19</w:t>
      </w:r>
      <w:r w:rsidR="00D75DA4">
        <w:t xml:space="preserve"> </w:t>
      </w:r>
      <w:r w:rsidR="00B54AD6">
        <w:t>days post-symptom onset. (</w:t>
      </w:r>
      <w:r w:rsidR="00B54AD6">
        <w:rPr>
          <w:b/>
          <w:bCs/>
        </w:rPr>
        <w:t>B</w:t>
      </w:r>
      <w:r w:rsidR="00B54AD6">
        <w:t>) Neutralization assay using soluble ACE2 protein</w:t>
      </w:r>
      <w:r w:rsidR="000E6111">
        <w:t xml:space="preserve"> fused to the Fc domain from IgG</w:t>
      </w:r>
      <w:r w:rsidR="00B54AD6">
        <w:t>.</w:t>
      </w:r>
      <w:r w:rsidR="00BE3DC1">
        <w:t xml:space="preserve"> (</w:t>
      </w:r>
      <w:r w:rsidR="00BE3DC1">
        <w:rPr>
          <w:b/>
          <w:bCs/>
        </w:rPr>
        <w:t>C</w:t>
      </w:r>
      <w:r w:rsidR="00BE3DC1">
        <w:t>) Neutralization assay using serum samples collected prior to the emergence of SARS-CoV-2. The individual serum collected in 1989 was of a similar age</w:t>
      </w:r>
      <w:r w:rsidR="00726A26">
        <w:t xml:space="preserve"> at the time of serum collection</w:t>
      </w:r>
      <w:r w:rsidR="00BE3DC1">
        <w:t xml:space="preserve"> to the confirmed SARS-CoV-2 infected patient.</w:t>
      </w:r>
    </w:p>
    <w:p w14:paraId="6E0F6193" w14:textId="2988AE8B" w:rsidR="004C2FDD" w:rsidRDefault="00F85C43" w:rsidP="00F85C43">
      <w:pPr>
        <w:pStyle w:val="MDPI21heading1"/>
        <w:spacing w:before="0" w:after="0"/>
        <w:rPr>
          <w:b w:val="0"/>
          <w:bCs/>
          <w:color w:val="000000" w:themeColor="text1"/>
        </w:rPr>
      </w:pPr>
      <w:r>
        <w:tab/>
      </w:r>
      <w:r>
        <w:rPr>
          <w:b w:val="0"/>
          <w:bCs/>
        </w:rPr>
        <w:t xml:space="preserve">Both the </w:t>
      </w:r>
      <w:r w:rsidR="00A3651E">
        <w:rPr>
          <w:b w:val="0"/>
          <w:bCs/>
        </w:rPr>
        <w:t>plasma</w:t>
      </w:r>
      <w:r w:rsidR="0027559C">
        <w:rPr>
          <w:b w:val="0"/>
          <w:bCs/>
        </w:rPr>
        <w:t xml:space="preserve"> from the confirmed SARS-CoV-2-infected patient</w:t>
      </w:r>
      <w:r>
        <w:rPr>
          <w:b w:val="0"/>
          <w:bCs/>
        </w:rPr>
        <w:t xml:space="preserve"> and the soluble ACE2</w:t>
      </w:r>
      <w:r w:rsidR="008B62C7">
        <w:rPr>
          <w:b w:val="0"/>
          <w:bCs/>
        </w:rPr>
        <w:t>-Fc</w:t>
      </w:r>
      <w:r>
        <w:rPr>
          <w:b w:val="0"/>
          <w:bCs/>
        </w:rPr>
        <w:t xml:space="preserve"> effectively neutralized the virus (</w:t>
      </w:r>
      <w:r>
        <w:t>Figure 4</w:t>
      </w:r>
      <w:proofErr w:type="gramStart"/>
      <w:r w:rsidR="0027559C">
        <w:t>A,B</w:t>
      </w:r>
      <w:proofErr w:type="gramEnd"/>
      <w:r>
        <w:rPr>
          <w:b w:val="0"/>
          <w:bCs/>
        </w:rPr>
        <w:t xml:space="preserve">). For the </w:t>
      </w:r>
      <w:r w:rsidR="00E07CB4">
        <w:rPr>
          <w:b w:val="0"/>
          <w:bCs/>
        </w:rPr>
        <w:t>plasma</w:t>
      </w:r>
      <w:r>
        <w:rPr>
          <w:b w:val="0"/>
          <w:bCs/>
        </w:rPr>
        <w:t>, the inhibitory concentration 50% (IC50)</w:t>
      </w:r>
      <w:r w:rsidR="001E09C2">
        <w:rPr>
          <w:b w:val="0"/>
          <w:bCs/>
        </w:rPr>
        <w:t xml:space="preserve"> </w:t>
      </w:r>
      <w:r>
        <w:rPr>
          <w:b w:val="0"/>
          <w:bCs/>
        </w:rPr>
        <w:t>was</w:t>
      </w:r>
      <w:r w:rsidR="001E09C2">
        <w:rPr>
          <w:b w:val="0"/>
          <w:bCs/>
        </w:rPr>
        <w:t xml:space="preserve"> </w:t>
      </w:r>
      <w:r w:rsidR="00BA7F78">
        <w:rPr>
          <w:b w:val="0"/>
          <w:bCs/>
        </w:rPr>
        <w:sym w:font="Symbol" w:char="F0BB"/>
      </w:r>
      <w:r w:rsidR="001E09C2">
        <w:rPr>
          <w:b w:val="0"/>
          <w:bCs/>
        </w:rPr>
        <w:t>1:20</w:t>
      </w:r>
      <w:r w:rsidR="00BA7F78">
        <w:rPr>
          <w:b w:val="0"/>
          <w:bCs/>
        </w:rPr>
        <w:t>00</w:t>
      </w:r>
      <w:r w:rsidR="001E09C2">
        <w:rPr>
          <w:b w:val="0"/>
          <w:bCs/>
        </w:rPr>
        <w:t xml:space="preserve"> with </w:t>
      </w:r>
      <w:r w:rsidR="00CC66D1">
        <w:rPr>
          <w:b w:val="0"/>
          <w:bCs/>
        </w:rPr>
        <w:t xml:space="preserve">all the </w:t>
      </w:r>
      <w:r w:rsidR="001E09C2">
        <w:rPr>
          <w:b w:val="0"/>
          <w:bCs/>
        </w:rPr>
        <w:t>Spike</w:t>
      </w:r>
      <w:r w:rsidR="00CC66D1">
        <w:rPr>
          <w:b w:val="0"/>
          <w:bCs/>
        </w:rPr>
        <w:t>-pseudotyped</w:t>
      </w:r>
      <w:r w:rsidR="001E09C2">
        <w:rPr>
          <w:b w:val="0"/>
          <w:bCs/>
        </w:rPr>
        <w:t xml:space="preserve"> virus</w:t>
      </w:r>
      <w:r w:rsidR="00CC66D1">
        <w:rPr>
          <w:b w:val="0"/>
          <w:bCs/>
        </w:rPr>
        <w:t>es</w:t>
      </w:r>
      <w:r>
        <w:rPr>
          <w:b w:val="0"/>
          <w:bCs/>
        </w:rPr>
        <w:t xml:space="preserve">, 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1F1F62">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r w:rsidRPr="00F85C43">
        <w:rPr>
          <w:b w:val="0"/>
          <w:bCs/>
          <w:color w:val="000000" w:themeColor="text1"/>
        </w:rPr>
        <w:t>. For soluble ACE2</w:t>
      </w:r>
      <w:r w:rsidR="000E6111">
        <w:rPr>
          <w:b w:val="0"/>
          <w:bCs/>
          <w:color w:val="000000" w:themeColor="text1"/>
        </w:rPr>
        <w:t>-Fc</w:t>
      </w:r>
      <w:r w:rsidRPr="00F85C43">
        <w:rPr>
          <w:b w:val="0"/>
          <w:bCs/>
          <w:color w:val="000000" w:themeColor="text1"/>
        </w:rPr>
        <w:t>, the IC50 was</w:t>
      </w:r>
      <w:r w:rsidR="001E09C2">
        <w:rPr>
          <w:b w:val="0"/>
          <w:bCs/>
          <w:color w:val="000000" w:themeColor="text1"/>
        </w:rPr>
        <w:t xml:space="preserve"> </w:t>
      </w:r>
      <w:commentRangeStart w:id="21"/>
      <w:r w:rsidR="00CC66D1">
        <w:rPr>
          <w:b w:val="0"/>
          <w:bCs/>
        </w:rPr>
        <w:sym w:font="Symbol" w:char="F0BB"/>
      </w:r>
      <w:r w:rsidR="001E09C2">
        <w:rPr>
          <w:b w:val="0"/>
          <w:bCs/>
          <w:color w:val="000000" w:themeColor="text1"/>
        </w:rPr>
        <w:t xml:space="preserve">2 ug/mL </w:t>
      </w:r>
      <w:commentRangeEnd w:id="21"/>
      <w:r w:rsidR="005C1DE0">
        <w:rPr>
          <w:rStyle w:val="CommentReference"/>
          <w:rFonts w:ascii="Times New Roman" w:hAnsi="Times New Roman"/>
          <w:b w:val="0"/>
          <w:snapToGrid/>
          <w:lang w:bidi="ar-SA"/>
        </w:rPr>
        <w:commentReference w:id="21"/>
      </w:r>
      <w:r w:rsidR="001E09C2">
        <w:rPr>
          <w:b w:val="0"/>
          <w:bCs/>
          <w:color w:val="000000" w:themeColor="text1"/>
        </w:rPr>
        <w:t xml:space="preserve">with the Spike virus. This </w:t>
      </w:r>
      <w:r w:rsidR="00181102">
        <w:rPr>
          <w:b w:val="0"/>
          <w:bCs/>
          <w:color w:val="000000" w:themeColor="text1"/>
        </w:rPr>
        <w:t xml:space="preserve">is </w:t>
      </w:r>
      <w:r w:rsidR="001E09C2">
        <w:rPr>
          <w:b w:val="0"/>
          <w:bCs/>
          <w:color w:val="000000" w:themeColor="text1"/>
        </w:rPr>
        <w:t>slightly higher than</w:t>
      </w:r>
      <w:r w:rsidR="003B52CF">
        <w:rPr>
          <w:b w:val="0"/>
          <w:bCs/>
          <w:color w:val="000000" w:themeColor="text1"/>
        </w:rPr>
        <w:t xml:space="preserve"> a previously reported IC50 of 0.1 ug/ml for soluble ACE2</w:t>
      </w:r>
      <w:r w:rsidR="005C1DE0">
        <w:rPr>
          <w:b w:val="0"/>
          <w:bCs/>
          <w:color w:val="000000" w:themeColor="text1"/>
        </w:rPr>
        <w:t>-IgG</w:t>
      </w:r>
      <w:r w:rsidR="001E09C2">
        <w:rPr>
          <w:b w:val="0"/>
          <w:bCs/>
          <w:color w:val="000000" w:themeColor="text1"/>
        </w:rPr>
        <w:t xml:space="preserve"> </w:t>
      </w:r>
      <w:r w:rsidR="009573FA">
        <w:rPr>
          <w:b w:val="0"/>
          <w:bCs/>
          <w:color w:val="000000" w:themeColor="text1"/>
        </w:rPr>
        <w:fldChar w:fldCharType="begin" w:fldLock="1"/>
      </w:r>
      <w:r w:rsidR="004B4C67">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9573FA">
        <w:rPr>
          <w:b w:val="0"/>
          <w:bCs/>
          <w:color w:val="000000" w:themeColor="text1"/>
        </w:rPr>
        <w:fldChar w:fldCharType="separate"/>
      </w:r>
      <w:r w:rsidR="00084241" w:rsidRPr="00084241">
        <w:rPr>
          <w:b w:val="0"/>
          <w:bCs/>
          <w:noProof/>
          <w:color w:val="000000" w:themeColor="text1"/>
        </w:rPr>
        <w:t>[51]</w:t>
      </w:r>
      <w:r w:rsidR="009573FA">
        <w:rPr>
          <w:b w:val="0"/>
          <w:bCs/>
          <w:color w:val="000000" w:themeColor="text1"/>
        </w:rPr>
        <w:fldChar w:fldCharType="end"/>
      </w:r>
      <w:r w:rsidR="003B52CF">
        <w:rPr>
          <w:b w:val="0"/>
          <w:bCs/>
          <w:color w:val="000000" w:themeColor="text1"/>
        </w:rPr>
        <w:t xml:space="preserve">; </w:t>
      </w:r>
      <w:r w:rsidR="0025787D">
        <w:rPr>
          <w:b w:val="0"/>
          <w:bCs/>
          <w:color w:val="000000" w:themeColor="text1"/>
        </w:rPr>
        <w:t xml:space="preserve">we suspect that the difference could be because our 293T-ACE2 target cells expressed higher levels of ACE2 making them more resistant to neutralization by soluble ACE2 (but we cannot be certain as </w:t>
      </w:r>
      <w:r w:rsidR="0025787D">
        <w:rPr>
          <w:b w:val="0"/>
          <w:bCs/>
          <w:color w:val="000000" w:themeColor="text1"/>
        </w:rPr>
        <w:fldChar w:fldCharType="begin" w:fldLock="1"/>
      </w:r>
      <w:r w:rsidR="0025787D">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25787D">
        <w:rPr>
          <w:b w:val="0"/>
          <w:bCs/>
          <w:color w:val="000000" w:themeColor="text1"/>
        </w:rPr>
        <w:fldChar w:fldCharType="separate"/>
      </w:r>
      <w:r w:rsidR="0025787D" w:rsidRPr="00084241">
        <w:rPr>
          <w:b w:val="0"/>
          <w:bCs/>
          <w:noProof/>
          <w:color w:val="000000" w:themeColor="text1"/>
        </w:rPr>
        <w:t>[51]</w:t>
      </w:r>
      <w:r w:rsidR="0025787D">
        <w:rPr>
          <w:b w:val="0"/>
          <w:bCs/>
          <w:color w:val="000000" w:themeColor="text1"/>
        </w:rPr>
        <w:fldChar w:fldCharType="end"/>
      </w:r>
      <w:r w:rsidR="0025787D">
        <w:rPr>
          <w:b w:val="0"/>
          <w:bCs/>
          <w:color w:val="000000" w:themeColor="text1"/>
        </w:rPr>
        <w:t xml:space="preserve"> does not report what target cells were used)</w:t>
      </w:r>
      <w:r w:rsidRPr="00F85C43">
        <w:rPr>
          <w:b w:val="0"/>
          <w:bCs/>
          <w:color w:val="000000" w:themeColor="text1"/>
        </w:rPr>
        <w:t>.</w:t>
      </w:r>
      <w:r w:rsidR="00181102">
        <w:rPr>
          <w:b w:val="0"/>
          <w:bCs/>
          <w:color w:val="000000" w:themeColor="text1"/>
        </w:rPr>
        <w:t xml:space="preserve"> Of note, there was no neutralization of the pseudotyped virus by either pooled or individual human sera collected </w:t>
      </w:r>
      <w:r w:rsidR="00990742">
        <w:rPr>
          <w:b w:val="0"/>
          <w:bCs/>
          <w:color w:val="000000" w:themeColor="text1"/>
        </w:rPr>
        <w:t xml:space="preserve">at dates </w:t>
      </w:r>
      <w:r w:rsidR="00181102">
        <w:rPr>
          <w:b w:val="0"/>
          <w:bCs/>
          <w:color w:val="000000" w:themeColor="text1"/>
        </w:rPr>
        <w:t>prior to the emergence of SARS-CoV-2</w:t>
      </w:r>
      <w:r w:rsidR="00990742">
        <w:rPr>
          <w:b w:val="0"/>
          <w:bCs/>
          <w:color w:val="000000" w:themeColor="text1"/>
        </w:rPr>
        <w:t xml:space="preserve"> (</w:t>
      </w:r>
      <w:r w:rsidR="00990742">
        <w:rPr>
          <w:color w:val="000000" w:themeColor="text1"/>
        </w:rPr>
        <w:t>Figure 4C</w:t>
      </w:r>
      <w:r w:rsidR="00990742">
        <w:rPr>
          <w:b w:val="0"/>
          <w:bCs/>
          <w:color w:val="000000" w:themeColor="text1"/>
        </w:rPr>
        <w:t>).</w:t>
      </w:r>
    </w:p>
    <w:p w14:paraId="099E0FB7" w14:textId="56335542" w:rsidR="004C2FDD" w:rsidRPr="00D67885" w:rsidRDefault="00F85C43" w:rsidP="00D67885">
      <w:pPr>
        <w:pStyle w:val="MDPI21heading1"/>
        <w:spacing w:before="0" w:after="0"/>
        <w:rPr>
          <w:b w:val="0"/>
          <w:bCs/>
        </w:rPr>
      </w:pPr>
      <w:r>
        <w:rPr>
          <w:b w:val="0"/>
          <w:bCs/>
          <w:color w:val="000000" w:themeColor="text1"/>
        </w:rPr>
        <w:tab/>
      </w:r>
      <w:r w:rsidR="00E06D24">
        <w:rPr>
          <w:b w:val="0"/>
          <w:bCs/>
          <w:color w:val="000000" w:themeColor="text1"/>
        </w:rPr>
        <w:t>For the plasma neutralization, all of three Spike variants (Spike, Spike-ALAYT, and Spike-</w:t>
      </w:r>
      <w:proofErr w:type="spellStart"/>
      <w:r w:rsidR="00E06D24">
        <w:rPr>
          <w:b w:val="0"/>
          <w:bCs/>
          <w:color w:val="000000" w:themeColor="text1"/>
        </w:rPr>
        <w:t>HAtail</w:t>
      </w:r>
      <w:proofErr w:type="spellEnd"/>
      <w:r w:rsidR="00E06D24">
        <w:rPr>
          <w:b w:val="0"/>
          <w:bCs/>
          <w:color w:val="000000" w:themeColor="text1"/>
        </w:rPr>
        <w:t>) exhibited similar neutralization profiles (</w:t>
      </w:r>
      <w:r w:rsidR="00E06D24">
        <w:rPr>
          <w:color w:val="000000" w:themeColor="text1"/>
        </w:rPr>
        <w:t>Figure 4A</w:t>
      </w:r>
      <w:r w:rsidR="00E06D24">
        <w:rPr>
          <w:b w:val="0"/>
          <w:bCs/>
          <w:color w:val="000000" w:themeColor="text1"/>
        </w:rPr>
        <w:t>). But for the soluble ACE2, the Spike-</w:t>
      </w:r>
      <w:proofErr w:type="spellStart"/>
      <w:r w:rsidR="00E06D24">
        <w:rPr>
          <w:b w:val="0"/>
          <w:bCs/>
          <w:color w:val="000000" w:themeColor="text1"/>
        </w:rPr>
        <w:t>HAtail</w:t>
      </w:r>
      <w:proofErr w:type="spellEnd"/>
      <w:r w:rsidR="00E06D24">
        <w:rPr>
          <w:b w:val="0"/>
          <w:bCs/>
          <w:color w:val="000000" w:themeColor="text1"/>
        </w:rPr>
        <w:t xml:space="preserve"> virus was notably more neutralization </w:t>
      </w:r>
      <w:r w:rsidR="00493100">
        <w:rPr>
          <w:b w:val="0"/>
          <w:bCs/>
          <w:color w:val="000000" w:themeColor="text1"/>
        </w:rPr>
        <w:t>sensitive than the other two Spike variants (</w:t>
      </w:r>
      <w:r w:rsidR="00493100">
        <w:rPr>
          <w:color w:val="000000" w:themeColor="text1"/>
        </w:rPr>
        <w:t>Figure 4B</w:t>
      </w:r>
      <w:r w:rsidR="00493100">
        <w:rPr>
          <w:b w:val="0"/>
          <w:bCs/>
          <w:color w:val="000000" w:themeColor="text1"/>
        </w:rPr>
        <w:t xml:space="preserve">). </w:t>
      </w:r>
      <w:r w:rsidR="001E516B">
        <w:rPr>
          <w:b w:val="0"/>
          <w:bCs/>
          <w:color w:val="000000" w:themeColor="text1"/>
        </w:rPr>
        <w:t xml:space="preserve">While the mechanism by which changing </w:t>
      </w:r>
      <w:proofErr w:type="gramStart"/>
      <w:r w:rsidR="003F7FEC">
        <w:rPr>
          <w:b w:val="0"/>
          <w:bCs/>
          <w:color w:val="000000" w:themeColor="text1"/>
        </w:rPr>
        <w:t>Spike’s</w:t>
      </w:r>
      <w:proofErr w:type="gramEnd"/>
      <w:r w:rsidR="001E516B">
        <w:rPr>
          <w:b w:val="0"/>
          <w:bCs/>
          <w:color w:val="000000" w:themeColor="text1"/>
        </w:rPr>
        <w:t xml:space="preserve"> cytoplasmic tail </w:t>
      </w:r>
      <w:r w:rsidR="00693979">
        <w:rPr>
          <w:b w:val="0"/>
          <w:bCs/>
          <w:color w:val="000000" w:themeColor="text1"/>
        </w:rPr>
        <w:t xml:space="preserve">may alter </w:t>
      </w:r>
      <w:r w:rsidR="001E516B">
        <w:rPr>
          <w:b w:val="0"/>
          <w:bCs/>
          <w:color w:val="000000" w:themeColor="text1"/>
        </w:rPr>
        <w:t>neutralization sensitivity is unclear</w:t>
      </w:r>
      <w:r w:rsidR="009710F2">
        <w:rPr>
          <w:b w:val="0"/>
          <w:bCs/>
          <w:color w:val="000000" w:themeColor="text1"/>
        </w:rPr>
        <w:t xml:space="preserve">, based on this finding we suggest performing the assays using the Spike without any cytoplasmic tail modifications, particularly since none of the modifications tested here </w:t>
      </w:r>
      <w:r w:rsidR="00D67885">
        <w:rPr>
          <w:b w:val="0"/>
          <w:bCs/>
          <w:color w:val="000000" w:themeColor="text1"/>
        </w:rPr>
        <w:t>greatly improved viral titers.</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0C4B64D0" w:rsidR="00662F73" w:rsidRDefault="007C796E" w:rsidP="007B5FA4">
      <w:pPr>
        <w:pStyle w:val="MDPI21heading1"/>
        <w:rPr>
          <w:b w:val="0"/>
          <w:bCs/>
          <w:lang w:eastAsia="zh-CN"/>
        </w:rPr>
      </w:pPr>
      <w:r>
        <w:rPr>
          <w:b w:val="0"/>
          <w:bCs/>
          <w:lang w:eastAsia="zh-CN"/>
        </w:rPr>
        <w:lastRenderedPageBreak/>
        <w:t>W</w:t>
      </w:r>
      <w:r w:rsidR="00EF5104">
        <w:rPr>
          <w:b w:val="0"/>
          <w:bCs/>
          <w:lang w:eastAsia="zh-CN"/>
        </w:rPr>
        <w:t xml:space="preserve">e describe a detailed protocol for making SARS-CoV-2 Spike-pseudotyped lentivirus and using this virus to </w:t>
      </w:r>
      <w:r>
        <w:rPr>
          <w:b w:val="0"/>
          <w:bCs/>
          <w:lang w:eastAsia="zh-CN"/>
        </w:rPr>
        <w:t>perform neutralization assays</w:t>
      </w:r>
      <w:r w:rsidR="00EF5104">
        <w:rPr>
          <w:b w:val="0"/>
          <w:bCs/>
          <w:lang w:eastAsia="zh-CN"/>
        </w:rPr>
        <w:t>.</w:t>
      </w:r>
      <w:r w:rsidR="007E05E2">
        <w:rPr>
          <w:b w:val="0"/>
          <w:bCs/>
          <w:lang w:eastAsia="zh-CN"/>
        </w:rPr>
        <w:t xml:space="preserve"> While the basic approach of </w:t>
      </w:r>
      <w:proofErr w:type="spellStart"/>
      <w:r w:rsidR="007E05E2">
        <w:rPr>
          <w:b w:val="0"/>
          <w:bCs/>
          <w:lang w:eastAsia="zh-CN"/>
        </w:rPr>
        <w:t>pseudotyping</w:t>
      </w:r>
      <w:proofErr w:type="spellEnd"/>
      <w:r w:rsidR="007E05E2">
        <w:rPr>
          <w:b w:val="0"/>
          <w:bCs/>
          <w:lang w:eastAsia="zh-CN"/>
        </w:rPr>
        <w:t xml:space="preserve"> viruses with Spike is clearly not novel</w:t>
      </w:r>
      <w:r w:rsidR="00BB477E">
        <w:rPr>
          <w:b w:val="0"/>
          <w:bCs/>
          <w:lang w:eastAsia="zh-CN"/>
        </w:rPr>
        <w:t xml:space="preserve"> </w:t>
      </w:r>
      <w:r w:rsidR="00BB477E">
        <w:rPr>
          <w:b w:val="0"/>
          <w:bCs/>
        </w:rPr>
        <w:fldChar w:fldCharType="begin" w:fldLock="1"/>
      </w:r>
      <w:r w:rsidR="00043D2A">
        <w:rPr>
          <w:b w:val="0"/>
          <w:bCs/>
        </w:rPr>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-4","issued":{"date-parts":[["2020"]]},"title":"Structural and functional analysis of a potent sarbecovirus neutralizing antibody","type":"article-journal"},"uris":["http://www.mendeley.com/documents/?uuid=bcb35bbe-fa7d-450f-b548-b55ec60f61d5"]},{"id":"ITEM-5","itemData":{"DOI":"10.1101/2020.04.10.036418","abstract":"The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-5","issued":{"date-parts":[["2020","1","1"]]},"page":"2020.04.10.036418","title":"The SARS-CoV-2 receptor-binding domain elicits a potent neutralizing response without antibody-dependent enhancement","type":"article-journal"},"uris":["http://www.mendeley.com/documents/?uuid=b5319170-3f5f-463c-946d-93445b9dc638"]},{"id":"ITEM-6","itemData":{"DOI":"10.1101/2020.04.08.026948","abstract":"The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-6","issued":{"date-parts":[["2020","1","1"]]},"page":"2020.04.08.026948","title":"Robust neutralization assay based on SARS-CoV-2 S-bearing vesicular stomatitis virus (VSV) pseudovirus and ACE2-overexpressed BHK21 cells","type":"article-journal"},"uris":["http://www.mendeley.com/documents/?uuid=a06e4ee9-08d6-46ff-9c63-f12a153086bf"]},{"id":"ITEM-7","itemData":{"DOI":"10.1038/s41564-020-0688-y","ISSN":"20585276","abstract":"Over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Microbiology","id":"ITEM-7","issued":{"date-parts":[["2020"]]},"page":"562-569","title":"Functional assessment of cell entry and receptor usage for SARS-CoV-2 and other lineage B betacoronaviruses","type":"article-journal","volume":"5"},"uris":["http://www.mendeley.com/documents/?uuid=8c1212ab-1851-4e3b-884e-0993a9dcd981"]},{"id":"ITEM-8","itemData":{"DOI":"10.1080/22221751.2020.1743767","ISSN":"22221751","PMID":"32207377","abstract":"Pseudoviruses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Infections","id":"ITEM-8","issue":"1","issued":{"date-parts":[["2020"]]},"page":"680-686","title":"Establishment and validation of a pseudovirus neutralization assay for SARS-CoV-2","type":"article-journal","volume":"9"},"uris":["http://www.mendeley.com/documents/?uuid=71653f30-328b-463b-8a21-075bd8637d40"]},{"id":"ITEM-9","itemData":{"DOI":"10.1016/j.cell.2020.02.052","ISSN":"10974172","abstract":"The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-9","issue":"2","issued":{"date-parts":[["2020"]]},"page":"271-280","title":"SARS-CoV-2 Cell Entry Depends on ACE2 and TMPRSS2 and Is Blocked by a Clinically Proven Protease Inhibitor","type":"article-journal","volume":"181"},"uris":["http://www.mendeley.com/documents/?uuid=13ffa7a3-9ed9-4189-8f8e-784010e3f756"]}],"mendeley":{"formattedCitation":"[4,12,24,26,34–38]","plainTextFormattedCitation":"[4,12,24,26,34–38]","previouslyFormattedCitation":"[4,12,24,26,34–38]"},"properties":{"noteIndex":0},"schema":"https://github.com/citation-style-language/schema/raw/master/csl-citation.json"}</w:instrText>
      </w:r>
      <w:r w:rsidR="00BB477E">
        <w:rPr>
          <w:b w:val="0"/>
          <w:bCs/>
        </w:rPr>
        <w:fldChar w:fldCharType="separate"/>
      </w:r>
      <w:r w:rsidR="00BB477E" w:rsidRPr="00BB477E">
        <w:rPr>
          <w:b w:val="0"/>
          <w:bCs/>
          <w:noProof/>
        </w:rPr>
        <w:t>[4,12,24,26,34–38]</w:t>
      </w:r>
      <w:r w:rsidR="00BB477E">
        <w:rPr>
          <w:b w:val="0"/>
          <w:bCs/>
        </w:rPr>
        <w:fldChar w:fldCharType="end"/>
      </w:r>
      <w:r w:rsidR="007E05E2">
        <w:rPr>
          <w:b w:val="0"/>
          <w:bCs/>
          <w:lang w:eastAsia="zh-CN"/>
        </w:rPr>
        <w:t xml:space="preserve"> this is the first detailed protocol that makes all reagents available in a public repository. </w:t>
      </w:r>
      <w:r w:rsidR="008334F2">
        <w:rPr>
          <w:b w:val="0"/>
          <w:bCs/>
          <w:lang w:eastAsia="zh-CN"/>
        </w:rPr>
        <w:t>We hope that the protocol and reagents will be a useful resource to enable others to assess neutralizing antibodies to SARS-CoV-</w:t>
      </w:r>
      <w:r w:rsidR="00007C7B">
        <w:rPr>
          <w:b w:val="0"/>
          <w:bCs/>
          <w:lang w:eastAsia="zh-CN"/>
        </w:rPr>
        <w:t xml:space="preserve">2. </w:t>
      </w:r>
    </w:p>
    <w:p w14:paraId="7C7A12E2" w14:textId="4A9E058D" w:rsidR="00007C7B" w:rsidRDefault="008334F2" w:rsidP="00007C7B">
      <w:pPr>
        <w:pStyle w:val="MDPI21heading1"/>
        <w:ind w:firstLine="420"/>
        <w:rPr>
          <w:b w:val="0"/>
          <w:bCs/>
          <w:lang w:eastAsia="zh-CN"/>
        </w:rPr>
      </w:pPr>
      <w:r>
        <w:rPr>
          <w:b w:val="0"/>
          <w:bCs/>
          <w:lang w:eastAsia="zh-CN"/>
        </w:rPr>
        <w:t>We also</w:t>
      </w:r>
      <w:r w:rsidR="00041425">
        <w:rPr>
          <w:b w:val="0"/>
          <w:bCs/>
          <w:lang w:eastAsia="zh-CN"/>
        </w:rPr>
        <w:t xml:space="preserve"> we f</w:t>
      </w:r>
      <w:r w:rsidR="002427CB">
        <w:rPr>
          <w:b w:val="0"/>
          <w:bCs/>
          <w:lang w:eastAsia="zh-CN"/>
        </w:rPr>
        <w:t>oun</w:t>
      </w:r>
      <w:r w:rsidR="00041425">
        <w:rPr>
          <w:b w:val="0"/>
          <w:bCs/>
          <w:lang w:eastAsia="zh-CN"/>
        </w:rPr>
        <w:t xml:space="preserve">d that </w:t>
      </w:r>
      <w:r>
        <w:rPr>
          <w:b w:val="0"/>
          <w:bCs/>
          <w:lang w:eastAsia="zh-CN"/>
        </w:rPr>
        <w:t>modifying the tail of</w:t>
      </w:r>
      <w:r w:rsidR="00041425">
        <w:rPr>
          <w:b w:val="0"/>
          <w:bCs/>
          <w:lang w:eastAsia="zh-CN"/>
        </w:rPr>
        <w:t xml:space="preserve"> SARS-CoV-2 Spike </w:t>
      </w:r>
      <w:r>
        <w:rPr>
          <w:b w:val="0"/>
          <w:bCs/>
          <w:lang w:eastAsia="zh-CN"/>
        </w:rPr>
        <w:t>is</w:t>
      </w:r>
      <w:r w:rsidR="00041425">
        <w:rPr>
          <w:b w:val="0"/>
          <w:bCs/>
          <w:lang w:eastAsia="zh-CN"/>
        </w:rPr>
        <w:t xml:space="preserve"> not necessary to produce sufficient titers of Spike-pseudotyped lentivirus for downstream experiments. Indeed, </w:t>
      </w:r>
      <w:r w:rsidR="006009CE">
        <w:rPr>
          <w:b w:val="0"/>
          <w:bCs/>
          <w:lang w:eastAsia="zh-CN"/>
        </w:rPr>
        <w:t>one of the</w:t>
      </w:r>
      <w:r w:rsidR="00041425">
        <w:rPr>
          <w:b w:val="0"/>
          <w:bCs/>
          <w:lang w:eastAsia="zh-CN"/>
        </w:rPr>
        <w:t xml:space="preserve"> cytoplasmic tail modifications </w:t>
      </w:r>
      <w:r w:rsidR="006009CE">
        <w:rPr>
          <w:b w:val="0"/>
          <w:bCs/>
          <w:lang w:eastAsia="zh-CN"/>
        </w:rPr>
        <w:t xml:space="preserve">we tested </w:t>
      </w:r>
      <w:r w:rsidR="00AA006F">
        <w:rPr>
          <w:b w:val="0"/>
          <w:bCs/>
          <w:lang w:eastAsia="zh-CN"/>
        </w:rPr>
        <w:t>potentially</w:t>
      </w:r>
      <w:r w:rsidR="006009CE">
        <w:rPr>
          <w:b w:val="0"/>
          <w:bCs/>
          <w:lang w:eastAsia="zh-CN"/>
        </w:rPr>
        <w:t xml:space="preserve"> altered the neutralization sensitivity of the pseudotyped viruses, suggesting it may </w:t>
      </w:r>
      <w:r w:rsidR="002E40F9">
        <w:rPr>
          <w:b w:val="0"/>
          <w:bCs/>
          <w:lang w:eastAsia="zh-CN"/>
        </w:rPr>
        <w:t xml:space="preserve">be undesirable. While we obviously did not test the full suite of cytoplasmic tail modifications that have been used for </w:t>
      </w:r>
      <w:proofErr w:type="spellStart"/>
      <w:r w:rsidR="002E40F9">
        <w:rPr>
          <w:b w:val="0"/>
          <w:bCs/>
          <w:lang w:eastAsia="zh-CN"/>
        </w:rPr>
        <w:t>pseudotyping</w:t>
      </w:r>
      <w:proofErr w:type="spellEnd"/>
      <w:r w:rsidR="002E40F9">
        <w:rPr>
          <w:b w:val="0"/>
          <w:bCs/>
          <w:lang w:eastAsia="zh-CN"/>
        </w:rPr>
        <w:t xml:space="preserve"> of Spike from the original SARS-</w:t>
      </w:r>
      <w:proofErr w:type="spellStart"/>
      <w:r w:rsidR="002E40F9">
        <w:rPr>
          <w:b w:val="0"/>
          <w:bCs/>
          <w:lang w:eastAsia="zh-CN"/>
        </w:rPr>
        <w:t>CoV</w:t>
      </w:r>
      <w:proofErr w:type="spellEnd"/>
      <w:r w:rsidR="00AE1D71">
        <w:rPr>
          <w:b w:val="0"/>
          <w:bCs/>
          <w:lang w:eastAsia="zh-CN"/>
        </w:rPr>
        <w:t xml:space="preserve"> </w:t>
      </w:r>
      <w:r w:rsidR="00AE1D71" w:rsidRPr="00C949FF">
        <w:rPr>
          <w:b w:val="0"/>
          <w:bCs/>
          <w:i/>
          <w:iCs/>
        </w:rPr>
        <w:fldChar w:fldCharType="begin" w:fldLock="1"/>
      </w:r>
      <w:r w:rsidR="004B4C67">
        <w:rPr>
          <w:b w:val="0"/>
          <w:bCs/>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[27,46–48]","plainTextFormattedCitation":"[27,46–48]","previouslyFormattedCitation":"[27,46–48]"},"properties":{"noteIndex":0},"schema":"https://github.com/citation-style-language/schema/raw/master/csl-citation.json"}</w:instrText>
      </w:r>
      <w:r w:rsidR="00AE1D71" w:rsidRPr="00C949FF">
        <w:rPr>
          <w:b w:val="0"/>
          <w:bCs/>
          <w:i/>
          <w:iCs/>
        </w:rPr>
        <w:fldChar w:fldCharType="separate"/>
      </w:r>
      <w:r w:rsidR="00084241" w:rsidRPr="00084241">
        <w:rPr>
          <w:b w:val="0"/>
          <w:bCs/>
          <w:iCs/>
          <w:noProof/>
        </w:rPr>
        <w:t>[27,46–48]</w:t>
      </w:r>
      <w:r w:rsidR="00AE1D71" w:rsidRPr="00C949FF">
        <w:rPr>
          <w:b w:val="0"/>
          <w:bCs/>
          <w:i/>
          <w:iCs/>
        </w:rPr>
        <w:fldChar w:fldCharType="end"/>
      </w:r>
      <w:r w:rsidR="002E40F9" w:rsidRPr="00C949FF">
        <w:rPr>
          <w:b w:val="0"/>
          <w:bCs/>
          <w:lang w:eastAsia="zh-CN"/>
        </w:rPr>
        <w:t>,</w:t>
      </w:r>
      <w:r w:rsidR="002E40F9">
        <w:rPr>
          <w:b w:val="0"/>
          <w:bCs/>
          <w:lang w:eastAsia="zh-CN"/>
        </w:rPr>
        <w:t xml:space="preserve"> our results suggest that modifications to the cytoplasmic tail </w:t>
      </w:r>
      <w:r w:rsidR="003900A8">
        <w:rPr>
          <w:b w:val="0"/>
          <w:bCs/>
          <w:lang w:eastAsia="zh-CN"/>
        </w:rPr>
        <w:t>the</w:t>
      </w:r>
      <w:r w:rsidR="00AA006F">
        <w:rPr>
          <w:b w:val="0"/>
          <w:bCs/>
          <w:lang w:eastAsia="zh-CN"/>
        </w:rPr>
        <w:t xml:space="preserve"> SARS-CoV-2 </w:t>
      </w:r>
      <w:r w:rsidR="003900A8">
        <w:rPr>
          <w:b w:val="0"/>
          <w:bCs/>
          <w:lang w:eastAsia="zh-CN"/>
        </w:rPr>
        <w:t xml:space="preserve">Spike </w:t>
      </w:r>
      <w:r w:rsidR="002E40F9">
        <w:rPr>
          <w:b w:val="0"/>
          <w:bCs/>
          <w:lang w:eastAsia="zh-CN"/>
        </w:rPr>
        <w:t>should be made and tested with caution</w:t>
      </w:r>
      <w:r w:rsidR="00041425">
        <w:rPr>
          <w:b w:val="0"/>
          <w:bCs/>
          <w:lang w:eastAsia="zh-CN"/>
        </w:rPr>
        <w:t xml:space="preserve">. </w:t>
      </w:r>
    </w:p>
    <w:p w14:paraId="2B47CF83" w14:textId="038B8803" w:rsidR="00007C7B" w:rsidRDefault="00007C7B" w:rsidP="00007C7B">
      <w:pPr>
        <w:pStyle w:val="MDPI21heading1"/>
        <w:ind w:firstLine="420"/>
        <w:rPr>
          <w:b w:val="0"/>
          <w:bCs/>
          <w:lang w:eastAsia="zh-CN"/>
        </w:rPr>
      </w:pPr>
      <w:commentRangeStart w:id="22"/>
      <w:r>
        <w:rPr>
          <w:b w:val="0"/>
          <w:bCs/>
          <w:lang w:eastAsia="zh-CN"/>
        </w:rPr>
        <w:t>Overall, we have developed</w:t>
      </w:r>
      <w:r w:rsidR="008429DC">
        <w:rPr>
          <w:b w:val="0"/>
          <w:bCs/>
          <w:lang w:eastAsia="zh-CN"/>
        </w:rPr>
        <w:t xml:space="preserve"> an assay</w:t>
      </w:r>
      <w:r>
        <w:rPr>
          <w:b w:val="0"/>
          <w:bCs/>
          <w:lang w:eastAsia="zh-CN"/>
        </w:rPr>
        <w:t>–</w:t>
      </w:r>
      <w:r w:rsidR="008429DC">
        <w:rPr>
          <w:b w:val="0"/>
          <w:bCs/>
          <w:lang w:eastAsia="zh-CN"/>
        </w:rPr>
        <w:t>for which we have now made the protocol and reagents</w:t>
      </w:r>
      <w:r>
        <w:rPr>
          <w:b w:val="0"/>
          <w:bCs/>
          <w:lang w:eastAsia="zh-CN"/>
        </w:rPr>
        <w:t xml:space="preserve"> widely available–</w:t>
      </w:r>
      <w:r w:rsidR="008429DC">
        <w:rPr>
          <w:b w:val="0"/>
          <w:bCs/>
          <w:lang w:eastAsia="zh-CN"/>
        </w:rPr>
        <w:t>to study</w:t>
      </w:r>
      <w:r>
        <w:rPr>
          <w:b w:val="0"/>
          <w:bCs/>
          <w:lang w:eastAsia="zh-CN"/>
        </w:rPr>
        <w:t xml:space="preserve"> the neutralizing immune response to SARS-CoV-2</w:t>
      </w:r>
      <w:r w:rsidR="008429DC">
        <w:rPr>
          <w:b w:val="0"/>
          <w:bCs/>
          <w:lang w:eastAsia="zh-CN"/>
        </w:rPr>
        <w:t xml:space="preserve"> in a BSL-2 laboratory</w:t>
      </w:r>
      <w:r>
        <w:rPr>
          <w:b w:val="0"/>
          <w:bCs/>
          <w:lang w:eastAsia="zh-CN"/>
        </w:rPr>
        <w:t xml:space="preserve">. </w:t>
      </w:r>
      <w:r w:rsidR="008429DC">
        <w:rPr>
          <w:b w:val="0"/>
          <w:bCs/>
          <w:lang w:eastAsia="zh-CN"/>
        </w:rPr>
        <w:t>Furthermore</w:t>
      </w:r>
      <w:r>
        <w:rPr>
          <w:b w:val="0"/>
          <w:bCs/>
          <w:lang w:eastAsia="zh-CN"/>
        </w:rPr>
        <w:t xml:space="preserve">, </w:t>
      </w:r>
      <w:r w:rsidR="008429DC">
        <w:rPr>
          <w:b w:val="0"/>
          <w:bCs/>
          <w:lang w:eastAsia="zh-CN"/>
        </w:rPr>
        <w:t xml:space="preserve">this assay allows </w:t>
      </w:r>
      <w:r>
        <w:rPr>
          <w:b w:val="0"/>
          <w:bCs/>
          <w:lang w:eastAsia="zh-CN"/>
        </w:rPr>
        <w:t xml:space="preserve">human serum and/or plasma samples </w:t>
      </w:r>
      <w:r w:rsidR="008429DC">
        <w:rPr>
          <w:b w:val="0"/>
          <w:bCs/>
          <w:lang w:eastAsia="zh-CN"/>
        </w:rPr>
        <w:t xml:space="preserve">to be screened </w:t>
      </w:r>
      <w:r>
        <w:rPr>
          <w:b w:val="0"/>
          <w:bCs/>
          <w:lang w:eastAsia="zh-CN"/>
        </w:rPr>
        <w:t xml:space="preserve">for neutralization of SARS-CoV-2 in a convenient 96-well </w:t>
      </w:r>
      <w:r w:rsidR="008429DC">
        <w:rPr>
          <w:b w:val="0"/>
          <w:bCs/>
          <w:lang w:eastAsia="zh-CN"/>
        </w:rPr>
        <w:t xml:space="preserve">format, which </w:t>
      </w:r>
      <w:r>
        <w:rPr>
          <w:b w:val="0"/>
          <w:bCs/>
          <w:lang w:eastAsia="zh-CN"/>
        </w:rPr>
        <w:t xml:space="preserve">will help </w:t>
      </w:r>
      <w:r w:rsidR="008429DC">
        <w:rPr>
          <w:b w:val="0"/>
          <w:bCs/>
          <w:lang w:eastAsia="zh-CN"/>
        </w:rPr>
        <w:t>facilitate the testing of large numbers of patient samples to better understand the development of neutralizing immunity and to potentially screen donors for passive transfer of convalescent plasma, a treatment option currently being pursued</w:t>
      </w:r>
      <w:r w:rsidR="006F374D">
        <w:rPr>
          <w:b w:val="0"/>
          <w:bCs/>
          <w:lang w:eastAsia="zh-CN"/>
        </w:rPr>
        <w:t xml:space="preserve"> </w:t>
      </w:r>
      <w:r w:rsidR="006F374D">
        <w:rPr>
          <w:b w:val="0"/>
          <w:bCs/>
          <w:color w:val="FF0000"/>
          <w:lang w:eastAsia="zh-CN"/>
        </w:rPr>
        <w:t xml:space="preserve">(perhaps cite: </w:t>
      </w:r>
      <w:hyperlink r:id="rId28" w:history="1">
        <w:r w:rsidR="006F374D" w:rsidRPr="000764A8">
          <w:rPr>
            <w:rStyle w:val="Hyperlink"/>
            <w:b w:val="0"/>
            <w:bCs/>
            <w:lang w:eastAsia="zh-CN"/>
          </w:rPr>
          <w:t>https://www.ncbi.nlm.nih.gov/pubmed/32254064</w:t>
        </w:r>
      </w:hyperlink>
      <w:r w:rsidR="006F374D">
        <w:rPr>
          <w:b w:val="0"/>
          <w:bCs/>
          <w:color w:val="FF0000"/>
          <w:lang w:eastAsia="zh-CN"/>
        </w:rPr>
        <w:t xml:space="preserve"> and </w:t>
      </w:r>
      <w:hyperlink r:id="rId29" w:history="1">
        <w:r w:rsidR="006F374D" w:rsidRPr="000764A8">
          <w:rPr>
            <w:rStyle w:val="Hyperlink"/>
            <w:b w:val="0"/>
            <w:bCs/>
            <w:lang w:eastAsia="zh-CN"/>
          </w:rPr>
          <w:t>https://www.ncbi.nlm.nih.gov/pubmed/32253318</w:t>
        </w:r>
      </w:hyperlink>
      <w:r w:rsidR="006F374D">
        <w:rPr>
          <w:b w:val="0"/>
          <w:bCs/>
          <w:color w:val="FF0000"/>
          <w:lang w:eastAsia="zh-CN"/>
        </w:rPr>
        <w:t xml:space="preserve"> just about the use of convalescent plasma (although I've only read the abstracts). </w:t>
      </w:r>
      <w:r w:rsidR="008429DC">
        <w:rPr>
          <w:b w:val="0"/>
          <w:bCs/>
          <w:lang w:eastAsia="zh-CN"/>
        </w:rPr>
        <w:t xml:space="preserve"> </w:t>
      </w:r>
      <w:commentRangeEnd w:id="22"/>
      <w:r w:rsidR="00803318">
        <w:rPr>
          <w:rStyle w:val="CommentReference"/>
          <w:rFonts w:ascii="Times New Roman" w:hAnsi="Times New Roman"/>
          <w:b w:val="0"/>
          <w:snapToGrid/>
          <w:lang w:bidi="ar-SA"/>
        </w:rPr>
        <w:commentReference w:id="22"/>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2CA02EDD" w:rsidR="001B36E1" w:rsidRPr="00D03136" w:rsidRDefault="001A20DA" w:rsidP="00832BA1">
      <w:pPr>
        <w:snapToGrid w:val="0"/>
        <w:spacing w:line="240" w:lineRule="auto"/>
        <w:jc w:val="left"/>
        <w:rPr>
          <w:color w:val="auto"/>
          <w:sz w:val="18"/>
          <w:szCs w:val="18"/>
          <w:lang w:eastAsia="en-US"/>
        </w:rPr>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hyperlink r:id="rId30" w:history="1">
        <w:r w:rsidR="008B7FF1" w:rsidRPr="008B7FF1">
          <w:rPr>
            <w:rStyle w:val="Hyperlink"/>
            <w:rFonts w:ascii="Palatino Linotype" w:hAnsi="Palatino Linotype"/>
            <w:sz w:val="18"/>
            <w:szCs w:val="18"/>
          </w:rPr>
          <w:t>https://github.com/jbloomlab/SARS-CoV-2_lentiviral_pseudotype/tree/master/plasmid_maps</w:t>
        </w:r>
      </w:hyperlink>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w:t>
      </w:r>
      <w:r w:rsidR="001B36E1" w:rsidRPr="00D03136">
        <w:rPr>
          <w:rFonts w:ascii="Palatino Linotype" w:hAnsi="Palatino Linotype"/>
          <w:sz w:val="18"/>
          <w:szCs w:val="18"/>
        </w:rPr>
        <w:t xml:space="preserve">available in BEI Resources </w:t>
      </w:r>
      <w:r w:rsidR="00D03136" w:rsidRPr="00D03136">
        <w:rPr>
          <w:rFonts w:ascii="Palatino Linotype" w:hAnsi="Palatino Linotype"/>
          <w:sz w:val="18"/>
          <w:szCs w:val="18"/>
        </w:rPr>
        <w:t>(</w:t>
      </w:r>
      <w:hyperlink r:id="rId31" w:history="1">
        <w:r w:rsidR="00D03136" w:rsidRPr="00D03136">
          <w:rPr>
            <w:rStyle w:val="Hyperlink"/>
            <w:rFonts w:ascii="Palatino Linotype" w:hAnsi="Palatino Linotype"/>
            <w:sz w:val="18"/>
            <w:szCs w:val="18"/>
          </w:rPr>
          <w:t>https://www.beiresources.org/</w:t>
        </w:r>
      </w:hyperlink>
      <w:r w:rsidR="00D03136" w:rsidRPr="00D03136">
        <w:rPr>
          <w:rFonts w:ascii="Palatino Linotype" w:hAnsi="Palatino Linotype"/>
          <w:sz w:val="18"/>
          <w:szCs w:val="18"/>
        </w:rPr>
        <w:t xml:space="preserve">) </w:t>
      </w:r>
      <w:r w:rsidR="001B36E1" w:rsidRPr="00D03136">
        <w:rPr>
          <w:rFonts w:ascii="Palatino Linotype" w:hAnsi="Palatino Linotype"/>
          <w:sz w:val="18"/>
          <w:szCs w:val="18"/>
        </w:rPr>
        <w:t>with the following catalog numbers:</w:t>
      </w:r>
    </w:p>
    <w:p w14:paraId="55E62813" w14:textId="055560FF" w:rsidR="001A20DA" w:rsidRPr="00883B09" w:rsidRDefault="00B54589"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D464572" w:rsidR="00C1762B" w:rsidRPr="00C1762B" w:rsidRDefault="008A156C" w:rsidP="00832BA1">
      <w:p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Note that all of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 xml:space="preserve">used </w:t>
      </w:r>
      <w:r w:rsidR="00C1762B">
        <w:rPr>
          <w:rFonts w:ascii="Palatino Linotype" w:hAnsi="Palatino Linotype"/>
          <w:color w:val="auto"/>
          <w:sz w:val="18"/>
          <w:szCs w:val="18"/>
          <w:lang w:eastAsia="en-US"/>
        </w:rPr>
        <w:lastRenderedPageBreak/>
        <w:t>to create the positive control</w:t>
      </w:r>
      <w:r w:rsidR="007A78EB">
        <w:rPr>
          <w:rFonts w:ascii="Palatino Linotype" w:hAnsi="Palatino Linotype"/>
          <w:color w:val="auto"/>
          <w:sz w:val="18"/>
          <w:szCs w:val="18"/>
          <w:lang w:eastAsia="en-US"/>
        </w:rPr>
        <w:t xml:space="preserve"> lentivirus pseudotyped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5BDF5584" w:rsidR="00463544" w:rsidRDefault="00463544" w:rsidP="00DB6836">
      <w:pPr>
        <w:pStyle w:val="MDPI61Supplementary"/>
        <w:spacing w:before="0"/>
        <w:rPr>
          <w:bCs/>
        </w:rPr>
      </w:pPr>
      <w:r>
        <w:rPr>
          <w:bCs/>
        </w:rPr>
        <w:t xml:space="preserve">VSV G-pseudotyped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 xml:space="preserve">G </w:t>
      </w:r>
      <w:r w:rsidRPr="0056665B">
        <w:rPr>
          <w:bCs/>
        </w:rPr>
        <w:t>(ab150129</w:t>
      </w:r>
      <w:r>
        <w:rPr>
          <w:bCs/>
        </w:rPr>
        <w:t>, Abcam</w:t>
      </w:r>
      <w:r w:rsidRPr="0056665B">
        <w:rPr>
          <w:bCs/>
        </w:rPr>
        <w:t xml:space="preserve">) </w:t>
      </w:r>
      <w:r>
        <w:rPr>
          <w:bCs/>
        </w:rPr>
        <w:t>secondary</w:t>
      </w:r>
      <w:r w:rsidR="000C6C7C">
        <w:rPr>
          <w:bCs/>
        </w:rPr>
        <w:t xml:space="preserve"> antibody</w:t>
      </w:r>
      <w:r>
        <w:rPr>
          <w:bCs/>
        </w:rPr>
        <w:t xml:space="preserve"> at a 1:2500 dilution and sorted based on antibody staining. Once single cell clones had grown sufficiently, they were screened for ACE2 expression via flow cytometry</w:t>
      </w:r>
      <w:r w:rsidR="00D81189">
        <w:rPr>
          <w:bCs/>
        </w:rPr>
        <w:t xml:space="preserve"> </w:t>
      </w:r>
      <w:r>
        <w:rPr>
          <w:bCs/>
        </w:rPr>
        <w:t xml:space="preserve">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sidR="00D81189">
        <w:rPr>
          <w:bCs/>
        </w:rPr>
        <w:t xml:space="preserve"> </w:t>
      </w:r>
      <w:commentRangeStart w:id="23"/>
      <w:r w:rsidR="00D81189">
        <w:rPr>
          <w:bCs/>
        </w:rPr>
        <w:t>For verifying expression via flow cytometry, cells were harvested with enzyme-free dissociation buffer (</w:t>
      </w:r>
      <w:proofErr w:type="spellStart"/>
      <w:r w:rsidR="00D81189">
        <w:rPr>
          <w:bCs/>
        </w:rPr>
        <w:t>ThermoFisher</w:t>
      </w:r>
      <w:proofErr w:type="spellEnd"/>
      <w:r w:rsidR="00D81189">
        <w:rPr>
          <w:bCs/>
        </w:rPr>
        <w:t xml:space="preserve">, </w:t>
      </w:r>
      <w:r w:rsidR="00D81189" w:rsidRPr="00D81189">
        <w:rPr>
          <w:bCs/>
        </w:rPr>
        <w:t>13151014</w:t>
      </w:r>
      <w:r w:rsidR="00D81189">
        <w:rPr>
          <w:bCs/>
        </w:rPr>
        <w:t>) and stained with anti-h</w:t>
      </w:r>
      <w:r w:rsidR="00D81189" w:rsidRPr="00173739">
        <w:rPr>
          <w:bCs/>
        </w:rPr>
        <w:t>um</w:t>
      </w:r>
      <w:r w:rsidR="00D81189">
        <w:rPr>
          <w:bCs/>
        </w:rPr>
        <w:t>a</w:t>
      </w:r>
      <w:r w:rsidR="00D81189" w:rsidRPr="00173739">
        <w:rPr>
          <w:bCs/>
        </w:rPr>
        <w:t xml:space="preserve">n ACE-2 </w:t>
      </w:r>
      <w:r w:rsidR="00D81189">
        <w:rPr>
          <w:bCs/>
        </w:rPr>
        <w:t>polyclonal goat IgG</w:t>
      </w:r>
      <w:r w:rsidR="00D81189" w:rsidRPr="00173739">
        <w:rPr>
          <w:bCs/>
        </w:rPr>
        <w:t xml:space="preserve"> </w:t>
      </w:r>
      <w:r w:rsidR="00D81189">
        <w:rPr>
          <w:bCs/>
        </w:rPr>
        <w:t>primary antibody at 2 ug/mL and d</w:t>
      </w:r>
      <w:r w:rsidR="00D81189" w:rsidRPr="0056665B">
        <w:rPr>
          <w:bCs/>
        </w:rPr>
        <w:t xml:space="preserve">onkey </w:t>
      </w:r>
      <w:r w:rsidR="00D81189">
        <w:rPr>
          <w:bCs/>
        </w:rPr>
        <w:t>a</w:t>
      </w:r>
      <w:r w:rsidR="00D81189" w:rsidRPr="0056665B">
        <w:rPr>
          <w:bCs/>
        </w:rPr>
        <w:t>nti-</w:t>
      </w:r>
      <w:r w:rsidR="00D81189">
        <w:rPr>
          <w:bCs/>
        </w:rPr>
        <w:t>g</w:t>
      </w:r>
      <w:r w:rsidR="00D81189" w:rsidRPr="0056665B">
        <w:rPr>
          <w:bCs/>
        </w:rPr>
        <w:t>oat Ig</w:t>
      </w:r>
      <w:r w:rsidR="00D81189">
        <w:rPr>
          <w:bCs/>
        </w:rPr>
        <w:t>G secondary antibody at a 1:1000 dilution.</w:t>
      </w:r>
      <w:commentRangeEnd w:id="23"/>
      <w:r w:rsidR="00D81189">
        <w:rPr>
          <w:rStyle w:val="CommentReference"/>
          <w:rFonts w:ascii="Times New Roman" w:hAnsi="Times New Roman"/>
          <w:snapToGrid/>
          <w:lang w:eastAsia="de-DE" w:bidi="ar-SA"/>
        </w:rPr>
        <w:commentReference w:id="23"/>
      </w:r>
    </w:p>
    <w:p w14:paraId="62798E83" w14:textId="0B6C7B1E" w:rsidR="00C43CCD" w:rsidRPr="00C43CCD" w:rsidRDefault="002433D1" w:rsidP="00DB6836">
      <w:pPr>
        <w:pStyle w:val="MDPI61Supplementary"/>
        <w:spacing w:before="0"/>
        <w:ind w:firstLine="420"/>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0208008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pseudotyped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r>
        <w:rPr>
          <w:bCs/>
        </w:rPr>
        <w:t>Pseudotyped</w:t>
      </w:r>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7A0E8FED" w:rsidR="00E113C2" w:rsidRDefault="00E113C2" w:rsidP="00B26596">
      <w:pPr>
        <w:pStyle w:val="MDPI61Supplementary"/>
        <w:numPr>
          <w:ilvl w:val="0"/>
          <w:numId w:val="7"/>
        </w:numPr>
        <w:spacing w:before="120"/>
        <w:ind w:left="792"/>
        <w:rPr>
          <w:bCs/>
        </w:rPr>
      </w:pPr>
      <w:r>
        <w:rPr>
          <w:bCs/>
        </w:rPr>
        <w:t xml:space="preserve">Seed </w:t>
      </w:r>
      <w:r w:rsidR="001353B1">
        <w:rPr>
          <w:bCs/>
        </w:rPr>
        <w:t xml:space="preserve">293T cells </w:t>
      </w:r>
      <w:r>
        <w:rPr>
          <w:bCs/>
        </w:rPr>
        <w:t xml:space="preserve">in D10 growth media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B26596">
      <w:pPr>
        <w:pStyle w:val="MDPI61Supplementary"/>
        <w:numPr>
          <w:ilvl w:val="0"/>
          <w:numId w:val="7"/>
        </w:numPr>
        <w:spacing w:before="12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 xml:space="preserve">production. We transfect using </w:t>
      </w:r>
      <w:proofErr w:type="spellStart"/>
      <w:r>
        <w:rPr>
          <w:bCs/>
        </w:rPr>
        <w:t>BioT</w:t>
      </w:r>
      <w:proofErr w:type="spellEnd"/>
      <w:r w:rsidR="00B26596">
        <w:rPr>
          <w:bCs/>
        </w:rPr>
        <w:t xml:space="preserve"> (</w:t>
      </w:r>
      <w:proofErr w:type="spellStart"/>
      <w:r w:rsidR="00B26596">
        <w:rPr>
          <w:bCs/>
        </w:rPr>
        <w:t>Bioland</w:t>
      </w:r>
      <w:proofErr w:type="spellEnd"/>
      <w:r w:rsidR="00B26596">
        <w:rPr>
          <w:bCs/>
        </w:rPr>
        <w:t xml:space="preserve">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B26596">
      <w:pPr>
        <w:pStyle w:val="MDPI61Supplementary"/>
        <w:numPr>
          <w:ilvl w:val="0"/>
          <w:numId w:val="8"/>
        </w:numPr>
        <w:spacing w:before="120"/>
        <w:ind w:left="1627"/>
        <w:rPr>
          <w:bCs/>
        </w:rPr>
      </w:pPr>
      <w:r w:rsidRPr="00B26596">
        <w:rPr>
          <w:bCs/>
        </w:rPr>
        <w:t>1 ug of lentiviral backbone</w:t>
      </w:r>
      <w:r w:rsidR="005F5782">
        <w:rPr>
          <w:bCs/>
        </w:rPr>
        <w:t xml:space="preserve">–we used either the </w:t>
      </w:r>
      <w:proofErr w:type="spellStart"/>
      <w:r w:rsidRPr="00B26596">
        <w:rPr>
          <w:bCs/>
        </w:rPr>
        <w:t>ZsGreen</w:t>
      </w:r>
      <w:proofErr w:type="spellEnd"/>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w:t>
      </w:r>
      <w:proofErr w:type="spellStart"/>
      <w:r w:rsidRPr="00B26596">
        <w:rPr>
          <w:bCs/>
        </w:rPr>
        <w:t>ZsGreen</w:t>
      </w:r>
      <w:proofErr w:type="spellEnd"/>
      <w:r w:rsidR="00B26596">
        <w:rPr>
          <w:bCs/>
        </w:rPr>
        <w:t xml:space="preserve"> (NR-52516)</w:t>
      </w:r>
      <w:r w:rsidR="005F5782">
        <w:rPr>
          <w:bCs/>
        </w:rPr>
        <w:t xml:space="preserve"> backbone</w:t>
      </w:r>
    </w:p>
    <w:p w14:paraId="4F526AC6" w14:textId="113E8E01" w:rsidR="005F5782" w:rsidRPr="005F5782" w:rsidRDefault="00F71D1F" w:rsidP="005F5782">
      <w:pPr>
        <w:pStyle w:val="MDPI61Supplementary"/>
        <w:numPr>
          <w:ilvl w:val="0"/>
          <w:numId w:val="8"/>
        </w:numPr>
        <w:spacing w:before="0"/>
        <w:ind w:left="1627"/>
        <w:rPr>
          <w:bCs/>
        </w:rPr>
      </w:pPr>
      <w:r w:rsidRPr="00B26596">
        <w:rPr>
          <w:bCs/>
        </w:rPr>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5F5782">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5F5782">
      <w:pPr>
        <w:pStyle w:val="MDPI61Supplementary"/>
        <w:numPr>
          <w:ilvl w:val="0"/>
          <w:numId w:val="7"/>
        </w:numPr>
        <w:spacing w:before="12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EC7C8E">
      <w:pPr>
        <w:pStyle w:val="MDPI61Supplementary"/>
        <w:numPr>
          <w:ilvl w:val="0"/>
          <w:numId w:val="7"/>
        </w:numPr>
        <w:spacing w:before="12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 xml:space="preserve">The titers of Spike- and VSV G-pseudotyped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757A76E6" w:rsidR="007955C3" w:rsidRPr="007955C3" w:rsidRDefault="007955C3" w:rsidP="00EC7C8E">
      <w:pPr>
        <w:pStyle w:val="MDPI61Supplementary"/>
        <w:spacing w:before="120"/>
        <w:rPr>
          <w:bCs/>
          <w:i/>
          <w:iCs/>
          <w:color w:val="000000" w:themeColor="text1"/>
        </w:rPr>
      </w:pPr>
      <w:r>
        <w:rPr>
          <w:bCs/>
          <w:i/>
          <w:iCs/>
          <w:color w:val="000000" w:themeColor="text1"/>
        </w:rPr>
        <w:t xml:space="preserve">4.4 Detailed protocol for </w:t>
      </w:r>
      <w:proofErr w:type="spellStart"/>
      <w:r>
        <w:rPr>
          <w:bCs/>
          <w:i/>
          <w:iCs/>
          <w:color w:val="000000" w:themeColor="text1"/>
        </w:rPr>
        <w:t>titering</w:t>
      </w:r>
      <w:proofErr w:type="spellEnd"/>
      <w:r>
        <w:rPr>
          <w:bCs/>
          <w:i/>
          <w:iCs/>
          <w:color w:val="000000" w:themeColor="text1"/>
        </w:rPr>
        <w:t xml:space="preserve"> </w:t>
      </w:r>
      <w:proofErr w:type="spellStart"/>
      <w:r>
        <w:rPr>
          <w:bCs/>
          <w:i/>
          <w:iCs/>
          <w:color w:val="000000" w:themeColor="text1"/>
        </w:rPr>
        <w:t>pseudotyped</w:t>
      </w:r>
      <w:proofErr w:type="spellEnd"/>
      <w:r>
        <w:rPr>
          <w:bCs/>
          <w:i/>
          <w:iCs/>
          <w:color w:val="000000" w:themeColor="text1"/>
        </w:rPr>
        <w:t xml:space="preserve"> lentiviral particles</w:t>
      </w:r>
    </w:p>
    <w:p w14:paraId="09FCADAC" w14:textId="6A97DD09" w:rsidR="00936CDB" w:rsidRDefault="00EC7C8E" w:rsidP="00EC7C8E">
      <w:pPr>
        <w:pStyle w:val="MDPI61Supplementary"/>
        <w:spacing w:before="120"/>
        <w:rPr>
          <w:bCs/>
          <w:color w:val="000000" w:themeColor="text1"/>
        </w:rPr>
      </w:pPr>
      <w:r>
        <w:rPr>
          <w:bCs/>
          <w:color w:val="000000" w:themeColor="text1"/>
        </w:rPr>
        <w:t xml:space="preserve">To determine viral titers, we used either flow cytometry (for viruses packaging the </w:t>
      </w:r>
      <w:proofErr w:type="spellStart"/>
      <w:r>
        <w:rPr>
          <w:bCs/>
          <w:color w:val="000000" w:themeColor="text1"/>
        </w:rPr>
        <w:t>ZsGreen</w:t>
      </w:r>
      <w:proofErr w:type="spellEnd"/>
      <w:r>
        <w:rPr>
          <w:bCs/>
          <w:color w:val="000000" w:themeColor="text1"/>
        </w:rPr>
        <w:t xml:space="preserve"> backbone) or a luciferase assay (for viruses packaging the Luciferase-IRES-</w:t>
      </w:r>
      <w:proofErr w:type="spellStart"/>
      <w:r>
        <w:rPr>
          <w:bCs/>
          <w:color w:val="000000" w:themeColor="text1"/>
        </w:rPr>
        <w:t>ZsGreen</w:t>
      </w:r>
      <w:proofErr w:type="spellEnd"/>
      <w:r>
        <w:rPr>
          <w:bCs/>
          <w:color w:val="000000" w:themeColor="text1"/>
        </w:rPr>
        <w:t xml:space="preserve"> backbone). </w:t>
      </w:r>
      <w:r w:rsidR="00F56795">
        <w:rPr>
          <w:bCs/>
          <w:color w:val="000000" w:themeColor="text1"/>
        </w:rPr>
        <w:t>A detailed</w:t>
      </w:r>
      <w:r>
        <w:rPr>
          <w:bCs/>
          <w:color w:val="000000" w:themeColor="text1"/>
        </w:rPr>
        <w:t xml:space="preserve"> </w:t>
      </w:r>
      <w:proofErr w:type="spellStart"/>
      <w:r w:rsidR="00936CDB">
        <w:rPr>
          <w:bCs/>
          <w:color w:val="000000" w:themeColor="text1"/>
        </w:rPr>
        <w:t>titering</w:t>
      </w:r>
      <w:proofErr w:type="spellEnd"/>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191BDC">
      <w:pPr>
        <w:pStyle w:val="MDPI61Supplementary"/>
        <w:numPr>
          <w:ilvl w:val="0"/>
          <w:numId w:val="10"/>
        </w:numPr>
        <w:spacing w:before="120"/>
        <w:rPr>
          <w:bCs/>
          <w:color w:val="000000" w:themeColor="text1"/>
        </w:rPr>
      </w:pPr>
      <w:r w:rsidRPr="0065642E">
        <w:rPr>
          <w:bCs/>
          <w:color w:val="000000" w:themeColor="text1"/>
        </w:rPr>
        <w:t xml:space="preserve">Coat a 96-well </w:t>
      </w:r>
      <w:r w:rsidR="006C712B">
        <w:rPr>
          <w:bCs/>
          <w:color w:val="000000" w:themeColor="text1"/>
        </w:rPr>
        <w:t xml:space="preserve">cell-culture </w:t>
      </w:r>
      <w:r w:rsidRPr="0065642E">
        <w:rPr>
          <w:bCs/>
          <w:color w:val="000000" w:themeColor="text1"/>
        </w:rPr>
        <w:t xml:space="preserve">plate with 25 </w:t>
      </w:r>
      <w:proofErr w:type="spellStart"/>
      <w:r w:rsidRPr="0065642E">
        <w:rPr>
          <w:bCs/>
          <w:color w:val="000000" w:themeColor="text1"/>
        </w:rPr>
        <w:t>uL</w:t>
      </w:r>
      <w:proofErr w:type="spellEnd"/>
      <w:r w:rsidRPr="0065642E">
        <w:rPr>
          <w:bCs/>
          <w:color w:val="000000" w:themeColor="text1"/>
        </w:rPr>
        <w:t xml:space="preserve">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65642E">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723933">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723933">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proofErr w:type="spellStart"/>
      <w:r w:rsidR="003A752F">
        <w:rPr>
          <w:bCs/>
          <w:color w:val="000000" w:themeColor="text1"/>
        </w:rPr>
        <w:t>titered</w:t>
      </w:r>
      <w:proofErr w:type="spellEnd"/>
      <w:r>
        <w:rPr>
          <w:bCs/>
          <w:color w:val="000000" w:themeColor="text1"/>
        </w:rPr>
        <w:t xml:space="preserve"> in a final volume of 150 </w:t>
      </w:r>
      <w:proofErr w:type="spellStart"/>
      <w:r>
        <w:rPr>
          <w:bCs/>
          <w:color w:val="000000" w:themeColor="text1"/>
        </w:rPr>
        <w:t>uL</w:t>
      </w:r>
      <w:proofErr w:type="spellEnd"/>
      <w:r>
        <w:rPr>
          <w:bCs/>
          <w:color w:val="000000" w:themeColor="text1"/>
        </w:rPr>
        <w:t xml:space="preserve"> D10 growth media. </w:t>
      </w:r>
    </w:p>
    <w:p w14:paraId="5736A8B1" w14:textId="77538A91" w:rsidR="00723933" w:rsidRDefault="00F56795" w:rsidP="00F56795">
      <w:pPr>
        <w:pStyle w:val="MDPI61Supplementary"/>
        <w:numPr>
          <w:ilvl w:val="1"/>
          <w:numId w:val="10"/>
        </w:numPr>
        <w:spacing w:before="0"/>
        <w:rPr>
          <w:bCs/>
          <w:color w:val="000000" w:themeColor="text1"/>
        </w:rPr>
      </w:pPr>
      <w:r>
        <w:rPr>
          <w:bCs/>
          <w:color w:val="000000" w:themeColor="text1"/>
        </w:rPr>
        <w:t xml:space="preserve">For </w:t>
      </w:r>
      <w:proofErr w:type="spellStart"/>
      <w:r>
        <w:rPr>
          <w:bCs/>
          <w:color w:val="000000" w:themeColor="text1"/>
        </w:rPr>
        <w:t>ZsGreen</w:t>
      </w:r>
      <w:proofErr w:type="spellEnd"/>
      <w:r>
        <w:rPr>
          <w:bCs/>
          <w:color w:val="000000" w:themeColor="text1"/>
        </w:rPr>
        <w:t xml:space="preserve">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F56795">
      <w:pPr>
        <w:pStyle w:val="MDPI61Supplementary"/>
        <w:numPr>
          <w:ilvl w:val="1"/>
          <w:numId w:val="10"/>
        </w:numPr>
        <w:spacing w:before="0"/>
        <w:rPr>
          <w:bCs/>
          <w:color w:val="000000" w:themeColor="text1"/>
        </w:rPr>
      </w:pPr>
      <w:r>
        <w:rPr>
          <w:bCs/>
          <w:color w:val="000000" w:themeColor="text1"/>
        </w:rPr>
        <w:lastRenderedPageBreak/>
        <w:t>For Spike-</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undiluted virus and made </w:t>
      </w:r>
      <w:r w:rsidR="00954C03">
        <w:rPr>
          <w:bCs/>
          <w:color w:val="000000" w:themeColor="text1"/>
        </w:rPr>
        <w:t>three</w:t>
      </w:r>
      <w:r>
        <w:rPr>
          <w:bCs/>
          <w:color w:val="000000" w:themeColor="text1"/>
        </w:rPr>
        <w:t xml:space="preserve"> 1:3 dilutions. For VSV G-</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a</w:t>
      </w:r>
      <w:r w:rsidR="00D868B1">
        <w:rPr>
          <w:bCs/>
          <w:color w:val="000000" w:themeColor="text1"/>
        </w:rPr>
        <w:t xml:space="preserve"> 1:50 dilution.</w:t>
      </w:r>
    </w:p>
    <w:p w14:paraId="602DA0E5" w14:textId="4C425FA9" w:rsidR="00AE39F5" w:rsidRDefault="00AE39F5" w:rsidP="00723933">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22D8794B" w:rsidR="00AE39F5" w:rsidRDefault="00AE39F5" w:rsidP="00723933">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w:t>
      </w:r>
      <w:proofErr w:type="spellStart"/>
      <w:r>
        <w:rPr>
          <w:bCs/>
          <w:color w:val="000000" w:themeColor="text1"/>
        </w:rPr>
        <w:t>mL.</w:t>
      </w:r>
      <w:proofErr w:type="spellEnd"/>
      <w:r w:rsidR="00477144">
        <w:rPr>
          <w:bCs/>
          <w:color w:val="000000" w:themeColor="text1"/>
        </w:rPr>
        <w:t xml:space="preserve"> We did this by adding 3 </w:t>
      </w:r>
      <w:proofErr w:type="spellStart"/>
      <w:r w:rsidR="00477144">
        <w:rPr>
          <w:bCs/>
          <w:color w:val="000000" w:themeColor="text1"/>
        </w:rPr>
        <w:t>uL</w:t>
      </w:r>
      <w:proofErr w:type="spellEnd"/>
      <w:r w:rsidR="00477144">
        <w:rPr>
          <w:bCs/>
          <w:color w:val="000000" w:themeColor="text1"/>
        </w:rPr>
        <w:t xml:space="preserve"> of polybrene diluted to 250 ug/mL to our final infection volume of 150 </w:t>
      </w:r>
      <w:proofErr w:type="spellStart"/>
      <w:r w:rsidR="00477144">
        <w:rPr>
          <w:bCs/>
          <w:color w:val="000000" w:themeColor="text1"/>
        </w:rPr>
        <w:t>uL</w:t>
      </w:r>
      <w:proofErr w:type="spellEnd"/>
      <w:r w:rsidR="00477144">
        <w:rPr>
          <w:bCs/>
          <w:color w:val="000000" w:themeColor="text1"/>
        </w:rPr>
        <w:t xml:space="preserve">.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274F8" w:rsidRPr="001274F8">
        <w:rPr>
          <w:bCs/>
          <w:color w:val="000000" w:themeColor="text1"/>
        </w:rPr>
        <w:fldChar w:fldCharType="begin" w:fldLock="1"/>
      </w:r>
      <w:r w:rsidR="004B4C67">
        <w:rPr>
          <w:bCs/>
          <w:color w:val="000000" w:themeColor="text1"/>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mendeley":{"formattedCitation":"[52]","plainTextFormattedCitation":"[52]","previouslyFormattedCitation":"[52]"},"properties":{"noteIndex":0},"schema":"https://github.com/citation-style-language/schema/raw/master/csl-citation.json"}</w:instrText>
      </w:r>
      <w:r w:rsidR="001274F8" w:rsidRPr="001274F8">
        <w:rPr>
          <w:bCs/>
          <w:color w:val="000000" w:themeColor="text1"/>
        </w:rPr>
        <w:fldChar w:fldCharType="separate"/>
      </w:r>
      <w:r w:rsidR="00084241" w:rsidRPr="00084241">
        <w:rPr>
          <w:bCs/>
          <w:noProof/>
          <w:color w:val="000000" w:themeColor="text1"/>
        </w:rPr>
        <w:t>[52]</w:t>
      </w:r>
      <w:r w:rsidR="001274F8" w:rsidRPr="001274F8">
        <w:rPr>
          <w:bCs/>
          <w:color w:val="000000" w:themeColor="text1"/>
        </w:rPr>
        <w:fldChar w:fldCharType="end"/>
      </w:r>
      <w:r w:rsidR="001274F8" w:rsidRPr="001274F8">
        <w:rPr>
          <w:bCs/>
          <w:color w:val="000000" w:themeColor="text1"/>
        </w:rPr>
        <w:t>.</w:t>
      </w:r>
    </w:p>
    <w:p w14:paraId="0437881A" w14:textId="51694109" w:rsidR="00F56795" w:rsidRDefault="00AE39F5" w:rsidP="00723933">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56795">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56795">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w:t>
      </w:r>
      <w:proofErr w:type="spellStart"/>
      <w:r w:rsidR="001146A0" w:rsidRPr="00F56795">
        <w:rPr>
          <w:bCs/>
          <w:color w:val="000000" w:themeColor="text1"/>
        </w:rPr>
        <w:t>ZsGreen</w:t>
      </w:r>
      <w:proofErr w:type="spellEnd"/>
      <w:r w:rsidR="001146A0" w:rsidRPr="00F56795">
        <w:rPr>
          <w:bCs/>
          <w:color w:val="000000" w:themeColor="text1"/>
        </w:rPr>
        <w:t xml:space="preserve"> in the FITC channel. Resulting FCS files were analyzed using </w:t>
      </w:r>
      <w:proofErr w:type="spellStart"/>
      <w:r w:rsidR="001146A0" w:rsidRPr="00F56795">
        <w:rPr>
          <w:bCs/>
          <w:color w:val="000000" w:themeColor="text1"/>
        </w:rPr>
        <w:t>FlowJo</w:t>
      </w:r>
      <w:proofErr w:type="spellEnd"/>
      <w:r w:rsidR="001146A0" w:rsidRPr="00F56795">
        <w:rPr>
          <w:bCs/>
          <w:color w:val="000000" w:themeColor="text1"/>
        </w:rPr>
        <w:t xml:space="preserve">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F56795">
      <w:pPr>
        <w:pStyle w:val="MDPI61Supplementary"/>
        <w:numPr>
          <w:ilvl w:val="2"/>
          <w:numId w:val="10"/>
        </w:numPr>
        <w:spacing w:before="0"/>
        <w:rPr>
          <w:bCs/>
          <w:color w:val="000000" w:themeColor="text1"/>
        </w:rPr>
      </w:pPr>
      <w:r>
        <w:rPr>
          <w:bCs/>
          <w:color w:val="000000" w:themeColor="text1"/>
        </w:rPr>
        <w:t>Calculate titers</w:t>
      </w:r>
      <w:r w:rsidR="00534D5F">
        <w:rPr>
          <w:bCs/>
          <w:color w:val="000000" w:themeColor="text1"/>
        </w:rPr>
        <w:t xml:space="preserve"> using the Poisson formula. If P is the percentage of cells that are </w:t>
      </w:r>
      <w:proofErr w:type="spellStart"/>
      <w:r w:rsidR="00534D5F">
        <w:rPr>
          <w:bCs/>
          <w:color w:val="000000" w:themeColor="text1"/>
        </w:rPr>
        <w:t>ZsGreen</w:t>
      </w:r>
      <w:proofErr w:type="spellEnd"/>
      <w:r w:rsidR="00534D5F">
        <w:rPr>
          <w:bCs/>
          <w:color w:val="000000" w:themeColor="text1"/>
        </w:rPr>
        <w:t xml:space="preserve">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w:t>
      </w:r>
      <w:proofErr w:type="gramStart"/>
      <w:r w:rsidR="004855B8" w:rsidRPr="0017185F">
        <w:rPr>
          <w:bCs/>
          <w:i/>
          <w:iCs/>
          <w:color w:val="000000" w:themeColor="text1"/>
        </w:rPr>
        <w:t>ln(</w:t>
      </w:r>
      <w:proofErr w:type="gramEnd"/>
      <w:r w:rsidR="004855B8" w:rsidRPr="0017185F">
        <w:rPr>
          <w:bCs/>
          <w:i/>
          <w:iCs/>
          <w:color w:val="000000" w:themeColor="text1"/>
        </w:rPr>
        <w:t xml:space="preserve">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w:t>
      </w:r>
      <w:proofErr w:type="spellStart"/>
      <w:r w:rsidR="0017185F">
        <w:rPr>
          <w:bCs/>
          <w:color w:val="000000" w:themeColor="text1"/>
        </w:rPr>
        <w:t>ZsGreen</w:t>
      </w:r>
      <w:proofErr w:type="spellEnd"/>
      <w:r w:rsidR="0017185F">
        <w:rPr>
          <w:bCs/>
          <w:color w:val="000000" w:themeColor="text1"/>
        </w:rPr>
        <w:t xml:space="preserve"> positive is low, this formula is approximately equal to: </w:t>
      </w:r>
      <w:r w:rsidR="0017185F" w:rsidRPr="0017185F">
        <w:rPr>
          <w:bCs/>
          <w:i/>
          <w:iCs/>
          <w:color w:val="000000" w:themeColor="text1"/>
        </w:rPr>
        <w:t>(</w:t>
      </w:r>
      <w:r w:rsidR="00F56795" w:rsidRPr="0017185F">
        <w:rPr>
          <w:bCs/>
          <w:i/>
          <w:iCs/>
          <w:color w:val="000000" w:themeColor="text1"/>
        </w:rPr>
        <w:t xml:space="preserve">% </w:t>
      </w:r>
      <w:proofErr w:type="spellStart"/>
      <w:r w:rsidR="00F56795" w:rsidRPr="0017185F">
        <w:rPr>
          <w:bCs/>
          <w:i/>
          <w:iCs/>
          <w:color w:val="000000" w:themeColor="text1"/>
        </w:rPr>
        <w:t>ZsGreen</w:t>
      </w:r>
      <w:proofErr w:type="spellEnd"/>
      <w:r w:rsidR="00F56795" w:rsidRPr="0017185F">
        <w:rPr>
          <w:bCs/>
          <w:i/>
          <w:iCs/>
          <w:color w:val="000000" w:themeColor="text1"/>
        </w:rPr>
        <w:t xml:space="preserve">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w:t>
      </w:r>
      <w:proofErr w:type="spellStart"/>
      <w:r w:rsidR="0017185F">
        <w:rPr>
          <w:bCs/>
          <w:color w:val="000000" w:themeColor="text1"/>
        </w:rPr>
        <w:t>ZsGreen</w:t>
      </w:r>
      <w:proofErr w:type="spellEnd"/>
      <w:r w:rsidR="0017185F">
        <w:rPr>
          <w:bCs/>
          <w:color w:val="000000" w:themeColor="text1"/>
        </w:rPr>
        <w:t xml:space="preserve"> positive is relatively low (ideally 1-10%).</w:t>
      </w:r>
      <w:r w:rsidR="006F0821">
        <w:rPr>
          <w:bCs/>
          <w:color w:val="000000" w:themeColor="text1"/>
        </w:rPr>
        <w:t xml:space="preserve"> </w:t>
      </w:r>
    </w:p>
    <w:p w14:paraId="0E085750" w14:textId="7322F0F2" w:rsidR="00F56795" w:rsidRDefault="00F56795" w:rsidP="00F56795">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F56795">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F56795">
      <w:pPr>
        <w:pStyle w:val="MDPI61Supplementary"/>
        <w:numPr>
          <w:ilvl w:val="2"/>
          <w:numId w:val="10"/>
        </w:numPr>
        <w:spacing w:before="0"/>
        <w:rPr>
          <w:bCs/>
          <w:color w:val="000000" w:themeColor="text1"/>
        </w:rPr>
      </w:pPr>
      <w:r>
        <w:rPr>
          <w:bCs/>
          <w:color w:val="000000" w:themeColor="text1"/>
        </w:rPr>
        <w:t xml:space="preserve">Prepare cells by removing 100 </w:t>
      </w:r>
      <w:proofErr w:type="spellStart"/>
      <w:r>
        <w:rPr>
          <w:bCs/>
          <w:color w:val="000000" w:themeColor="text1"/>
        </w:rPr>
        <w:t>uL</w:t>
      </w:r>
      <w:proofErr w:type="spellEnd"/>
      <w:r>
        <w:rPr>
          <w:bCs/>
          <w:color w:val="000000" w:themeColor="text1"/>
        </w:rPr>
        <w:t xml:space="preserve"> media from each well. Accounting for evaporation, </w:t>
      </w:r>
      <w:proofErr w:type="gramStart"/>
      <w:r w:rsidR="0065642E">
        <w:rPr>
          <w:bCs/>
          <w:color w:val="000000" w:themeColor="text1"/>
        </w:rPr>
        <w:t>this leaves</w:t>
      </w:r>
      <w:proofErr w:type="gramEnd"/>
      <w:r w:rsidR="0065642E">
        <w:rPr>
          <w:bCs/>
          <w:color w:val="000000" w:themeColor="text1"/>
        </w:rPr>
        <w:t xml:space="preserve"> </w:t>
      </w:r>
      <w:r>
        <w:rPr>
          <w:bCs/>
          <w:color w:val="000000" w:themeColor="text1"/>
        </w:rPr>
        <w:t xml:space="preserve">~30 </w:t>
      </w:r>
      <w:proofErr w:type="spellStart"/>
      <w:r>
        <w:rPr>
          <w:bCs/>
          <w:color w:val="000000" w:themeColor="text1"/>
        </w:rPr>
        <w:t>uL</w:t>
      </w:r>
      <w:proofErr w:type="spellEnd"/>
      <w:r>
        <w:rPr>
          <w:bCs/>
          <w:color w:val="000000" w:themeColor="text1"/>
        </w:rPr>
        <w:t xml:space="preserve"> of media in each well.</w:t>
      </w:r>
    </w:p>
    <w:p w14:paraId="1FEBFEC3" w14:textId="436A2FC5" w:rsidR="00D868B1" w:rsidRDefault="00D868B1" w:rsidP="00F56795">
      <w:pPr>
        <w:pStyle w:val="MDPI61Supplementary"/>
        <w:numPr>
          <w:ilvl w:val="2"/>
          <w:numId w:val="10"/>
        </w:numPr>
        <w:spacing w:before="0"/>
        <w:rPr>
          <w:bCs/>
          <w:color w:val="000000" w:themeColor="text1"/>
        </w:rPr>
      </w:pPr>
      <w:r>
        <w:rPr>
          <w:bCs/>
          <w:color w:val="000000" w:themeColor="text1"/>
        </w:rPr>
        <w:t xml:space="preserve">Add 30 </w:t>
      </w:r>
      <w:proofErr w:type="spellStart"/>
      <w:r>
        <w:rPr>
          <w:bCs/>
          <w:color w:val="000000" w:themeColor="text1"/>
        </w:rPr>
        <w:t>uL</w:t>
      </w:r>
      <w:proofErr w:type="spellEnd"/>
      <w:r>
        <w:rPr>
          <w:bCs/>
          <w:color w:val="000000" w:themeColor="text1"/>
        </w:rPr>
        <w:t xml:space="preserve">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w:t>
      </w:r>
      <w:proofErr w:type="spellStart"/>
      <w:r w:rsidR="003E013A">
        <w:rPr>
          <w:bCs/>
          <w:color w:val="000000" w:themeColor="text1"/>
        </w:rPr>
        <w:t>uL</w:t>
      </w:r>
      <w:proofErr w:type="spellEnd"/>
      <w:r w:rsidR="003E013A">
        <w:rPr>
          <w:bCs/>
          <w:color w:val="000000" w:themeColor="text1"/>
        </w:rPr>
        <w:t xml:space="preserve">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4C045332" w:rsidR="003E013A" w:rsidRDefault="003E013A" w:rsidP="00F56795">
      <w:pPr>
        <w:pStyle w:val="MDPI61Supplementary"/>
        <w:numPr>
          <w:ilvl w:val="2"/>
          <w:numId w:val="10"/>
        </w:numPr>
        <w:spacing w:before="0"/>
        <w:rPr>
          <w:bCs/>
          <w:color w:val="000000" w:themeColor="text1"/>
        </w:rPr>
      </w:pPr>
      <w:r>
        <w:rPr>
          <w:bCs/>
          <w:color w:val="000000" w:themeColor="text1"/>
        </w:rPr>
        <w:t xml:space="preserve">Incubate plate for 2 min at room temperature </w:t>
      </w:r>
      <w:r w:rsidR="00146366">
        <w:rPr>
          <w:bCs/>
          <w:color w:val="000000" w:themeColor="text1"/>
        </w:rPr>
        <w:t xml:space="preserve">in the dark </w:t>
      </w:r>
      <w:r>
        <w:rPr>
          <w:bCs/>
          <w:color w:val="000000" w:themeColor="text1"/>
        </w:rPr>
        <w:t>then measure luminescence using a plate reader</w:t>
      </w:r>
      <w:r w:rsidR="00477144">
        <w:rPr>
          <w:bCs/>
          <w:color w:val="000000" w:themeColor="text1"/>
        </w:rPr>
        <w:t xml:space="preserve">. We used a Tecan </w:t>
      </w:r>
      <w:r w:rsidR="000332E7">
        <w:rPr>
          <w:bCs/>
          <w:color w:val="000000" w:themeColor="text1"/>
        </w:rPr>
        <w:t xml:space="preserve">Infinite M1000 Pro plate reader </w:t>
      </w:r>
      <w:r w:rsidR="00477144">
        <w:rPr>
          <w:bCs/>
          <w:color w:val="000000" w:themeColor="text1"/>
        </w:rPr>
        <w:t xml:space="preserve">with </w:t>
      </w:r>
      <w:r w:rsidR="00693979">
        <w:rPr>
          <w:bCs/>
          <w:color w:val="000000" w:themeColor="text1"/>
        </w:rPr>
        <w:t>no attenuation and a</w:t>
      </w:r>
      <w:r w:rsidR="00477144">
        <w:rPr>
          <w:bCs/>
          <w:color w:val="000000" w:themeColor="text1"/>
        </w:rPr>
        <w:t xml:space="preserve"> luminescence integration time of 1 second.</w:t>
      </w:r>
    </w:p>
    <w:p w14:paraId="31DEC1F5" w14:textId="6011FB4F" w:rsidR="001F08EA" w:rsidRDefault="001F08EA" w:rsidP="00F56795">
      <w:pPr>
        <w:pStyle w:val="MDPI61Supplementary"/>
        <w:numPr>
          <w:ilvl w:val="2"/>
          <w:numId w:val="10"/>
        </w:numPr>
        <w:spacing w:before="0"/>
        <w:rPr>
          <w:bCs/>
          <w:color w:val="000000" w:themeColor="text1"/>
        </w:rPr>
      </w:pPr>
      <w:r>
        <w:rPr>
          <w:bCs/>
          <w:color w:val="000000" w:themeColor="text1"/>
        </w:rPr>
        <w:t>Plot RLUs vs. virus dilution. Select an amount of virus for further assays where there is a linear relationship between virus added and RLU.</w:t>
      </w:r>
    </w:p>
    <w:p w14:paraId="282545E3" w14:textId="77777777" w:rsidR="00DA15EA" w:rsidRDefault="00DA15EA" w:rsidP="000B4C54">
      <w:pPr>
        <w:pStyle w:val="MDPI61Supplementary"/>
        <w:rPr>
          <w:bCs/>
          <w:i/>
          <w:iCs/>
        </w:rPr>
      </w:pP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0F8ACBFF" w14:textId="12DC1E35" w:rsidR="00DA15EA" w:rsidRPr="00325902" w:rsidRDefault="00030573" w:rsidP="00AD6D57">
            <w:pPr>
              <w:pStyle w:val="MDPI52figure"/>
              <w:adjustRightInd w:val="0"/>
              <w:snapToGrid w:val="0"/>
              <w:rPr>
                <w:sz w:val="20"/>
              </w:rPr>
            </w:pPr>
            <w:r>
              <w:rPr>
                <w:noProof/>
                <w:snapToGrid/>
                <w:sz w:val="20"/>
              </w:rPr>
              <w:drawing>
                <wp:inline distT="0" distB="0" distL="0" distR="0" wp14:anchorId="217F87A9" wp14:editId="7F1DD60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32">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2489C881" w:rsidR="00DA15EA" w:rsidRPr="00BC73D3" w:rsidRDefault="00BC73D3" w:rsidP="000B4C54">
      <w:pPr>
        <w:pStyle w:val="MDPI61Supplementary"/>
        <w:rPr>
          <w:bCs/>
        </w:rPr>
      </w:pPr>
      <w:r>
        <w:rPr>
          <w:b/>
        </w:rPr>
        <w:t xml:space="preserve">Figure 5: </w:t>
      </w:r>
      <w:r>
        <w:rPr>
          <w:bCs/>
        </w:rPr>
        <w:t>Example plate layout for neutralization assays.</w:t>
      </w:r>
      <w:r w:rsidR="00820D4F">
        <w:rPr>
          <w:bCs/>
        </w:rPr>
        <w:t xml:space="preserve"> It is possible to run full-dilution series of two ser</w:t>
      </w:r>
      <w:r w:rsidR="00DB6836">
        <w:rPr>
          <w:bCs/>
        </w:rPr>
        <w:t>a</w:t>
      </w:r>
      <w:r w:rsidR="00820D4F">
        <w:rPr>
          <w:bCs/>
        </w:rPr>
        <w:t xml:space="preserve"> or plasma samples</w:t>
      </w:r>
      <w:r w:rsidR="00312AA5">
        <w:rPr>
          <w:bCs/>
        </w:rPr>
        <w:t xml:space="preserve"> in dupl</w:t>
      </w:r>
      <w:r w:rsidR="0001045B">
        <w:rPr>
          <w:bCs/>
        </w:rPr>
        <w:t>ic</w:t>
      </w:r>
      <w:r w:rsidR="00312AA5">
        <w:rPr>
          <w:bCs/>
        </w:rPr>
        <w:t>ate</w:t>
      </w:r>
      <w:r w:rsidR="00820D4F">
        <w:rPr>
          <w:bCs/>
        </w:rPr>
        <w:t xml:space="preserve"> on each plate with the necessary controls. These controls include media only, cells only, and virus only wells, as well as 4 wells of virus infecting 293T cells to confirm </w:t>
      </w:r>
      <w:r w:rsidR="006C4D52">
        <w:rPr>
          <w:bCs/>
        </w:rPr>
        <w:t>the lack of infection with Spike-pseudotyped lentivirus in the absence of ACE2. The</w:t>
      </w:r>
      <w:r w:rsidR="00146366">
        <w:rPr>
          <w:bCs/>
        </w:rPr>
        <w:t xml:space="preserve"> average signal from the “Virus Only” and “Virus + </w:t>
      </w:r>
      <w:r w:rsidR="00146366">
        <w:rPr>
          <w:bCs/>
        </w:rPr>
        <w:lastRenderedPageBreak/>
        <w:t>293Ts”</w:t>
      </w:r>
      <w:r w:rsidR="006C4D52">
        <w:rPr>
          <w:bCs/>
        </w:rPr>
        <w:t xml:space="preserve"> wells </w:t>
      </w:r>
      <w:r w:rsidR="00146366">
        <w:rPr>
          <w:bCs/>
        </w:rPr>
        <w:t xml:space="preserve">provides </w:t>
      </w:r>
      <w:r w:rsidR="006C4D52">
        <w:rPr>
          <w:bCs/>
        </w:rPr>
        <w:t xml:space="preserve">the background signal. The </w:t>
      </w:r>
      <w:r w:rsidR="00146366">
        <w:rPr>
          <w:bCs/>
        </w:rPr>
        <w:t>“Virus + Cells”</w:t>
      </w:r>
      <w:r w:rsidR="006C4D52">
        <w:rPr>
          <w:bCs/>
        </w:rPr>
        <w:t xml:space="preserve"> wells represent maximum infection without any serum and provide a metric for 100% vir</w:t>
      </w:r>
      <w:r w:rsidR="00F17A3D">
        <w:rPr>
          <w:bCs/>
        </w:rPr>
        <w:t>us</w:t>
      </w:r>
      <w:r w:rsidR="006C4D52">
        <w:rPr>
          <w:bCs/>
        </w:rPr>
        <w:t xml:space="preserve"> infectivity.</w:t>
      </w:r>
      <w:r w:rsidR="00146366">
        <w:rPr>
          <w:bCs/>
        </w:rPr>
        <w:t xml:space="preserve"> Note that “cells” here refers to the 293T-ACE2 cells.</w:t>
      </w:r>
    </w:p>
    <w:p w14:paraId="26305337" w14:textId="054C8897" w:rsidR="006C5456" w:rsidRPr="00DD3A2D" w:rsidRDefault="006C5456" w:rsidP="000B4C54">
      <w:pPr>
        <w:pStyle w:val="MDPI61Supplementary"/>
        <w:rPr>
          <w:bCs/>
        </w:rPr>
      </w:pPr>
      <w:r>
        <w:rPr>
          <w:bCs/>
          <w:i/>
          <w:iCs/>
        </w:rPr>
        <w:t>4.</w:t>
      </w:r>
      <w:r w:rsidR="007955C3">
        <w:rPr>
          <w:bCs/>
          <w:i/>
          <w:iCs/>
        </w:rPr>
        <w:t>5</w:t>
      </w:r>
      <w:r>
        <w:rPr>
          <w:bCs/>
          <w:i/>
          <w:iCs/>
        </w:rPr>
        <w:t xml:space="preserve"> Detailed protocol for neutralization assays.</w:t>
      </w:r>
      <w:r w:rsidR="001353B1">
        <w:rPr>
          <w:bCs/>
          <w:i/>
          <w:iCs/>
        </w:rPr>
        <w:t xml:space="preserve"> </w:t>
      </w:r>
    </w:p>
    <w:p w14:paraId="73E500F8" w14:textId="253AED15" w:rsidR="00250DDC" w:rsidRDefault="00250DDC" w:rsidP="00250DDC">
      <w:pPr>
        <w:pStyle w:val="MDPI61Supplementary"/>
        <w:rPr>
          <w:bCs/>
        </w:rPr>
      </w:pPr>
      <w:r>
        <w:rPr>
          <w:bCs/>
        </w:rPr>
        <w:t>The following protocol was developed to streamline neutralization assays with Spike-pseudotyped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71B70A51" w14:textId="77777777" w:rsidR="00146366" w:rsidRDefault="00250DDC" w:rsidP="00146366">
      <w:pPr>
        <w:pStyle w:val="MDPI61Supplementary"/>
        <w:numPr>
          <w:ilvl w:val="0"/>
          <w:numId w:val="5"/>
        </w:numPr>
        <w:spacing w:before="80" w:line="240" w:lineRule="auto"/>
        <w:rPr>
          <w:bCs/>
        </w:rPr>
      </w:pPr>
      <w:r w:rsidRPr="00250DDC">
        <w:rPr>
          <w:bCs/>
        </w:rPr>
        <w:t>A</w:t>
      </w:r>
      <w:r w:rsidR="007955C3">
        <w:rPr>
          <w:bCs/>
        </w:rPr>
        <w:t>bout</w:t>
      </w:r>
      <w:r w:rsidRPr="00250DDC">
        <w:rPr>
          <w:bCs/>
        </w:rPr>
        <w:t xml:space="preserve"> </w:t>
      </w:r>
      <w:r w:rsidR="00997A19">
        <w:rPr>
          <w:bCs/>
        </w:rPr>
        <w:t>1.</w:t>
      </w:r>
      <w:r w:rsidR="00997A19" w:rsidRPr="00146366">
        <w:rPr>
          <w:bCs/>
        </w:rPr>
        <w:t>5</w:t>
      </w:r>
      <w:r w:rsidRPr="00146366">
        <w:rPr>
          <w:bCs/>
        </w:rPr>
        <w:t xml:space="preserve"> hours prior to infecting cells, </w:t>
      </w:r>
      <w:r w:rsidR="00712845" w:rsidRPr="00146366">
        <w:rPr>
          <w:bCs/>
        </w:rPr>
        <w:t xml:space="preserve">begin </w:t>
      </w:r>
      <w:r w:rsidRPr="00146366">
        <w:rPr>
          <w:bCs/>
        </w:rPr>
        <w:t>prepar</w:t>
      </w:r>
      <w:r w:rsidR="00712845" w:rsidRPr="00146366">
        <w:rPr>
          <w:bCs/>
        </w:rPr>
        <w:t>ing</w:t>
      </w:r>
      <w:r w:rsidRPr="00146366">
        <w:rPr>
          <w:bCs/>
        </w:rPr>
        <w:t xml:space="preserve"> </w:t>
      </w:r>
      <w:commentRangeStart w:id="24"/>
      <w:r w:rsidRPr="00146366">
        <w:rPr>
          <w:bCs/>
        </w:rPr>
        <w:t>ser</w:t>
      </w:r>
      <w:r w:rsidR="0065642E" w:rsidRPr="00146366">
        <w:rPr>
          <w:bCs/>
        </w:rPr>
        <w:t>um</w:t>
      </w:r>
      <w:r w:rsidR="00146366" w:rsidRPr="00146366">
        <w:rPr>
          <w:bCs/>
        </w:rPr>
        <w:t xml:space="preserve"> </w:t>
      </w:r>
      <w:r w:rsidR="00894DAD" w:rsidRPr="00146366">
        <w:rPr>
          <w:bCs/>
        </w:rPr>
        <w:t>and/or ACE2</w:t>
      </w:r>
      <w:r w:rsidRPr="00146366">
        <w:rPr>
          <w:bCs/>
        </w:rPr>
        <w:t xml:space="preserve"> dilutions</w:t>
      </w:r>
      <w:r w:rsidR="00191BDC" w:rsidRPr="00146366">
        <w:rPr>
          <w:bCs/>
        </w:rPr>
        <w:t xml:space="preserve"> </w:t>
      </w:r>
      <w:commentRangeEnd w:id="24"/>
      <w:r w:rsidR="00146366" w:rsidRPr="00146366">
        <w:rPr>
          <w:rStyle w:val="CommentReference"/>
          <w:rFonts w:ascii="Times New Roman" w:hAnsi="Times New Roman"/>
          <w:snapToGrid/>
          <w:lang w:eastAsia="de-DE" w:bidi="ar-SA"/>
        </w:rPr>
        <w:commentReference w:id="24"/>
      </w:r>
      <w:r w:rsidR="00191BDC" w:rsidRPr="00146366">
        <w:rPr>
          <w:bCs/>
        </w:rPr>
        <w:t>in D10</w:t>
      </w:r>
      <w:r w:rsidR="00146366" w:rsidRPr="00146366">
        <w:rPr>
          <w:bCs/>
        </w:rPr>
        <w:t>:</w:t>
      </w:r>
      <w:r w:rsidR="00712845" w:rsidRPr="00146366">
        <w:rPr>
          <w:bCs/>
        </w:rPr>
        <w:t xml:space="preserve"> </w:t>
      </w:r>
    </w:p>
    <w:p w14:paraId="0D849BC5" w14:textId="5673CF2F" w:rsidR="00191BDC" w:rsidRPr="00146366" w:rsidRDefault="00146366" w:rsidP="00146366">
      <w:pPr>
        <w:pStyle w:val="MDPI61Supplementary"/>
        <w:numPr>
          <w:ilvl w:val="1"/>
          <w:numId w:val="5"/>
        </w:numPr>
        <w:spacing w:before="80" w:line="240" w:lineRule="auto"/>
        <w:rPr>
          <w:bCs/>
        </w:rPr>
      </w:pPr>
      <w:r w:rsidRPr="00146366">
        <w:rPr>
          <w:bCs/>
        </w:rPr>
        <w:t>I</w:t>
      </w:r>
      <w:r w:rsidR="00250DDC" w:rsidRPr="00146366">
        <w:rPr>
          <w:bCs/>
        </w:rPr>
        <w:t>n a separate 96-well</w:t>
      </w:r>
      <w:r w:rsidR="00BC73D3" w:rsidRPr="00146366">
        <w:rPr>
          <w:bCs/>
        </w:rPr>
        <w:t xml:space="preserve"> “setup”</w:t>
      </w:r>
      <w:r w:rsidR="00250DDC" w:rsidRPr="00146366">
        <w:rPr>
          <w:bCs/>
        </w:rPr>
        <w:t xml:space="preserve"> plate</w:t>
      </w:r>
      <w:r w:rsidR="00712845" w:rsidRPr="00146366">
        <w:rPr>
          <w:bCs/>
        </w:rPr>
        <w:t xml:space="preserve">, serially dilute serum samples leaving 60 </w:t>
      </w:r>
      <w:proofErr w:type="spellStart"/>
      <w:r w:rsidR="00712845" w:rsidRPr="00146366">
        <w:rPr>
          <w:bCs/>
        </w:rPr>
        <w:t>uL</w:t>
      </w:r>
      <w:proofErr w:type="spellEnd"/>
      <w:r w:rsidR="00712845" w:rsidRPr="00146366">
        <w:rPr>
          <w:bCs/>
        </w:rPr>
        <w:t xml:space="preserve"> diluted serum in each well.</w:t>
      </w:r>
      <w:r w:rsidR="00191BDC" w:rsidRPr="00146366">
        <w:rPr>
          <w:bCs/>
        </w:rPr>
        <w:t xml:space="preserve"> </w:t>
      </w:r>
      <w:r w:rsidR="00191BDC">
        <w:t xml:space="preserve">For the data in </w:t>
      </w:r>
      <w:r w:rsidR="00191BDC" w:rsidRPr="00146366">
        <w:rPr>
          <w:b/>
          <w:bCs/>
        </w:rPr>
        <w:t>Figu</w:t>
      </w:r>
      <w:r w:rsidR="00E64539">
        <w:rPr>
          <w:b/>
          <w:bCs/>
        </w:rPr>
        <w:t>res 4A &amp; 4C</w:t>
      </w:r>
      <w:r w:rsidR="00191BDC">
        <w:t>, we started at an initial serum dilution of 1:</w:t>
      </w:r>
      <w:r w:rsidR="00693979">
        <w:t>8</w:t>
      </w:r>
      <w:r w:rsidR="00191BDC">
        <w:t>0</w:t>
      </w:r>
      <w:r w:rsidR="00BC73D3">
        <w:t xml:space="preserve"> and did </w:t>
      </w:r>
      <w:r w:rsidR="00022890">
        <w:t xml:space="preserve">serial </w:t>
      </w:r>
      <w:r w:rsidR="00693979">
        <w:t>2.5-fold</w:t>
      </w:r>
      <w:r w:rsidR="00BC73D3">
        <w:t xml:space="preserve"> dilutions</w:t>
      </w:r>
      <w:r w:rsidR="00191BDC">
        <w:t xml:space="preserve">, meaning each replicate of the assay requires </w:t>
      </w:r>
      <w:r w:rsidR="00693979">
        <w:t>5</w:t>
      </w:r>
      <w:r w:rsidR="00191BDC">
        <w:t xml:space="preserve"> </w:t>
      </w:r>
      <w:proofErr w:type="spellStart"/>
      <w:r w:rsidR="00191BDC">
        <w:t>uL</w:t>
      </w:r>
      <w:proofErr w:type="spellEnd"/>
      <w:r w:rsidR="00191BDC">
        <w:t xml:space="preserve"> of sera. </w:t>
      </w:r>
      <w:r w:rsidR="00693979">
        <w:t>For ACE2</w:t>
      </w:r>
      <w:r w:rsidR="00E64539">
        <w:t xml:space="preserve"> (</w:t>
      </w:r>
      <w:r w:rsidR="00E64539">
        <w:rPr>
          <w:b/>
          <w:bCs/>
        </w:rPr>
        <w:t>Fig. 4</w:t>
      </w:r>
      <w:r w:rsidR="00E64539">
        <w:t>)</w:t>
      </w:r>
      <w:r w:rsidR="00693979">
        <w:t xml:space="preserve"> we started with a concentration of 200 ug/mL and did serial 3-fold dilutions.</w:t>
      </w:r>
    </w:p>
    <w:p w14:paraId="0C88D294" w14:textId="695FEE9A" w:rsidR="00712845" w:rsidRPr="00191BDC" w:rsidRDefault="00191BDC" w:rsidP="00820D4F">
      <w:pPr>
        <w:pStyle w:val="MDPI61Supplementary"/>
        <w:numPr>
          <w:ilvl w:val="1"/>
          <w:numId w:val="5"/>
        </w:numPr>
        <w:spacing w:before="80" w:line="240" w:lineRule="auto"/>
        <w:rPr>
          <w:bCs/>
        </w:rPr>
      </w:pPr>
      <w:r w:rsidRPr="00191BDC">
        <w:t xml:space="preserve">Add 60 </w:t>
      </w:r>
      <w:proofErr w:type="spellStart"/>
      <w:r w:rsidRPr="00191BDC">
        <w:t>uL</w:t>
      </w:r>
      <w:proofErr w:type="spellEnd"/>
      <w:r w:rsidRPr="00191BDC">
        <w:t xml:space="preserve"> of D10 to </w:t>
      </w:r>
      <w:r>
        <w:t xml:space="preserve">wells corresponding to </w:t>
      </w:r>
      <w:r w:rsidRPr="00191BDC">
        <w:t xml:space="preserve">virus only and virus </w:t>
      </w:r>
      <w:r>
        <w:t xml:space="preserve">plus cells control wells. Add 120 </w:t>
      </w:r>
      <w:proofErr w:type="spellStart"/>
      <w:r>
        <w:t>uL</w:t>
      </w:r>
      <w:proofErr w:type="spellEnd"/>
      <w:r>
        <w:t xml:space="preserve"> of D10 to media only and cells only control wells. See </w:t>
      </w:r>
      <w:r w:rsidR="00DA15EA">
        <w:rPr>
          <w:b/>
          <w:bCs/>
        </w:rPr>
        <w:t>Figure 5</w:t>
      </w:r>
      <w:r>
        <w:t xml:space="preserve"> for an example plate layout.</w:t>
      </w:r>
    </w:p>
    <w:p w14:paraId="1D58D11B" w14:textId="688E4727"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955C3">
        <w:rPr>
          <w:bCs/>
        </w:rPr>
        <w:t>all of the wells containing</w:t>
      </w:r>
      <w:r w:rsidR="00997A19">
        <w:rPr>
          <w:bCs/>
        </w:rPr>
        <w:t xml:space="preserve"> serum dilutions</w:t>
      </w:r>
      <w:r w:rsidR="00191BDC">
        <w:rPr>
          <w:bCs/>
        </w:rPr>
        <w:t xml:space="preserve"> and the </w:t>
      </w:r>
      <w:r w:rsidR="007955C3">
        <w:rPr>
          <w:bCs/>
        </w:rPr>
        <w:t>virus only and virus plus cells 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w:t>
      </w:r>
      <w:proofErr w:type="spellStart"/>
      <w:r>
        <w:rPr>
          <w:bCs/>
        </w:rPr>
        <w:t>uL</w:t>
      </w:r>
      <w:proofErr w:type="spellEnd"/>
      <w:r>
        <w:rPr>
          <w:bCs/>
        </w:rPr>
        <w:t xml:space="preserve">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1B8C6531"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4.4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77777777"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4.4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proofErr w:type="spellStart"/>
      <w:r w:rsidR="00820D4F" w:rsidRPr="00820D4F">
        <w:rPr>
          <w:rFonts w:ascii="Courier New" w:hAnsi="Courier New" w:cs="Courier New"/>
          <w:bCs/>
        </w:rPr>
        <w:t>n</w:t>
      </w:r>
      <w:r w:rsidR="00820D4F">
        <w:rPr>
          <w:rFonts w:ascii="Courier New" w:hAnsi="Courier New" w:cs="Courier New"/>
          <w:bCs/>
        </w:rPr>
        <w:t>eutcurve</w:t>
      </w:r>
      <w:proofErr w:type="spellEnd"/>
      <w:r w:rsidR="00820D4F">
        <w:rPr>
          <w:bCs/>
          <w:i/>
          <w:iCs/>
        </w:rPr>
        <w:t xml:space="preserve"> </w:t>
      </w:r>
      <w:r w:rsidR="00820D4F">
        <w:rPr>
          <w:bCs/>
        </w:rPr>
        <w:t>Python package (</w:t>
      </w:r>
      <w:hyperlink r:id="rId33" w:history="1">
        <w:r w:rsidR="00820D4F" w:rsidRPr="000764A8">
          <w:rPr>
            <w:rStyle w:val="Hyperlink"/>
            <w:bCs/>
          </w:rPr>
          <w:t>https://jbloomlab.github.io/neutcurve/</w:t>
        </w:r>
      </w:hyperlink>
      <w:r w:rsidR="00820D4F">
        <w:rPr>
          <w:bCs/>
        </w:rPr>
        <w:t>).</w:t>
      </w:r>
    </w:p>
    <w:p w14:paraId="0185E614" w14:textId="7F2DFAC9" w:rsidR="00521B95" w:rsidRPr="00820D4F" w:rsidRDefault="00820D4F" w:rsidP="00820D4F">
      <w:pPr>
        <w:pStyle w:val="MDPI61Supplementary"/>
        <w:spacing w:line="240" w:lineRule="auto"/>
        <w:rPr>
          <w:bCs/>
          <w:i/>
          <w:iCs/>
        </w:rPr>
      </w:pPr>
      <w:r>
        <w:rPr>
          <w:bCs/>
          <w:i/>
          <w:iCs/>
        </w:rPr>
        <w:t>4</w:t>
      </w:r>
      <w:r w:rsidR="00521B95" w:rsidRPr="00820D4F">
        <w:rPr>
          <w:bCs/>
          <w:i/>
          <w:iCs/>
        </w:rPr>
        <w:t>.</w:t>
      </w:r>
      <w:r w:rsidR="001921B3">
        <w:rPr>
          <w:bCs/>
          <w:i/>
          <w:iCs/>
        </w:rPr>
        <w:t>6</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64DA5519" w:rsidR="0092573B" w:rsidRDefault="0092573B" w:rsidP="00F00532">
      <w:pPr>
        <w:pStyle w:val="MDPI61Supplementary"/>
        <w:spacing w:before="0"/>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4B4C67">
        <w:rPr>
          <w:bCs/>
        </w:rPr>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Microbe","id":"ITEM-2","issue":"20","issued":{"date-parts":[["2020","4"]]},"page":"30003","title":"Stability of SARS-CoV-2 in different environmental conditions","type":"article-journal","volume":"5247"},"uris":["http://www.mendeley.com/documents/?uuid=41ecd018-6f20-4d33-b77b-f25306b17b68"]}],"mendeley":{"formattedCitation":"[23,53]","plainTextFormattedCitation":"[23,53]","previouslyFormattedCitation":"[23,53]"},"properties":{"noteIndex":0},"schema":"https://github.com/citation-style-language/schema/raw/master/csl-citation.json"}</w:instrText>
      </w:r>
      <w:r w:rsidR="007425C5">
        <w:rPr>
          <w:bCs/>
        </w:rPr>
        <w:fldChar w:fldCharType="separate"/>
      </w:r>
      <w:r w:rsidR="00084241" w:rsidRPr="00084241">
        <w:rPr>
          <w:bCs/>
          <w:noProof/>
        </w:rPr>
        <w:t>[23,53]</w:t>
      </w:r>
      <w:r w:rsidR="007425C5">
        <w:rPr>
          <w:bCs/>
        </w:rPr>
        <w:fldChar w:fldCharType="end"/>
      </w:r>
      <w:r w:rsidR="007920B0">
        <w:rPr>
          <w:bCs/>
        </w:rPr>
        <w:t>, which is also not reported to be present a</w:t>
      </w:r>
      <w:r w:rsidR="004E0961">
        <w:rPr>
          <w:bCs/>
        </w:rPr>
        <w:t>t high titers</w:t>
      </w:r>
      <w:r w:rsidR="007920B0">
        <w:rPr>
          <w:bCs/>
        </w:rPr>
        <w:t xml:space="preserve"> in the blood</w:t>
      </w:r>
      <w:r w:rsidR="00043D2A">
        <w:rPr>
          <w:bCs/>
        </w:rPr>
        <w:t xml:space="preserve"> </w:t>
      </w:r>
      <w:r w:rsidR="00BB358B">
        <w:rPr>
          <w:bCs/>
        </w:rPr>
        <w:fldChar w:fldCharType="begin" w:fldLock="1"/>
      </w:r>
      <w:r w:rsidR="00BB358B">
        <w:rPr>
          <w:bCs/>
        </w:rPr>
        <w:instrText>ADDIN CSL_CITATION {"citationItems":[{"id":"ITEM-1","itemData":{"DOI":"10.1001/jama.2020.3786","ISSN":"15383598","PMID":"32159775","author":[{"dropping-particle":"","family":"Wang","given":"Wenling","non-dropping-particle":"","parse-names":false,"suffix":""},{"dropping-particle":"","family":"Xu","given":"Yanli","non-dropping-particle":"","parse-names":false,"suffix":""},{"dropping-particle":"","family":"Gao","given":"Ruqin","non-dropping-particle":"","parse-names":false,"suffix":""},{"dropping-particle":"","family":"Lu","given":"Roujian","non-dropping-particle":"","parse-names":false,"suffix":""},{"dropping-particle":"","family":"Han","given":"Kai","non-dropping-particle":"","parse-names":false,"suffix":""},{"dropping-particle":"","family":"Wu","given":"Guizhen","non-dropping-particle":"","parse-names":false,"suffix":""},{"dropping-particle":"","family":"Tan","given":"Wenjie","non-dropping-particle":"","parse-names":false,"suffix":""}],"container-title":"JAMA - Journal of the American Medical Association","id":"ITEM-1","issued":{"date-parts":[["2020"]]},"title":"Detection of SARS-CoV-2 in Different Types of Clinical Specimens","type":"article"},"uris":["http://www.mendeley.com/documents/?uuid=129d918a-ca9c-418f-b164-07e05ec5e270"]},{"id":"ITEM-2","itemData":{"DOI":"10.1016/j.tmrv.2020.02.004","ISSN":"15329496","author":[{"dropping-particle":"","family":"Dodd","given":"Roger Y.","non-dropping-particle":"","parse-names":false,"suffix":""},{"dropping-particle":"","family":"Stramer","given":"Susan L.","non-dropping-particle":"","parse-names":false,"suffix":""}],"container-title":"Transfusion Medicine Reviews","id":"ITEM-2","issued":{"date-parts":[["2020"]]},"title":"COVID-19 and Blood Safety: Help with a Dilemma","type":"article"},"uris":["http://www.mendeley.com/documents/?uuid=6b11d0d9-3bf1-480e-a21f-a4175b4d211d"]}],"mendeley":{"formattedCitation":"[54,55]","plainTextFormattedCitation":"[54,55]"},"properties":{"noteIndex":0},"schema":"https://github.com/citation-style-language/schema/raw/master/csl-citation.json"}</w:instrText>
      </w:r>
      <w:r w:rsidR="00BB358B">
        <w:rPr>
          <w:bCs/>
        </w:rPr>
        <w:fldChar w:fldCharType="separate"/>
      </w:r>
      <w:r w:rsidR="00BB358B" w:rsidRPr="00BB358B">
        <w:rPr>
          <w:bCs/>
          <w:noProof/>
        </w:rPr>
        <w:t>[54,55]</w:t>
      </w:r>
      <w:r w:rsidR="00BB358B">
        <w:rPr>
          <w:bCs/>
        </w:rPr>
        <w:fldChar w:fldCharType="end"/>
      </w:r>
      <w:r w:rsidR="007920B0">
        <w:rPr>
          <w:bCs/>
        </w:rPr>
        <w:t xml:space="preserve">. </w:t>
      </w:r>
      <w:r w:rsidR="00AD6D57">
        <w:rPr>
          <w:bCs/>
        </w:rPr>
        <w:t>The negative control ser</w:t>
      </w:r>
      <w:r w:rsidR="00820D4F">
        <w:rPr>
          <w:bCs/>
        </w:rPr>
        <w:t xml:space="preserve">um pools came from </w:t>
      </w:r>
      <w:r w:rsidR="00820D4F" w:rsidRPr="00820D4F">
        <w:rPr>
          <w:bCs/>
        </w:rPr>
        <w:t xml:space="preserve">Gemini Biosciences (Cat:100-110). The </w:t>
      </w:r>
      <w:r w:rsidR="00283B6C">
        <w:rPr>
          <w:bCs/>
        </w:rPr>
        <w:t xml:space="preserve">naïve </w:t>
      </w:r>
      <w:r w:rsidR="00820D4F">
        <w:rPr>
          <w:bCs/>
        </w:rPr>
        <w:t>serum</w:t>
      </w:r>
      <w:r w:rsidR="00283B6C">
        <w:rPr>
          <w:bCs/>
        </w:rPr>
        <w:t xml:space="preserve"> pool</w:t>
      </w:r>
      <w:r w:rsidR="00820D4F">
        <w:rPr>
          <w:bCs/>
        </w:rPr>
        <w:t xml:space="preserve"> collected</w:t>
      </w:r>
      <w:r w:rsidR="00283B6C">
        <w:rPr>
          <w:bCs/>
        </w:rPr>
        <w:t xml:space="preserve"> in</w:t>
      </w:r>
      <w:r w:rsidR="00820D4F">
        <w:rPr>
          <w:bCs/>
        </w:rPr>
        <w:t xml:space="preserve"> 2017-2018 is lot</w:t>
      </w:r>
      <w:r w:rsidR="00820D4F" w:rsidRPr="00820D4F">
        <w:rPr>
          <w:bCs/>
        </w:rPr>
        <w:t xml:space="preserve"> H86W03J</w:t>
      </w:r>
      <w:r w:rsidR="00820D4F">
        <w:rPr>
          <w:bCs/>
        </w:rPr>
        <w:t>. The age-matched negative control serum</w:t>
      </w:r>
      <w:r w:rsidR="00283B6C">
        <w:rPr>
          <w:bCs/>
        </w:rPr>
        <w:t xml:space="preserve"> </w:t>
      </w:r>
      <w:r w:rsidR="00221B8A">
        <w:rPr>
          <w:bCs/>
        </w:rPr>
        <w:t xml:space="preserve">comes from serum residuals collected by </w:t>
      </w:r>
      <w:proofErr w:type="spellStart"/>
      <w:r w:rsidR="00221B8A">
        <w:rPr>
          <w:bCs/>
        </w:rPr>
        <w:t>Bloodworks</w:t>
      </w:r>
      <w:proofErr w:type="spellEnd"/>
      <w:r w:rsidR="00221B8A">
        <w:rPr>
          <w:bCs/>
        </w:rPr>
        <w:t xml:space="preserve"> Northwest. It was collected on 12/19/198</w:t>
      </w:r>
      <w:r w:rsidR="004D3568">
        <w:rPr>
          <w:bCs/>
        </w:rPr>
        <w:t>9 and stored at -80 C</w:t>
      </w:r>
      <w:r w:rsidR="00793FEC">
        <w:rPr>
          <w:bCs/>
        </w:rPr>
        <w:t>.</w:t>
      </w:r>
    </w:p>
    <w:p w14:paraId="242E32F3" w14:textId="7D34269A" w:rsidR="00FF32C4" w:rsidRPr="00FF32C4" w:rsidRDefault="00FF32C4" w:rsidP="00F00532">
      <w:pPr>
        <w:pStyle w:val="MDPI61Supplementary"/>
        <w:spacing w:before="0"/>
        <w:ind w:firstLine="420"/>
        <w:rPr>
          <w:bCs/>
        </w:rPr>
      </w:pPr>
      <w:r>
        <w:rPr>
          <w:bCs/>
        </w:rPr>
        <w:t xml:space="preserve">Soluble human ACE2 protein fused to the Fc region of human IgG was produced as described in </w:t>
      </w:r>
      <w:r>
        <w:rPr>
          <w:bCs/>
        </w:rPr>
        <w:fldChar w:fldCharType="begin" w:fldLock="1"/>
      </w:r>
      <w:r w:rsidR="004B4C67">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[25]","plainTextFormattedCitation":"[25]","previouslyFormattedCitation":"[25]"},"properties":{"noteIndex":0},"schema":"https://github.com/citation-style-language/schema/raw/master/csl-citation.json"}</w:instrText>
      </w:r>
      <w:r>
        <w:rPr>
          <w:bCs/>
        </w:rPr>
        <w:fldChar w:fldCharType="separate"/>
      </w:r>
      <w:r w:rsidR="00084241" w:rsidRPr="00084241">
        <w:rPr>
          <w:bCs/>
          <w:noProof/>
        </w:rPr>
        <w:t>[25]</w:t>
      </w:r>
      <w:r>
        <w:rPr>
          <w:bCs/>
        </w:rPr>
        <w:fldChar w:fldCharType="end"/>
      </w:r>
      <w:r>
        <w:rPr>
          <w:bCs/>
        </w:rPr>
        <w:t xml:space="preserve">. This ACE2-Fc fusion protein was used in </w:t>
      </w:r>
      <w:r>
        <w:rPr>
          <w:b/>
        </w:rPr>
        <w:t>Figure 4B</w:t>
      </w:r>
      <w:r>
        <w:rPr>
          <w:bCs/>
        </w:rPr>
        <w:t>.</w:t>
      </w: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5C09C2AE"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M.A.J, and D.V.</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4AC92527" w:rsidR="00532A09" w:rsidRPr="00532A09" w:rsidRDefault="00532A09" w:rsidP="000B4C54">
      <w:pPr>
        <w:pStyle w:val="MDPI62Acknowledgments"/>
      </w:pPr>
      <w:r>
        <w:rPr>
          <w:b/>
        </w:rPr>
        <w:t xml:space="preserve">Funding: </w:t>
      </w:r>
      <w:r w:rsidR="009445F1">
        <w:t xml:space="preserve">This research </w:t>
      </w:r>
      <w:r w:rsidR="00B21BD5">
        <w:t xml:space="preserve">was supported </w:t>
      </w:r>
      <w:r w:rsidR="00CF0059">
        <w:t>by the following grants from the NIAID of the NIH: R01AI141707 (to J.D.B.)</w:t>
      </w:r>
      <w:r w:rsidR="008A7D6B">
        <w:t xml:space="preserve"> and F30AI149928 (to K.D.C.)</w:t>
      </w:r>
      <w:r w:rsidR="009445F1">
        <w:t xml:space="preserve">. </w:t>
      </w:r>
      <w:r w:rsidR="00CF0059">
        <w:t>J.D.B. is an Investigator of the Howard Hughes Medical Institute</w:t>
      </w:r>
      <w:r w:rsidR="0012224E">
        <w:t>.</w:t>
      </w:r>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422C8246" w:rsidR="000B4C54" w:rsidRPr="00325902" w:rsidRDefault="000B4C54" w:rsidP="000B4C54">
      <w:pPr>
        <w:pStyle w:val="MDPI64CoI"/>
      </w:pPr>
      <w:r w:rsidRPr="00325902">
        <w:rPr>
          <w:b/>
        </w:rPr>
        <w:t>Conflicts of Interest:</w:t>
      </w:r>
      <w:r w:rsidRPr="00325902">
        <w:t xml:space="preserve"> </w:t>
      </w:r>
      <w:r w:rsidR="00E64539">
        <w:t>H.Y.C. is a c</w:t>
      </w:r>
      <w:r w:rsidR="00E64539" w:rsidRPr="00E64539">
        <w:t xml:space="preserve">onsultant for Merck and Glaxo Smith Kline, </w:t>
      </w:r>
      <w:r w:rsidR="00E64539">
        <w:t xml:space="preserve">and receives </w:t>
      </w:r>
      <w:r w:rsidR="00E64539" w:rsidRPr="00E64539">
        <w:t>research funding from Sanofi Pasteur.</w:t>
      </w:r>
    </w:p>
    <w:p w14:paraId="19F0E6E6" w14:textId="77777777" w:rsidR="00181401" w:rsidRPr="00325902" w:rsidRDefault="00181401" w:rsidP="00181401">
      <w:pPr>
        <w:pStyle w:val="MDPI21heading1"/>
      </w:pPr>
      <w:r w:rsidRPr="00325902">
        <w:lastRenderedPageBreak/>
        <w:t>References</w:t>
      </w:r>
    </w:p>
    <w:p w14:paraId="5CAF7368" w14:textId="3FD4BED7" w:rsidR="00BB358B" w:rsidRPr="00BB358B" w:rsidRDefault="00F15C55" w:rsidP="00BB358B">
      <w:pPr>
        <w:widowControl w:val="0"/>
        <w:autoSpaceDE w:val="0"/>
        <w:autoSpaceDN w:val="0"/>
        <w:adjustRightInd w:val="0"/>
        <w:spacing w:line="240" w:lineRule="auto"/>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BB358B" w:rsidRPr="00BB358B">
        <w:rPr>
          <w:rFonts w:ascii="Palatino Linotype" w:hAnsi="Palatino Linotype"/>
          <w:noProof/>
          <w:sz w:val="18"/>
        </w:rPr>
        <w:t xml:space="preserve">1. </w:t>
      </w:r>
      <w:r w:rsidR="00BB358B" w:rsidRPr="00BB358B">
        <w:rPr>
          <w:rFonts w:ascii="Palatino Linotype" w:hAnsi="Palatino Linotype"/>
          <w:noProof/>
          <w:sz w:val="18"/>
        </w:rPr>
        <w:tab/>
        <w:t xml:space="preserve">Ju, B.; Zhang, Q.; Ge, X.; Wang, R.; Yu, J.; Shan, S.; Zhou, B.; Song, S.; Tang, X.; Yu, J.; et al. Potent human neutralizing antibodies elicited by SARS-CoV-2 infection. </w:t>
      </w:r>
      <w:r w:rsidR="00BB358B" w:rsidRPr="00BB358B">
        <w:rPr>
          <w:rFonts w:ascii="Palatino Linotype" w:hAnsi="Palatino Linotype"/>
          <w:i/>
          <w:iCs/>
          <w:noProof/>
          <w:sz w:val="18"/>
        </w:rPr>
        <w:t>bioRxiv</w:t>
      </w:r>
      <w:r w:rsidR="00BB358B" w:rsidRPr="00BB358B">
        <w:rPr>
          <w:rFonts w:ascii="Palatino Linotype" w:hAnsi="Palatino Linotype"/>
          <w:noProof/>
          <w:sz w:val="18"/>
        </w:rPr>
        <w:t xml:space="preserve"> </w:t>
      </w:r>
      <w:r w:rsidR="00BB358B" w:rsidRPr="00BB358B">
        <w:rPr>
          <w:rFonts w:ascii="Palatino Linotype" w:hAnsi="Palatino Linotype"/>
          <w:b/>
          <w:bCs/>
          <w:noProof/>
          <w:sz w:val="18"/>
        </w:rPr>
        <w:t>2020</w:t>
      </w:r>
      <w:r w:rsidR="00BB358B" w:rsidRPr="00BB358B">
        <w:rPr>
          <w:rFonts w:ascii="Palatino Linotype" w:hAnsi="Palatino Linotype"/>
          <w:noProof/>
          <w:sz w:val="18"/>
        </w:rPr>
        <w:t>, doi:10.1101/2020.03.21.990770.</w:t>
      </w:r>
    </w:p>
    <w:p w14:paraId="51EB55F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 </w:t>
      </w:r>
      <w:r w:rsidRPr="00BB358B">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doi:10.1101/2020.03.24.006544.</w:t>
      </w:r>
    </w:p>
    <w:p w14:paraId="4C4CCD6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 </w:t>
      </w:r>
      <w:r w:rsidRPr="00BB358B">
        <w:rPr>
          <w:rFonts w:ascii="Palatino Linotype" w:hAnsi="Palatino Linotype"/>
          <w:noProof/>
          <w:sz w:val="18"/>
        </w:rPr>
        <w:tab/>
        <w:t xml:space="preserve">Zhao, J.; Yuan, Q.; Wang, H.; Liu, W.; Liao, X.; Su, Y.; Wang, X.; Yuan, J.; Li, T.; Li, J.; et al. Antibody Responses to SARS-CoV-2 in Patients of Novel Coronavirus Disease 2019. </w:t>
      </w:r>
      <w:r w:rsidRPr="00BB358B">
        <w:rPr>
          <w:rFonts w:ascii="Palatino Linotype" w:hAnsi="Palatino Linotype"/>
          <w:i/>
          <w:iCs/>
          <w:noProof/>
          <w:sz w:val="18"/>
        </w:rPr>
        <w:t>SSRN Electron. J.</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doi:10.2139/ssrn.3546052.</w:t>
      </w:r>
    </w:p>
    <w:p w14:paraId="396FB90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 </w:t>
      </w:r>
      <w:r w:rsidRPr="00BB358B">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doi:10.1101/2020.03.30.20047365.</w:t>
      </w:r>
    </w:p>
    <w:p w14:paraId="0E19797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 </w:t>
      </w:r>
      <w:r w:rsidRPr="00BB358B">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doi:10.1101/2020.03.18.20038018.</w:t>
      </w:r>
    </w:p>
    <w:p w14:paraId="025587C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6. </w:t>
      </w:r>
      <w:r w:rsidRPr="00BB358B">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BB358B">
        <w:rPr>
          <w:rFonts w:ascii="Palatino Linotype" w:hAnsi="Palatino Linotype"/>
          <w:i/>
          <w:iCs/>
          <w:noProof/>
          <w:sz w:val="18"/>
        </w:rPr>
        <w:t>Emerg. Infect. Dis.</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26</w:t>
      </w:r>
      <w:r w:rsidRPr="00BB358B">
        <w:rPr>
          <w:rFonts w:ascii="Palatino Linotype" w:hAnsi="Palatino Linotype"/>
          <w:noProof/>
          <w:sz w:val="18"/>
        </w:rPr>
        <w:t>, doi:10.3201/eid2607.200841.</w:t>
      </w:r>
    </w:p>
    <w:p w14:paraId="26458919"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7. </w:t>
      </w:r>
      <w:r w:rsidRPr="00BB358B">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BB358B">
        <w:rPr>
          <w:rFonts w:ascii="Palatino Linotype" w:hAnsi="Palatino Linotype"/>
          <w:i/>
          <w:iCs/>
          <w:noProof/>
          <w:sz w:val="18"/>
        </w:rPr>
        <w:t>PLoS Pathog.</w:t>
      </w:r>
      <w:r w:rsidRPr="00BB358B">
        <w:rPr>
          <w:rFonts w:ascii="Palatino Linotype" w:hAnsi="Palatino Linotype"/>
          <w:noProof/>
          <w:sz w:val="18"/>
        </w:rPr>
        <w:t xml:space="preserve"> </w:t>
      </w:r>
      <w:r w:rsidRPr="00BB358B">
        <w:rPr>
          <w:rFonts w:ascii="Palatino Linotype" w:hAnsi="Palatino Linotype"/>
          <w:b/>
          <w:bCs/>
          <w:noProof/>
          <w:sz w:val="18"/>
        </w:rPr>
        <w:t>2017</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doi:10.1371/journal.ppat.1006601.</w:t>
      </w:r>
    </w:p>
    <w:p w14:paraId="54A94E5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8. </w:t>
      </w:r>
      <w:r w:rsidRPr="00BB358B">
        <w:rPr>
          <w:rFonts w:ascii="Palatino Linotype" w:hAnsi="Palatino Linotype"/>
          <w:noProof/>
          <w:sz w:val="18"/>
        </w:rPr>
        <w:tab/>
        <w:t xml:space="preserve">Piedra, P.A.; Jewell, A.M.; Cron, S.G.; Atmar, R.L.; Paul Glezen, W. Correlates of immunity to respiratory syncytial virus (RSV) associated-hospitalization: Establishment of minimum protective threshold levels of serum neutralizing antibodies. </w:t>
      </w:r>
      <w:r w:rsidRPr="00BB358B">
        <w:rPr>
          <w:rFonts w:ascii="Palatino Linotype" w:hAnsi="Palatino Linotype"/>
          <w:i/>
          <w:iCs/>
          <w:noProof/>
          <w:sz w:val="18"/>
        </w:rPr>
        <w:t>Vaccine</w:t>
      </w:r>
      <w:r w:rsidRPr="00BB358B">
        <w:rPr>
          <w:rFonts w:ascii="Palatino Linotype" w:hAnsi="Palatino Linotype"/>
          <w:noProof/>
          <w:sz w:val="18"/>
        </w:rPr>
        <w:t xml:space="preserve"> </w:t>
      </w:r>
      <w:r w:rsidRPr="00BB358B">
        <w:rPr>
          <w:rFonts w:ascii="Palatino Linotype" w:hAnsi="Palatino Linotype"/>
          <w:b/>
          <w:bCs/>
          <w:noProof/>
          <w:sz w:val="18"/>
        </w:rPr>
        <w:t>2003</w:t>
      </w:r>
      <w:r w:rsidRPr="00BB358B">
        <w:rPr>
          <w:rFonts w:ascii="Palatino Linotype" w:hAnsi="Palatino Linotype"/>
          <w:noProof/>
          <w:sz w:val="18"/>
        </w:rPr>
        <w:t xml:space="preserve">, </w:t>
      </w:r>
      <w:r w:rsidRPr="00BB358B">
        <w:rPr>
          <w:rFonts w:ascii="Palatino Linotype" w:hAnsi="Palatino Linotype"/>
          <w:i/>
          <w:iCs/>
          <w:noProof/>
          <w:sz w:val="18"/>
        </w:rPr>
        <w:t>21</w:t>
      </w:r>
      <w:r w:rsidRPr="00BB358B">
        <w:rPr>
          <w:rFonts w:ascii="Palatino Linotype" w:hAnsi="Palatino Linotype"/>
          <w:noProof/>
          <w:sz w:val="18"/>
        </w:rPr>
        <w:t>, 3479–3482, doi:10.1016/S0264-410X(03)00355-4.</w:t>
      </w:r>
    </w:p>
    <w:p w14:paraId="7E2F2A4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9. </w:t>
      </w:r>
      <w:r w:rsidRPr="00BB358B">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BB358B">
        <w:rPr>
          <w:rFonts w:ascii="Palatino Linotype" w:hAnsi="Palatino Linotype"/>
          <w:i/>
          <w:iCs/>
          <w:noProof/>
          <w:sz w:val="18"/>
        </w:rPr>
        <w:t>Nat. Rev. Microbiol.</w:t>
      </w:r>
      <w:r w:rsidRPr="00BB358B">
        <w:rPr>
          <w:rFonts w:ascii="Palatino Linotype" w:hAnsi="Palatino Linotype"/>
          <w:noProof/>
          <w:sz w:val="18"/>
        </w:rPr>
        <w:t xml:space="preserve"> </w:t>
      </w:r>
      <w:r w:rsidRPr="00BB358B">
        <w:rPr>
          <w:rFonts w:ascii="Palatino Linotype" w:hAnsi="Palatino Linotype"/>
          <w:b/>
          <w:bCs/>
          <w:noProof/>
          <w:sz w:val="18"/>
        </w:rPr>
        <w:t>2008</w:t>
      </w:r>
      <w:r w:rsidRPr="00BB358B">
        <w:rPr>
          <w:rFonts w:ascii="Palatino Linotype" w:hAnsi="Palatino Linotype"/>
          <w:noProof/>
          <w:sz w:val="18"/>
        </w:rPr>
        <w:t xml:space="preserve">, </w:t>
      </w:r>
      <w:r w:rsidRPr="00BB358B">
        <w:rPr>
          <w:rFonts w:ascii="Palatino Linotype" w:hAnsi="Palatino Linotype"/>
          <w:i/>
          <w:iCs/>
          <w:noProof/>
          <w:sz w:val="18"/>
        </w:rPr>
        <w:t>6</w:t>
      </w:r>
      <w:r w:rsidRPr="00BB358B">
        <w:rPr>
          <w:rFonts w:ascii="Palatino Linotype" w:hAnsi="Palatino Linotype"/>
          <w:noProof/>
          <w:sz w:val="18"/>
        </w:rPr>
        <w:t>, 143–155, doi:10.1038/nrmicro1819.</w:t>
      </w:r>
    </w:p>
    <w:p w14:paraId="7276F63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10. </w:t>
      </w:r>
      <w:r w:rsidRPr="00BB358B">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BB358B">
        <w:rPr>
          <w:rFonts w:ascii="Palatino Linotype" w:hAnsi="Palatino Linotype"/>
          <w:i/>
          <w:iCs/>
          <w:noProof/>
          <w:sz w:val="18"/>
        </w:rPr>
        <w:t>Cell Host Microbe</w:t>
      </w:r>
      <w:r w:rsidRPr="00BB358B">
        <w:rPr>
          <w:rFonts w:ascii="Palatino Linotype" w:hAnsi="Palatino Linotype"/>
          <w:noProof/>
          <w:sz w:val="18"/>
        </w:rPr>
        <w:t xml:space="preserve"> </w:t>
      </w:r>
      <w:r w:rsidRPr="00BB358B">
        <w:rPr>
          <w:rFonts w:ascii="Palatino Linotype" w:hAnsi="Palatino Linotype"/>
          <w:b/>
          <w:bCs/>
          <w:noProof/>
          <w:sz w:val="18"/>
        </w:rPr>
        <w:t>2018</w:t>
      </w:r>
      <w:r w:rsidRPr="00BB358B">
        <w:rPr>
          <w:rFonts w:ascii="Palatino Linotype" w:hAnsi="Palatino Linotype"/>
          <w:noProof/>
          <w:sz w:val="18"/>
        </w:rPr>
        <w:t xml:space="preserve">, </w:t>
      </w:r>
      <w:r w:rsidRPr="00BB358B">
        <w:rPr>
          <w:rFonts w:ascii="Palatino Linotype" w:hAnsi="Palatino Linotype"/>
          <w:i/>
          <w:iCs/>
          <w:noProof/>
          <w:sz w:val="18"/>
        </w:rPr>
        <w:t>24</w:t>
      </w:r>
      <w:r w:rsidRPr="00BB358B">
        <w:rPr>
          <w:rFonts w:ascii="Palatino Linotype" w:hAnsi="Palatino Linotype"/>
          <w:noProof/>
          <w:sz w:val="18"/>
        </w:rPr>
        <w:t>, 221–233, doi:10.1016/j.chom.2018.07.009.</w:t>
      </w:r>
    </w:p>
    <w:p w14:paraId="58D0437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11. </w:t>
      </w:r>
      <w:r w:rsidRPr="00BB358B">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doi:10.1101/2020.03.15.993097.</w:t>
      </w:r>
    </w:p>
    <w:p w14:paraId="48B921F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12. </w:t>
      </w:r>
      <w:r w:rsidRPr="00BB358B">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doi:10.1101/2020.04.07.023903.</w:t>
      </w:r>
    </w:p>
    <w:p w14:paraId="0158021B"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13. </w:t>
      </w:r>
      <w:r w:rsidRPr="00BB358B">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BB358B">
        <w:rPr>
          <w:rFonts w:ascii="Palatino Linotype" w:hAnsi="Palatino Linotype"/>
          <w:i/>
          <w:iCs/>
          <w:noProof/>
          <w:sz w:val="18"/>
        </w:rPr>
        <w:t>Clin. Vaccine Immunol.</w:t>
      </w:r>
      <w:r w:rsidRPr="00BB358B">
        <w:rPr>
          <w:rFonts w:ascii="Palatino Linotype" w:hAnsi="Palatino Linotype"/>
          <w:noProof/>
          <w:sz w:val="18"/>
        </w:rPr>
        <w:t xml:space="preserve"> </w:t>
      </w:r>
      <w:r w:rsidRPr="00BB358B">
        <w:rPr>
          <w:rFonts w:ascii="Palatino Linotype" w:hAnsi="Palatino Linotype"/>
          <w:b/>
          <w:bCs/>
          <w:noProof/>
          <w:sz w:val="18"/>
        </w:rPr>
        <w:t>2012</w:t>
      </w:r>
      <w:r w:rsidRPr="00BB358B">
        <w:rPr>
          <w:rFonts w:ascii="Palatino Linotype" w:hAnsi="Palatino Linotype"/>
          <w:noProof/>
          <w:sz w:val="18"/>
        </w:rPr>
        <w:t xml:space="preserve">, </w:t>
      </w:r>
      <w:r w:rsidRPr="00BB358B">
        <w:rPr>
          <w:rFonts w:ascii="Palatino Linotype" w:hAnsi="Palatino Linotype"/>
          <w:i/>
          <w:iCs/>
          <w:noProof/>
          <w:sz w:val="18"/>
        </w:rPr>
        <w:t>19</w:t>
      </w:r>
      <w:r w:rsidRPr="00BB358B">
        <w:rPr>
          <w:rFonts w:ascii="Palatino Linotype" w:hAnsi="Palatino Linotype"/>
          <w:noProof/>
          <w:sz w:val="18"/>
        </w:rPr>
        <w:t>, 1012–1018, doi:10.1128/CVI.00081-12.</w:t>
      </w:r>
    </w:p>
    <w:p w14:paraId="28557A5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14. </w:t>
      </w:r>
      <w:r w:rsidRPr="00BB358B">
        <w:rPr>
          <w:rFonts w:ascii="Palatino Linotype" w:hAnsi="Palatino Linotype"/>
          <w:noProof/>
          <w:sz w:val="18"/>
        </w:rPr>
        <w:tab/>
        <w:t xml:space="preserve">Co, M.D.T.; Terajima, M.; Thomas, S.J.; Jarman, R.G.; Rungrojcharoenkit, K.; Fernandez, S.; Yoon, I.K.; </w:t>
      </w:r>
      <w:r w:rsidRPr="00BB358B">
        <w:rPr>
          <w:rFonts w:ascii="Palatino Linotype" w:hAnsi="Palatino Linotype"/>
          <w:noProof/>
          <w:sz w:val="18"/>
        </w:rPr>
        <w:lastRenderedPageBreak/>
        <w:t xml:space="preserve">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BB358B">
        <w:rPr>
          <w:rFonts w:ascii="Palatino Linotype" w:hAnsi="Palatino Linotype"/>
          <w:i/>
          <w:iCs/>
          <w:noProof/>
          <w:sz w:val="18"/>
        </w:rPr>
        <w:t>Viral Immunol.</w:t>
      </w:r>
      <w:r w:rsidRPr="00BB358B">
        <w:rPr>
          <w:rFonts w:ascii="Palatino Linotype" w:hAnsi="Palatino Linotype"/>
          <w:noProof/>
          <w:sz w:val="18"/>
        </w:rPr>
        <w:t xml:space="preserve"> </w:t>
      </w:r>
      <w:r w:rsidRPr="00BB358B">
        <w:rPr>
          <w:rFonts w:ascii="Palatino Linotype" w:hAnsi="Palatino Linotype"/>
          <w:b/>
          <w:bCs/>
          <w:noProof/>
          <w:sz w:val="18"/>
        </w:rPr>
        <w:t>2014</w:t>
      </w:r>
      <w:r w:rsidRPr="00BB358B">
        <w:rPr>
          <w:rFonts w:ascii="Palatino Linotype" w:hAnsi="Palatino Linotype"/>
          <w:noProof/>
          <w:sz w:val="18"/>
        </w:rPr>
        <w:t xml:space="preserve">, </w:t>
      </w:r>
      <w:r w:rsidRPr="00BB358B">
        <w:rPr>
          <w:rFonts w:ascii="Palatino Linotype" w:hAnsi="Palatino Linotype"/>
          <w:i/>
          <w:iCs/>
          <w:noProof/>
          <w:sz w:val="18"/>
        </w:rPr>
        <w:t>27</w:t>
      </w:r>
      <w:r w:rsidRPr="00BB358B">
        <w:rPr>
          <w:rFonts w:ascii="Palatino Linotype" w:hAnsi="Palatino Linotype"/>
          <w:noProof/>
          <w:sz w:val="18"/>
        </w:rPr>
        <w:t>, 375–382, doi:10.1089/vim.2014.0061.</w:t>
      </w:r>
    </w:p>
    <w:p w14:paraId="7242F56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15. </w:t>
      </w:r>
      <w:r w:rsidRPr="00BB358B">
        <w:rPr>
          <w:rFonts w:ascii="Palatino Linotype" w:hAnsi="Palatino Linotype"/>
          <w:noProof/>
          <w:sz w:val="18"/>
        </w:rPr>
        <w:tab/>
        <w:t xml:space="preserve">Callow, K.A. Effect of specific humoral immunity and some non-specific factors on resistance of volunteers to respiratory coronavirus infection. </w:t>
      </w:r>
      <w:r w:rsidRPr="00BB358B">
        <w:rPr>
          <w:rFonts w:ascii="Palatino Linotype" w:hAnsi="Palatino Linotype"/>
          <w:i/>
          <w:iCs/>
          <w:noProof/>
          <w:sz w:val="18"/>
        </w:rPr>
        <w:t>J. Hyg. (Lond).</w:t>
      </w:r>
      <w:r w:rsidRPr="00BB358B">
        <w:rPr>
          <w:rFonts w:ascii="Palatino Linotype" w:hAnsi="Palatino Linotype"/>
          <w:noProof/>
          <w:sz w:val="18"/>
        </w:rPr>
        <w:t xml:space="preserve"> </w:t>
      </w:r>
      <w:r w:rsidRPr="00BB358B">
        <w:rPr>
          <w:rFonts w:ascii="Palatino Linotype" w:hAnsi="Palatino Linotype"/>
          <w:b/>
          <w:bCs/>
          <w:noProof/>
          <w:sz w:val="18"/>
        </w:rPr>
        <w:t>1985</w:t>
      </w:r>
      <w:r w:rsidRPr="00BB358B">
        <w:rPr>
          <w:rFonts w:ascii="Palatino Linotype" w:hAnsi="Palatino Linotype"/>
          <w:noProof/>
          <w:sz w:val="18"/>
        </w:rPr>
        <w:t xml:space="preserve">, </w:t>
      </w:r>
      <w:r w:rsidRPr="00BB358B">
        <w:rPr>
          <w:rFonts w:ascii="Palatino Linotype" w:hAnsi="Palatino Linotype"/>
          <w:i/>
          <w:iCs/>
          <w:noProof/>
          <w:sz w:val="18"/>
        </w:rPr>
        <w:t>95</w:t>
      </w:r>
      <w:r w:rsidRPr="00BB358B">
        <w:rPr>
          <w:rFonts w:ascii="Palatino Linotype" w:hAnsi="Palatino Linotype"/>
          <w:noProof/>
          <w:sz w:val="18"/>
        </w:rPr>
        <w:t>, 173–189, doi:10.1017/S0022172400062410.</w:t>
      </w:r>
    </w:p>
    <w:p w14:paraId="0DCC822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16. </w:t>
      </w:r>
      <w:r w:rsidRPr="00BB358B">
        <w:rPr>
          <w:rFonts w:ascii="Palatino Linotype" w:hAnsi="Palatino Linotype"/>
          <w:noProof/>
          <w:sz w:val="18"/>
        </w:rPr>
        <w:tab/>
        <w:t xml:space="preserve">Callow, K.A.; Parry, H.F.; Sergeant, M.; Tyrrell, D.A.J. The time course of the immune response to experimental coronavirus infection of man. </w:t>
      </w:r>
      <w:r w:rsidRPr="00BB358B">
        <w:rPr>
          <w:rFonts w:ascii="Palatino Linotype" w:hAnsi="Palatino Linotype"/>
          <w:i/>
          <w:iCs/>
          <w:noProof/>
          <w:sz w:val="18"/>
        </w:rPr>
        <w:t>Epidemiol. Infect.</w:t>
      </w:r>
      <w:r w:rsidRPr="00BB358B">
        <w:rPr>
          <w:rFonts w:ascii="Palatino Linotype" w:hAnsi="Palatino Linotype"/>
          <w:noProof/>
          <w:sz w:val="18"/>
        </w:rPr>
        <w:t xml:space="preserve"> </w:t>
      </w:r>
      <w:r w:rsidRPr="00BB358B">
        <w:rPr>
          <w:rFonts w:ascii="Palatino Linotype" w:hAnsi="Palatino Linotype"/>
          <w:b/>
          <w:bCs/>
          <w:noProof/>
          <w:sz w:val="18"/>
        </w:rPr>
        <w:t>1990</w:t>
      </w:r>
      <w:r w:rsidRPr="00BB358B">
        <w:rPr>
          <w:rFonts w:ascii="Palatino Linotype" w:hAnsi="Palatino Linotype"/>
          <w:noProof/>
          <w:sz w:val="18"/>
        </w:rPr>
        <w:t xml:space="preserve">, </w:t>
      </w:r>
      <w:r w:rsidRPr="00BB358B">
        <w:rPr>
          <w:rFonts w:ascii="Palatino Linotype" w:hAnsi="Palatino Linotype"/>
          <w:i/>
          <w:iCs/>
          <w:noProof/>
          <w:sz w:val="18"/>
        </w:rPr>
        <w:t>105</w:t>
      </w:r>
      <w:r w:rsidRPr="00BB358B">
        <w:rPr>
          <w:rFonts w:ascii="Palatino Linotype" w:hAnsi="Palatino Linotype"/>
          <w:noProof/>
          <w:sz w:val="18"/>
        </w:rPr>
        <w:t>, 435–446, doi:10.1017/S0950268800048019.</w:t>
      </w:r>
    </w:p>
    <w:p w14:paraId="79AA411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17. </w:t>
      </w:r>
      <w:r w:rsidRPr="00BB358B">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BB358B">
        <w:rPr>
          <w:rFonts w:ascii="Palatino Linotype" w:hAnsi="Palatino Linotype"/>
          <w:i/>
          <w:iCs/>
          <w:noProof/>
          <w:sz w:val="18"/>
        </w:rPr>
        <w:t>J. Med. Virol.</w:t>
      </w:r>
      <w:r w:rsidRPr="00BB358B">
        <w:rPr>
          <w:rFonts w:ascii="Palatino Linotype" w:hAnsi="Palatino Linotype"/>
          <w:noProof/>
          <w:sz w:val="18"/>
        </w:rPr>
        <w:t xml:space="preserve"> </w:t>
      </w:r>
      <w:r w:rsidRPr="00BB358B">
        <w:rPr>
          <w:rFonts w:ascii="Palatino Linotype" w:hAnsi="Palatino Linotype"/>
          <w:b/>
          <w:bCs/>
          <w:noProof/>
          <w:sz w:val="18"/>
        </w:rPr>
        <w:t>1984</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179–192, doi:10.1002/jmv.1890130208.</w:t>
      </w:r>
    </w:p>
    <w:p w14:paraId="1391477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18. </w:t>
      </w:r>
      <w:r w:rsidRPr="00BB358B">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3572–3577, doi:10.1128/jvi.78.7.3572-3577.2004.</w:t>
      </w:r>
    </w:p>
    <w:p w14:paraId="4770386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19. </w:t>
      </w:r>
      <w:r w:rsidRPr="00BB358B">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BB358B">
        <w:rPr>
          <w:rFonts w:ascii="Palatino Linotype" w:hAnsi="Palatino Linotype"/>
          <w:i/>
          <w:iCs/>
          <w:noProof/>
          <w:sz w:val="18"/>
        </w:rPr>
        <w:t>Virology</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340</w:t>
      </w:r>
      <w:r w:rsidRPr="00BB358B">
        <w:rPr>
          <w:rFonts w:ascii="Palatino Linotype" w:hAnsi="Palatino Linotype"/>
          <w:noProof/>
          <w:sz w:val="18"/>
        </w:rPr>
        <w:t>, 174–182, doi:10.1016/j.virol.2005.06.016.</w:t>
      </w:r>
    </w:p>
    <w:p w14:paraId="37300DB9"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20. </w:t>
      </w:r>
      <w:r w:rsidRPr="00BB358B">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BB358B">
        <w:rPr>
          <w:rFonts w:ascii="Palatino Linotype" w:hAnsi="Palatino Linotype"/>
          <w:i/>
          <w:iCs/>
          <w:noProof/>
          <w:sz w:val="18"/>
        </w:rPr>
        <w:t>Clin. Microbiol. Infect.</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10</w:t>
      </w:r>
      <w:r w:rsidRPr="00BB358B">
        <w:rPr>
          <w:rFonts w:ascii="Palatino Linotype" w:hAnsi="Palatino Linotype"/>
          <w:noProof/>
          <w:sz w:val="18"/>
        </w:rPr>
        <w:t>, 676–678, doi:10.1111/j.1469-0691.2004.00956.x.</w:t>
      </w:r>
    </w:p>
    <w:p w14:paraId="498B514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21. </w:t>
      </w:r>
      <w:r w:rsidRPr="00BB358B">
        <w:rPr>
          <w:rFonts w:ascii="Palatino Linotype" w:hAnsi="Palatino Linotype"/>
          <w:noProof/>
          <w:sz w:val="18"/>
        </w:rPr>
        <w:tab/>
        <w:t xml:space="preserve">Cheng, Y.; Wong, R.; Soo, Y.O.Y.; Wong, W.S.; Lee, C.K.; Ng, M.H.L.; Chan, P.; Wong, K.C.; Leung, C.B.; Cheng, G. Use of convalescent plasma therapy in SARS patients in Hong Kong. </w:t>
      </w:r>
      <w:r w:rsidRPr="00BB358B">
        <w:rPr>
          <w:rFonts w:ascii="Palatino Linotype" w:hAnsi="Palatino Linotype"/>
          <w:i/>
          <w:iCs/>
          <w:noProof/>
          <w:sz w:val="18"/>
        </w:rPr>
        <w:t>Eur. J. Clin. Microbiol. Infect. Dis.</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24</w:t>
      </w:r>
      <w:r w:rsidRPr="00BB358B">
        <w:rPr>
          <w:rFonts w:ascii="Palatino Linotype" w:hAnsi="Palatino Linotype"/>
          <w:noProof/>
          <w:sz w:val="18"/>
        </w:rPr>
        <w:t>, 44–46, doi:10.1007/s10096-004-1271-9.</w:t>
      </w:r>
    </w:p>
    <w:p w14:paraId="00BA70FC"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22. </w:t>
      </w:r>
      <w:r w:rsidRPr="00BB358B">
        <w:rPr>
          <w:rFonts w:ascii="Palatino Linotype" w:hAnsi="Palatino Linotype"/>
          <w:noProof/>
          <w:sz w:val="18"/>
        </w:rPr>
        <w:tab/>
        <w:t xml:space="preserve">Duan, K.; Liu, B.; Li, C.; Zhang, H.; Yu, T.; Qu, J.; Zhou, M.; Chen, L.; Meng, S.; Hu, Y.; et al. Effectiveness of convalescent plasma therapy in severe COVID-19 patients. </w:t>
      </w:r>
      <w:r w:rsidRPr="00BB358B">
        <w:rPr>
          <w:rFonts w:ascii="Palatino Linotype" w:hAnsi="Palatino Linotype"/>
          <w:i/>
          <w:iCs/>
          <w:noProof/>
          <w:sz w:val="18"/>
        </w:rPr>
        <w:t>Proc. Natl. Acad. Sci. U. S. A.</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doi:10.1073/pnas.2004168117.</w:t>
      </w:r>
    </w:p>
    <w:p w14:paraId="0B8D12A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23. </w:t>
      </w:r>
      <w:r w:rsidRPr="00BB358B">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doi:10.1101/2020.03.17.20037713.</w:t>
      </w:r>
    </w:p>
    <w:p w14:paraId="3E110608"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24. </w:t>
      </w:r>
      <w:r w:rsidRPr="00BB358B">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doi:https://doi.org/10.1101/2020.04.06.20055475.</w:t>
      </w:r>
    </w:p>
    <w:p w14:paraId="2E2127D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25. </w:t>
      </w:r>
      <w:r w:rsidRPr="00BB358B">
        <w:rPr>
          <w:rFonts w:ascii="Palatino Linotype" w:hAnsi="Palatino Linotype"/>
          <w:noProof/>
          <w:sz w:val="18"/>
        </w:rPr>
        <w:tab/>
        <w:t xml:space="preserve">Walls, A.C.; Park, Y.J.; Tortorici, M.A.; Wall, A.; McGuire, A.T.; Veesler, D. Structure, Function, and Antigenicity of the SARS-CoV-2 Spike Glycoprotein. </w:t>
      </w:r>
      <w:r w:rsidRPr="00BB358B">
        <w:rPr>
          <w:rFonts w:ascii="Palatino Linotype" w:hAnsi="Palatino Linotype"/>
          <w:i/>
          <w:iCs/>
          <w:noProof/>
          <w:sz w:val="18"/>
        </w:rPr>
        <w:t>Cell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181</w:t>
      </w:r>
      <w:r w:rsidRPr="00BB358B">
        <w:rPr>
          <w:rFonts w:ascii="Palatino Linotype" w:hAnsi="Palatino Linotype"/>
          <w:noProof/>
          <w:sz w:val="18"/>
        </w:rPr>
        <w:t>, 281–292, doi:10.1016/j.cell.2020.02.058.</w:t>
      </w:r>
    </w:p>
    <w:p w14:paraId="4901B3C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26. </w:t>
      </w:r>
      <w:r w:rsidRPr="00BB358B">
        <w:rPr>
          <w:rFonts w:ascii="Palatino Linotype" w:hAnsi="Palatino Linotype"/>
          <w:noProof/>
          <w:sz w:val="18"/>
        </w:rPr>
        <w:tab/>
        <w:t xml:space="preserve">Letko, M.; Marzi, A.; Munster, V. Functional assessment of cell entry and receptor usage for SARS-CoV-2 and other lineage B betacoronaviruses. </w:t>
      </w:r>
      <w:r w:rsidRPr="00BB358B">
        <w:rPr>
          <w:rFonts w:ascii="Palatino Linotype" w:hAnsi="Palatino Linotype"/>
          <w:i/>
          <w:iCs/>
          <w:noProof/>
          <w:sz w:val="18"/>
        </w:rPr>
        <w:t>Nat. Microbiol.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w:t>
      </w:r>
      <w:r w:rsidRPr="00BB358B">
        <w:rPr>
          <w:rFonts w:ascii="Palatino Linotype" w:hAnsi="Palatino Linotype"/>
          <w:noProof/>
          <w:sz w:val="18"/>
        </w:rPr>
        <w:t>, 562–569, doi:10.1038/s41564-020-0688-y.</w:t>
      </w:r>
    </w:p>
    <w:p w14:paraId="6159AE6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27. </w:t>
      </w:r>
      <w:r w:rsidRPr="00BB358B">
        <w:rPr>
          <w:rFonts w:ascii="Palatino Linotype" w:hAnsi="Palatino Linotype"/>
          <w:noProof/>
          <w:sz w:val="18"/>
        </w:rPr>
        <w:tab/>
        <w:t xml:space="preserve">Fukushi, S.; Mizutani, T.; Saijo, M.; Matsuyama, S.; Miyajima, N.; Taguchi, F.; Itamura, S.; Kurane, I.; </w:t>
      </w:r>
      <w:r w:rsidRPr="00BB358B">
        <w:rPr>
          <w:rFonts w:ascii="Palatino Linotype" w:hAnsi="Palatino Linotype"/>
          <w:noProof/>
          <w:sz w:val="18"/>
        </w:rPr>
        <w:lastRenderedPageBreak/>
        <w:t xml:space="preserve">Morikawa, S. Vesicular stomatitis virus pseudotyped with severe acute respiratory syndrome coronavirus spike protein. </w:t>
      </w:r>
      <w:r w:rsidRPr="00BB358B">
        <w:rPr>
          <w:rFonts w:ascii="Palatino Linotype" w:hAnsi="Palatino Linotype"/>
          <w:i/>
          <w:iCs/>
          <w:noProof/>
          <w:sz w:val="18"/>
        </w:rPr>
        <w:t>J. Gen. Virol.</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86</w:t>
      </w:r>
      <w:r w:rsidRPr="00BB358B">
        <w:rPr>
          <w:rFonts w:ascii="Palatino Linotype" w:hAnsi="Palatino Linotype"/>
          <w:noProof/>
          <w:sz w:val="18"/>
        </w:rPr>
        <w:t>, 2269–2274, doi:10.1099/vir.0.80955-0.</w:t>
      </w:r>
    </w:p>
    <w:p w14:paraId="4883B31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28. </w:t>
      </w:r>
      <w:r w:rsidRPr="00BB358B">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BB358B">
        <w:rPr>
          <w:rFonts w:ascii="Palatino Linotype" w:hAnsi="Palatino Linotype"/>
          <w:i/>
          <w:iCs/>
          <w:noProof/>
          <w:sz w:val="18"/>
        </w:rPr>
        <w:t>Emerg. Infect. Dis.</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11</w:t>
      </w:r>
      <w:r w:rsidRPr="00BB358B">
        <w:rPr>
          <w:rFonts w:ascii="Palatino Linotype" w:hAnsi="Palatino Linotype"/>
          <w:noProof/>
          <w:sz w:val="18"/>
        </w:rPr>
        <w:t>, doi:10.3201/eid1103.040906.</w:t>
      </w:r>
    </w:p>
    <w:p w14:paraId="7F79D90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29. </w:t>
      </w:r>
      <w:r w:rsidRPr="00BB358B">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BB358B">
        <w:rPr>
          <w:rFonts w:ascii="Palatino Linotype" w:hAnsi="Palatino Linotype"/>
          <w:i/>
          <w:iCs/>
          <w:noProof/>
          <w:sz w:val="18"/>
        </w:rPr>
        <w:t>BIO-PROTOCOL</w:t>
      </w:r>
      <w:r w:rsidRPr="00BB358B">
        <w:rPr>
          <w:rFonts w:ascii="Palatino Linotype" w:hAnsi="Palatino Linotype"/>
          <w:noProof/>
          <w:sz w:val="18"/>
        </w:rPr>
        <w:t xml:space="preserve"> </w:t>
      </w:r>
      <w:r w:rsidRPr="00BB358B">
        <w:rPr>
          <w:rFonts w:ascii="Palatino Linotype" w:hAnsi="Palatino Linotype"/>
          <w:b/>
          <w:bCs/>
          <w:noProof/>
          <w:sz w:val="18"/>
        </w:rPr>
        <w:t>2017</w:t>
      </w:r>
      <w:r w:rsidRPr="00BB358B">
        <w:rPr>
          <w:rFonts w:ascii="Palatino Linotype" w:hAnsi="Palatino Linotype"/>
          <w:noProof/>
          <w:sz w:val="18"/>
        </w:rPr>
        <w:t xml:space="preserve">, </w:t>
      </w:r>
      <w:r w:rsidRPr="00BB358B">
        <w:rPr>
          <w:rFonts w:ascii="Palatino Linotype" w:hAnsi="Palatino Linotype"/>
          <w:i/>
          <w:iCs/>
          <w:noProof/>
          <w:sz w:val="18"/>
        </w:rPr>
        <w:t>7</w:t>
      </w:r>
      <w:r w:rsidRPr="00BB358B">
        <w:rPr>
          <w:rFonts w:ascii="Palatino Linotype" w:hAnsi="Palatino Linotype"/>
          <w:noProof/>
          <w:sz w:val="18"/>
        </w:rPr>
        <w:t>, doi:10.21769/bioprotoc.2514.</w:t>
      </w:r>
    </w:p>
    <w:p w14:paraId="008909A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30. </w:t>
      </w:r>
      <w:r w:rsidRPr="00BB358B">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BB358B">
        <w:rPr>
          <w:rFonts w:ascii="Palatino Linotype" w:hAnsi="Palatino Linotype"/>
          <w:i/>
          <w:iCs/>
          <w:noProof/>
          <w:sz w:val="18"/>
        </w:rPr>
        <w:t>Bing Du Xue Bao</w:t>
      </w:r>
      <w:r w:rsidRPr="00BB358B">
        <w:rPr>
          <w:rFonts w:ascii="Palatino Linotype" w:hAnsi="Palatino Linotype"/>
          <w:noProof/>
          <w:sz w:val="18"/>
        </w:rPr>
        <w:t xml:space="preserve"> </w:t>
      </w:r>
      <w:r w:rsidRPr="00BB358B">
        <w:rPr>
          <w:rFonts w:ascii="Palatino Linotype" w:hAnsi="Palatino Linotype"/>
          <w:b/>
          <w:bCs/>
          <w:noProof/>
          <w:sz w:val="18"/>
        </w:rPr>
        <w:t>2007</w:t>
      </w:r>
      <w:r w:rsidRPr="00BB358B">
        <w:rPr>
          <w:rFonts w:ascii="Palatino Linotype" w:hAnsi="Palatino Linotype"/>
          <w:noProof/>
          <w:sz w:val="18"/>
        </w:rPr>
        <w:t xml:space="preserve">, </w:t>
      </w:r>
      <w:r w:rsidRPr="00BB358B">
        <w:rPr>
          <w:rFonts w:ascii="Palatino Linotype" w:hAnsi="Palatino Linotype"/>
          <w:i/>
          <w:iCs/>
          <w:noProof/>
          <w:sz w:val="18"/>
        </w:rPr>
        <w:t>23</w:t>
      </w:r>
      <w:r w:rsidRPr="00BB358B">
        <w:rPr>
          <w:rFonts w:ascii="Palatino Linotype" w:hAnsi="Palatino Linotype"/>
          <w:noProof/>
          <w:sz w:val="18"/>
        </w:rPr>
        <w:t>, 440–446.</w:t>
      </w:r>
    </w:p>
    <w:p w14:paraId="24438F5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31. </w:t>
      </w:r>
      <w:r w:rsidRPr="00BB358B">
        <w:rPr>
          <w:rFonts w:ascii="Palatino Linotype" w:hAnsi="Palatino Linotype"/>
          <w:noProof/>
          <w:sz w:val="18"/>
        </w:rPr>
        <w:tab/>
        <w:t xml:space="preserve">Grehan, K.; Ferrara, F.; Temperton, N. An optimised method for the production of MERS-CoV spike expressing viral pseudotypes. </w:t>
      </w:r>
      <w:r w:rsidRPr="00BB358B">
        <w:rPr>
          <w:rFonts w:ascii="Palatino Linotype" w:hAnsi="Palatino Linotype"/>
          <w:i/>
          <w:iCs/>
          <w:noProof/>
          <w:sz w:val="18"/>
        </w:rPr>
        <w:t>MethodsX</w:t>
      </w:r>
      <w:r w:rsidRPr="00BB358B">
        <w:rPr>
          <w:rFonts w:ascii="Palatino Linotype" w:hAnsi="Palatino Linotype"/>
          <w:noProof/>
          <w:sz w:val="18"/>
        </w:rPr>
        <w:t xml:space="preserve"> </w:t>
      </w:r>
      <w:r w:rsidRPr="00BB358B">
        <w:rPr>
          <w:rFonts w:ascii="Palatino Linotype" w:hAnsi="Palatino Linotype"/>
          <w:b/>
          <w:bCs/>
          <w:noProof/>
          <w:sz w:val="18"/>
        </w:rPr>
        <w:t>2015</w:t>
      </w:r>
      <w:r w:rsidRPr="00BB358B">
        <w:rPr>
          <w:rFonts w:ascii="Palatino Linotype" w:hAnsi="Palatino Linotype"/>
          <w:noProof/>
          <w:sz w:val="18"/>
        </w:rPr>
        <w:t xml:space="preserve">, </w:t>
      </w:r>
      <w:r w:rsidRPr="00BB358B">
        <w:rPr>
          <w:rFonts w:ascii="Palatino Linotype" w:hAnsi="Palatino Linotype"/>
          <w:i/>
          <w:iCs/>
          <w:noProof/>
          <w:sz w:val="18"/>
        </w:rPr>
        <w:t>2</w:t>
      </w:r>
      <w:r w:rsidRPr="00BB358B">
        <w:rPr>
          <w:rFonts w:ascii="Palatino Linotype" w:hAnsi="Palatino Linotype"/>
          <w:noProof/>
          <w:sz w:val="18"/>
        </w:rPr>
        <w:t>, 379–384, doi:10.1016/j.mex.2015.09.003.</w:t>
      </w:r>
    </w:p>
    <w:p w14:paraId="4EDF411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32. </w:t>
      </w:r>
      <w:r w:rsidRPr="00BB358B">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BB358B">
        <w:rPr>
          <w:rFonts w:ascii="Palatino Linotype" w:hAnsi="Palatino Linotype"/>
          <w:i/>
          <w:iCs/>
          <w:noProof/>
          <w:sz w:val="18"/>
        </w:rPr>
        <w:t>Access Microbiol.</w:t>
      </w:r>
      <w:r w:rsidRPr="00BB358B">
        <w:rPr>
          <w:rFonts w:ascii="Palatino Linotype" w:hAnsi="Palatino Linotype"/>
          <w:noProof/>
          <w:sz w:val="18"/>
        </w:rPr>
        <w:t xml:space="preserve"> </w:t>
      </w:r>
      <w:r w:rsidRPr="00BB358B">
        <w:rPr>
          <w:rFonts w:ascii="Palatino Linotype" w:hAnsi="Palatino Linotype"/>
          <w:b/>
          <w:bCs/>
          <w:noProof/>
          <w:sz w:val="18"/>
        </w:rPr>
        <w:t>2019</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doi:10.1099/acmi.0.000057.</w:t>
      </w:r>
    </w:p>
    <w:p w14:paraId="65D0188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33. </w:t>
      </w:r>
      <w:r w:rsidRPr="00BB358B">
        <w:rPr>
          <w:rFonts w:ascii="Palatino Linotype" w:hAnsi="Palatino Linotype"/>
          <w:noProof/>
          <w:sz w:val="18"/>
        </w:rPr>
        <w:tab/>
        <w:t xml:space="preserve">Millet, J.; Whittaker, G. Murine Leukemia Virus (MLV)-based Coronavirus Spike-pseudotyped Particle Production and Infection. </w:t>
      </w:r>
      <w:r w:rsidRPr="00BB358B">
        <w:rPr>
          <w:rFonts w:ascii="Palatino Linotype" w:hAnsi="Palatino Linotype"/>
          <w:i/>
          <w:iCs/>
          <w:noProof/>
          <w:sz w:val="18"/>
        </w:rPr>
        <w:t>BIO-PROTOCOL</w:t>
      </w:r>
      <w:r w:rsidRPr="00BB358B">
        <w:rPr>
          <w:rFonts w:ascii="Palatino Linotype" w:hAnsi="Palatino Linotype"/>
          <w:noProof/>
          <w:sz w:val="18"/>
        </w:rPr>
        <w:t xml:space="preserve"> </w:t>
      </w:r>
      <w:r w:rsidRPr="00BB358B">
        <w:rPr>
          <w:rFonts w:ascii="Palatino Linotype" w:hAnsi="Palatino Linotype"/>
          <w:b/>
          <w:bCs/>
          <w:noProof/>
          <w:sz w:val="18"/>
        </w:rPr>
        <w:t>2016</w:t>
      </w:r>
      <w:r w:rsidRPr="00BB358B">
        <w:rPr>
          <w:rFonts w:ascii="Palatino Linotype" w:hAnsi="Palatino Linotype"/>
          <w:noProof/>
          <w:sz w:val="18"/>
        </w:rPr>
        <w:t xml:space="preserve">, </w:t>
      </w:r>
      <w:r w:rsidRPr="00BB358B">
        <w:rPr>
          <w:rFonts w:ascii="Palatino Linotype" w:hAnsi="Palatino Linotype"/>
          <w:i/>
          <w:iCs/>
          <w:noProof/>
          <w:sz w:val="18"/>
        </w:rPr>
        <w:t>6</w:t>
      </w:r>
      <w:r w:rsidRPr="00BB358B">
        <w:rPr>
          <w:rFonts w:ascii="Palatino Linotype" w:hAnsi="Palatino Linotype"/>
          <w:noProof/>
          <w:sz w:val="18"/>
        </w:rPr>
        <w:t>, doi:10.21769/bioprotoc.2035.</w:t>
      </w:r>
    </w:p>
    <w:p w14:paraId="7B4AECF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34. </w:t>
      </w:r>
      <w:r w:rsidRPr="00BB358B">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BB358B">
        <w:rPr>
          <w:rFonts w:ascii="Palatino Linotype" w:hAnsi="Palatino Linotype"/>
          <w:i/>
          <w:iCs/>
          <w:noProof/>
          <w:sz w:val="18"/>
        </w:rPr>
        <w:t>Nat. Commun.</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11</w:t>
      </w:r>
      <w:r w:rsidRPr="00BB358B">
        <w:rPr>
          <w:rFonts w:ascii="Palatino Linotype" w:hAnsi="Palatino Linotype"/>
          <w:noProof/>
          <w:sz w:val="18"/>
        </w:rPr>
        <w:t>, doi:10.1038/s41467-020-15562-9.</w:t>
      </w:r>
    </w:p>
    <w:p w14:paraId="04723A8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35. </w:t>
      </w:r>
      <w:r w:rsidRPr="00BB358B">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2020.04.10.036418, doi:10.1101/2020.04.10.036418.</w:t>
      </w:r>
    </w:p>
    <w:p w14:paraId="2D3BB1F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36. </w:t>
      </w:r>
      <w:r w:rsidRPr="00BB358B">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2020.04.08.026948, doi:10.1101/2020.04.08.026948.</w:t>
      </w:r>
    </w:p>
    <w:p w14:paraId="6628478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37. </w:t>
      </w:r>
      <w:r w:rsidRPr="00BB358B">
        <w:rPr>
          <w:rFonts w:ascii="Palatino Linotype" w:hAnsi="Palatino Linotype"/>
          <w:noProof/>
          <w:sz w:val="18"/>
        </w:rPr>
        <w:tab/>
        <w:t xml:space="preserve">Nie, J.; Li, Q.; Wu, J.; Zhao, C.; Hao, H.; Liu, H.; Zhang, L.; Nie, L.; Qin, H.; Wang, M.; et al. Establishment and validation of a pseudovirus neutralization assay for SARS-CoV-2. </w:t>
      </w:r>
      <w:r w:rsidRPr="00BB358B">
        <w:rPr>
          <w:rFonts w:ascii="Palatino Linotype" w:hAnsi="Palatino Linotype"/>
          <w:i/>
          <w:iCs/>
          <w:noProof/>
          <w:sz w:val="18"/>
        </w:rPr>
        <w:t>Emerg. Microbes Infect.</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680–686, doi:10.1080/22221751.2020.1743767.</w:t>
      </w:r>
    </w:p>
    <w:p w14:paraId="324CA8E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38. </w:t>
      </w:r>
      <w:r w:rsidRPr="00BB358B">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BB358B">
        <w:rPr>
          <w:rFonts w:ascii="Palatino Linotype" w:hAnsi="Palatino Linotype"/>
          <w:i/>
          <w:iCs/>
          <w:noProof/>
          <w:sz w:val="18"/>
        </w:rPr>
        <w:t>Cell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181</w:t>
      </w:r>
      <w:r w:rsidRPr="00BB358B">
        <w:rPr>
          <w:rFonts w:ascii="Palatino Linotype" w:hAnsi="Palatino Linotype"/>
          <w:noProof/>
          <w:sz w:val="18"/>
        </w:rPr>
        <w:t>, 271–280, doi:10.1016/j.cell.2020.02.052.</w:t>
      </w:r>
    </w:p>
    <w:p w14:paraId="41F7D1B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39. </w:t>
      </w:r>
      <w:r w:rsidRPr="00BB358B">
        <w:rPr>
          <w:rFonts w:ascii="Palatino Linotype" w:hAnsi="Palatino Linotype"/>
          <w:noProof/>
          <w:sz w:val="18"/>
        </w:rPr>
        <w:tab/>
        <w:t xml:space="preserve">Wrapp, D.; Wang, N.; Corbett, K.S.; Goldsmith, J.A.; Hsieh, C.L.; Abiona, O.; Graham, B.S.; McLellan, J.S. Cryo-EM structure of the 2019-nCoV spike in the prefusion conformation. </w:t>
      </w:r>
      <w:r w:rsidRPr="00BB358B">
        <w:rPr>
          <w:rFonts w:ascii="Palatino Linotype" w:hAnsi="Palatino Linotype"/>
          <w:i/>
          <w:iCs/>
          <w:noProof/>
          <w:sz w:val="18"/>
        </w:rPr>
        <w:t>Science (80-. ).</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367</w:t>
      </w:r>
      <w:r w:rsidRPr="00BB358B">
        <w:rPr>
          <w:rFonts w:ascii="Palatino Linotype" w:hAnsi="Palatino Linotype"/>
          <w:noProof/>
          <w:sz w:val="18"/>
        </w:rPr>
        <w:t>, 1260–1263, doi:10.1126/science.abb2507.</w:t>
      </w:r>
    </w:p>
    <w:p w14:paraId="5B349392"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40. </w:t>
      </w:r>
      <w:r w:rsidRPr="00BB358B">
        <w:rPr>
          <w:rFonts w:ascii="Palatino Linotype" w:hAnsi="Palatino Linotype"/>
          <w:noProof/>
          <w:sz w:val="18"/>
        </w:rPr>
        <w:tab/>
        <w:t xml:space="preserve">Tian, X.; Li, C.; Huang, A.; Xia, S.; Lu, S.; Shi, Z.; Lu, L.; Jiang, S.; Yang, Z.; Wu, Y.; et al. Potent binding of 2019 novel coronavirus spike protein by a SARS coronavirus-specific human monoclonal antibody. </w:t>
      </w:r>
      <w:r w:rsidRPr="00BB358B">
        <w:rPr>
          <w:rFonts w:ascii="Palatino Linotype" w:hAnsi="Palatino Linotype"/>
          <w:i/>
          <w:iCs/>
          <w:noProof/>
          <w:sz w:val="18"/>
        </w:rPr>
        <w:t>Emerg. Microbes Infect.</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382–385, doi:10.1080/22221751.2020.1729069.</w:t>
      </w:r>
    </w:p>
    <w:p w14:paraId="0B0E363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41. </w:t>
      </w:r>
      <w:r w:rsidRPr="00BB358B">
        <w:rPr>
          <w:rFonts w:ascii="Palatino Linotype" w:hAnsi="Palatino Linotype"/>
          <w:noProof/>
          <w:sz w:val="18"/>
        </w:rPr>
        <w:tab/>
        <w:t xml:space="preserve">Yuan, M.; Wu, N.C.; Zhu, X.; Lee, C.-C.D.; So, R.T.Y.; Lv, H.; Mok, C.K.P.; Wilson, I.A. A highly </w:t>
      </w:r>
      <w:r w:rsidRPr="00BB358B">
        <w:rPr>
          <w:rFonts w:ascii="Palatino Linotype" w:hAnsi="Palatino Linotype"/>
          <w:noProof/>
          <w:sz w:val="18"/>
        </w:rPr>
        <w:lastRenderedPageBreak/>
        <w:t xml:space="preserve">conserved cryptic epitope in the receptor-binding domains of SARS-CoV-2 and SARS-CoV. </w:t>
      </w:r>
      <w:r w:rsidRPr="00BB358B">
        <w:rPr>
          <w:rFonts w:ascii="Palatino Linotype" w:hAnsi="Palatino Linotype"/>
          <w:i/>
          <w:iCs/>
          <w:noProof/>
          <w:sz w:val="18"/>
        </w:rPr>
        <w:t>Science (80-. ).</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doi:10.1126/science.abb7269.</w:t>
      </w:r>
    </w:p>
    <w:p w14:paraId="3B41835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42. </w:t>
      </w:r>
      <w:r w:rsidRPr="00BB358B">
        <w:rPr>
          <w:rFonts w:ascii="Palatino Linotype" w:hAnsi="Palatino Linotype"/>
          <w:noProof/>
          <w:sz w:val="18"/>
        </w:rPr>
        <w:tab/>
        <w:t xml:space="preserve">Joyce, M.G.; Sankhala, R.S.; Chen, W.-H.; Choe, M.; Bai, H.; Hajduczki, A.; Yan, L.; Sterling, S.L.; Peterson, C.; Green, E.C.; et al. A Cryptic Site of Vulnerability on the Receptor Binding Domain of the SARS-CoV-2 Spike Glycoprotein.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doi:10.1101/2020.03.15.992883.</w:t>
      </w:r>
    </w:p>
    <w:p w14:paraId="5B595BE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43. </w:t>
      </w:r>
      <w:r w:rsidRPr="00BB358B">
        <w:rPr>
          <w:rFonts w:ascii="Palatino Linotype" w:hAnsi="Palatino Linotype"/>
          <w:noProof/>
          <w:sz w:val="18"/>
        </w:rPr>
        <w:tab/>
        <w:t xml:space="preserve">Wu, F.; Zhao, S.; Yu, B.; Chen, Y.M.; Wang, W.; Song, Z.G.; Hu, Y.; Tao, Z.W.; Tian, J.H.; Pei, Y.Y.; et al. A new coronavirus associated with human respiratory disease in China. </w:t>
      </w:r>
      <w:r w:rsidRPr="00BB358B">
        <w:rPr>
          <w:rFonts w:ascii="Palatino Linotype" w:hAnsi="Palatino Linotype"/>
          <w:i/>
          <w:iCs/>
          <w:noProof/>
          <w:sz w:val="18"/>
        </w:rPr>
        <w:t>Nature</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579</w:t>
      </w:r>
      <w:r w:rsidRPr="00BB358B">
        <w:rPr>
          <w:rFonts w:ascii="Palatino Linotype" w:hAnsi="Palatino Linotype"/>
          <w:noProof/>
          <w:sz w:val="18"/>
        </w:rPr>
        <w:t>, 265–269, doi:10.1038/s41586-020-2008-3.</w:t>
      </w:r>
    </w:p>
    <w:p w14:paraId="0E2793F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44. </w:t>
      </w:r>
      <w:r w:rsidRPr="00BB358B">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2007</w:t>
      </w:r>
      <w:r w:rsidRPr="00BB358B">
        <w:rPr>
          <w:rFonts w:ascii="Palatino Linotype" w:hAnsi="Palatino Linotype"/>
          <w:noProof/>
          <w:sz w:val="18"/>
        </w:rPr>
        <w:t xml:space="preserve">, </w:t>
      </w:r>
      <w:r w:rsidRPr="00BB358B">
        <w:rPr>
          <w:rFonts w:ascii="Palatino Linotype" w:hAnsi="Palatino Linotype"/>
          <w:i/>
          <w:iCs/>
          <w:noProof/>
          <w:sz w:val="18"/>
        </w:rPr>
        <w:t>81</w:t>
      </w:r>
      <w:r w:rsidRPr="00BB358B">
        <w:rPr>
          <w:rFonts w:ascii="Palatino Linotype" w:hAnsi="Palatino Linotype"/>
          <w:noProof/>
          <w:sz w:val="18"/>
        </w:rPr>
        <w:t>, 2418–2428, doi:10.1128/jvi.02146-06.</w:t>
      </w:r>
    </w:p>
    <w:p w14:paraId="1F637B6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45. </w:t>
      </w:r>
      <w:r w:rsidRPr="00BB358B">
        <w:rPr>
          <w:rFonts w:ascii="Palatino Linotype" w:hAnsi="Palatino Linotype"/>
          <w:noProof/>
          <w:sz w:val="18"/>
        </w:rPr>
        <w:tab/>
        <w:t xml:space="preserve">Sadasivan, J.; Singh, M.; Sarma, J. Das Cytoplasmic tail of coronavirus spike protein has intracellular targeting signals. </w:t>
      </w:r>
      <w:r w:rsidRPr="00BB358B">
        <w:rPr>
          <w:rFonts w:ascii="Palatino Linotype" w:hAnsi="Palatino Linotype"/>
          <w:i/>
          <w:iCs/>
          <w:noProof/>
          <w:sz w:val="18"/>
        </w:rPr>
        <w:t>J. Biosci.</w:t>
      </w:r>
      <w:r w:rsidRPr="00BB358B">
        <w:rPr>
          <w:rFonts w:ascii="Palatino Linotype" w:hAnsi="Palatino Linotype"/>
          <w:noProof/>
          <w:sz w:val="18"/>
        </w:rPr>
        <w:t xml:space="preserve"> </w:t>
      </w:r>
      <w:r w:rsidRPr="00BB358B">
        <w:rPr>
          <w:rFonts w:ascii="Palatino Linotype" w:hAnsi="Palatino Linotype"/>
          <w:b/>
          <w:bCs/>
          <w:noProof/>
          <w:sz w:val="18"/>
        </w:rPr>
        <w:t>2017</w:t>
      </w:r>
      <w:r w:rsidRPr="00BB358B">
        <w:rPr>
          <w:rFonts w:ascii="Palatino Linotype" w:hAnsi="Palatino Linotype"/>
          <w:noProof/>
          <w:sz w:val="18"/>
        </w:rPr>
        <w:t xml:space="preserve">, </w:t>
      </w:r>
      <w:r w:rsidRPr="00BB358B">
        <w:rPr>
          <w:rFonts w:ascii="Palatino Linotype" w:hAnsi="Palatino Linotype"/>
          <w:i/>
          <w:iCs/>
          <w:noProof/>
          <w:sz w:val="18"/>
        </w:rPr>
        <w:t>42</w:t>
      </w:r>
      <w:r w:rsidRPr="00BB358B">
        <w:rPr>
          <w:rFonts w:ascii="Palatino Linotype" w:hAnsi="Palatino Linotype"/>
          <w:noProof/>
          <w:sz w:val="18"/>
        </w:rPr>
        <w:t>, 231–244, doi:10.1007/s12038-017-9676-7.</w:t>
      </w:r>
    </w:p>
    <w:p w14:paraId="468161F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46. </w:t>
      </w:r>
      <w:r w:rsidRPr="00BB358B">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9007–9015, doi:10.1128/jvi.78.17.9007-9015.2004.</w:t>
      </w:r>
    </w:p>
    <w:p w14:paraId="6C97911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47. </w:t>
      </w:r>
      <w:r w:rsidRPr="00BB358B">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BB358B">
        <w:rPr>
          <w:rFonts w:ascii="Palatino Linotype" w:hAnsi="Palatino Linotype"/>
          <w:i/>
          <w:iCs/>
          <w:noProof/>
          <w:sz w:val="18"/>
        </w:rPr>
        <w:t>J. Gen. Virol.</w:t>
      </w:r>
      <w:r w:rsidRPr="00BB358B">
        <w:rPr>
          <w:rFonts w:ascii="Palatino Linotype" w:hAnsi="Palatino Linotype"/>
          <w:noProof/>
          <w:sz w:val="18"/>
        </w:rPr>
        <w:t xml:space="preserve"> </w:t>
      </w:r>
      <w:r w:rsidRPr="00BB358B">
        <w:rPr>
          <w:rFonts w:ascii="Palatino Linotype" w:hAnsi="Palatino Linotype"/>
          <w:b/>
          <w:bCs/>
          <w:noProof/>
          <w:sz w:val="18"/>
        </w:rPr>
        <w:t>2009</w:t>
      </w:r>
      <w:r w:rsidRPr="00BB358B">
        <w:rPr>
          <w:rFonts w:ascii="Palatino Linotype" w:hAnsi="Palatino Linotype"/>
          <w:noProof/>
          <w:sz w:val="18"/>
        </w:rPr>
        <w:t xml:space="preserve">, </w:t>
      </w:r>
      <w:r w:rsidRPr="00BB358B">
        <w:rPr>
          <w:rFonts w:ascii="Palatino Linotype" w:hAnsi="Palatino Linotype"/>
          <w:i/>
          <w:iCs/>
          <w:noProof/>
          <w:sz w:val="18"/>
        </w:rPr>
        <w:t>90</w:t>
      </w:r>
      <w:r w:rsidRPr="00BB358B">
        <w:rPr>
          <w:rFonts w:ascii="Palatino Linotype" w:hAnsi="Palatino Linotype"/>
          <w:noProof/>
          <w:sz w:val="18"/>
        </w:rPr>
        <w:t>, 1724–1729, doi:10.1099/vir.0.009704-0.</w:t>
      </w:r>
    </w:p>
    <w:p w14:paraId="0DA5720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48. </w:t>
      </w:r>
      <w:r w:rsidRPr="00BB358B">
        <w:rPr>
          <w:rFonts w:ascii="Palatino Linotype" w:hAnsi="Palatino Linotype"/>
          <w:noProof/>
          <w:sz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10628–10635, doi:10.1128/JVI.78.19.10628-10635.2004.</w:t>
      </w:r>
    </w:p>
    <w:p w14:paraId="1F142E38"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49. </w:t>
      </w:r>
      <w:r w:rsidRPr="00BB358B">
        <w:rPr>
          <w:rFonts w:ascii="Palatino Linotype" w:hAnsi="Palatino Linotype"/>
          <w:noProof/>
          <w:sz w:val="18"/>
        </w:rPr>
        <w:tab/>
        <w:t xml:space="preserve">Jiang, W.; Hua, R.; Wei, M.; Li, C.; Qiu, Z.; Yang, X.; Zhang, C. An optimized method for high-titer lentivirus preparations without ultracentrifugation. </w:t>
      </w:r>
      <w:r w:rsidRPr="00BB358B">
        <w:rPr>
          <w:rFonts w:ascii="Palatino Linotype" w:hAnsi="Palatino Linotype"/>
          <w:i/>
          <w:iCs/>
          <w:noProof/>
          <w:sz w:val="18"/>
        </w:rPr>
        <w:t>Sci. Rep.</w:t>
      </w:r>
      <w:r w:rsidRPr="00BB358B">
        <w:rPr>
          <w:rFonts w:ascii="Palatino Linotype" w:hAnsi="Palatino Linotype"/>
          <w:noProof/>
          <w:sz w:val="18"/>
        </w:rPr>
        <w:t xml:space="preserve"> </w:t>
      </w:r>
      <w:r w:rsidRPr="00BB358B">
        <w:rPr>
          <w:rFonts w:ascii="Palatino Linotype" w:hAnsi="Palatino Linotype"/>
          <w:b/>
          <w:bCs/>
          <w:noProof/>
          <w:sz w:val="18"/>
        </w:rPr>
        <w:t>2015</w:t>
      </w:r>
      <w:r w:rsidRPr="00BB358B">
        <w:rPr>
          <w:rFonts w:ascii="Palatino Linotype" w:hAnsi="Palatino Linotype"/>
          <w:noProof/>
          <w:sz w:val="18"/>
        </w:rPr>
        <w:t xml:space="preserve">, </w:t>
      </w:r>
      <w:r w:rsidRPr="00BB358B">
        <w:rPr>
          <w:rFonts w:ascii="Palatino Linotype" w:hAnsi="Palatino Linotype"/>
          <w:i/>
          <w:iCs/>
          <w:noProof/>
          <w:sz w:val="18"/>
        </w:rPr>
        <w:t>5</w:t>
      </w:r>
      <w:r w:rsidRPr="00BB358B">
        <w:rPr>
          <w:rFonts w:ascii="Palatino Linotype" w:hAnsi="Palatino Linotype"/>
          <w:noProof/>
          <w:sz w:val="18"/>
        </w:rPr>
        <w:t>, doi:10.1038/srep13875.</w:t>
      </w:r>
    </w:p>
    <w:p w14:paraId="643DCC3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50. </w:t>
      </w:r>
      <w:r w:rsidRPr="00BB358B">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BB358B">
        <w:rPr>
          <w:rFonts w:ascii="Palatino Linotype" w:hAnsi="Palatino Linotype"/>
          <w:i/>
          <w:iCs/>
          <w:noProof/>
          <w:sz w:val="18"/>
        </w:rPr>
        <w:t>BMC Biotechnol.</w:t>
      </w:r>
      <w:r w:rsidRPr="00BB358B">
        <w:rPr>
          <w:rFonts w:ascii="Palatino Linotype" w:hAnsi="Palatino Linotype"/>
          <w:noProof/>
          <w:sz w:val="18"/>
        </w:rPr>
        <w:t xml:space="preserve"> </w:t>
      </w:r>
      <w:r w:rsidRPr="00BB358B">
        <w:rPr>
          <w:rFonts w:ascii="Palatino Linotype" w:hAnsi="Palatino Linotype"/>
          <w:b/>
          <w:bCs/>
          <w:noProof/>
          <w:sz w:val="18"/>
        </w:rPr>
        <w:t>2013</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doi:10.1186/1472-6750-13-98.</w:t>
      </w:r>
    </w:p>
    <w:p w14:paraId="31D165A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51. </w:t>
      </w:r>
      <w:r w:rsidRPr="00BB358B">
        <w:rPr>
          <w:rFonts w:ascii="Palatino Linotype" w:hAnsi="Palatino Linotype"/>
          <w:noProof/>
          <w:sz w:val="18"/>
        </w:rPr>
        <w:tab/>
        <w:t xml:space="preserve">Lei, C.; Fu, W.; Qian, K.; Li, T.; Zhang, S.; Ding, M.; Hu, S. Potent neutralization of 2019 novel coronavirus by recombinant ACE2-Ig.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doi:10.1101/2020.02.01.929976.</w:t>
      </w:r>
    </w:p>
    <w:p w14:paraId="4936810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52. </w:t>
      </w:r>
      <w:r w:rsidRPr="00BB358B">
        <w:rPr>
          <w:rFonts w:ascii="Palatino Linotype" w:hAnsi="Palatino Linotype"/>
          <w:noProof/>
          <w:sz w:val="18"/>
        </w:rPr>
        <w:tab/>
        <w:t xml:space="preserve">Denning, W.; Das, S.; Guo, S.; Xu, J.; Kappes, J.C.; Hel, Z. Optimization of the transductional efficiency of lentiviral vectors: Effect of sera and polycations. </w:t>
      </w:r>
      <w:r w:rsidRPr="00BB358B">
        <w:rPr>
          <w:rFonts w:ascii="Palatino Linotype" w:hAnsi="Palatino Linotype"/>
          <w:i/>
          <w:iCs/>
          <w:noProof/>
          <w:sz w:val="18"/>
        </w:rPr>
        <w:t>Mol. Biotechnol.</w:t>
      </w:r>
      <w:r w:rsidRPr="00BB358B">
        <w:rPr>
          <w:rFonts w:ascii="Palatino Linotype" w:hAnsi="Palatino Linotype"/>
          <w:noProof/>
          <w:sz w:val="18"/>
        </w:rPr>
        <w:t xml:space="preserve"> </w:t>
      </w:r>
      <w:r w:rsidRPr="00BB358B">
        <w:rPr>
          <w:rFonts w:ascii="Palatino Linotype" w:hAnsi="Palatino Linotype"/>
          <w:b/>
          <w:bCs/>
          <w:noProof/>
          <w:sz w:val="18"/>
        </w:rPr>
        <w:t>2013</w:t>
      </w:r>
      <w:r w:rsidRPr="00BB358B">
        <w:rPr>
          <w:rFonts w:ascii="Palatino Linotype" w:hAnsi="Palatino Linotype"/>
          <w:noProof/>
          <w:sz w:val="18"/>
        </w:rPr>
        <w:t xml:space="preserve">, </w:t>
      </w:r>
      <w:r w:rsidRPr="00BB358B">
        <w:rPr>
          <w:rFonts w:ascii="Palatino Linotype" w:hAnsi="Palatino Linotype"/>
          <w:i/>
          <w:iCs/>
          <w:noProof/>
          <w:sz w:val="18"/>
        </w:rPr>
        <w:t>53</w:t>
      </w:r>
      <w:r w:rsidRPr="00BB358B">
        <w:rPr>
          <w:rFonts w:ascii="Palatino Linotype" w:hAnsi="Palatino Linotype"/>
          <w:noProof/>
          <w:sz w:val="18"/>
        </w:rPr>
        <w:t>, 308–314, doi:10.1007/s12033-012-9528-5.</w:t>
      </w:r>
    </w:p>
    <w:p w14:paraId="4B01BC7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53. </w:t>
      </w:r>
      <w:r w:rsidRPr="00BB358B">
        <w:rPr>
          <w:rFonts w:ascii="Palatino Linotype" w:hAnsi="Palatino Linotype"/>
          <w:noProof/>
          <w:sz w:val="18"/>
        </w:rPr>
        <w:tab/>
        <w:t xml:space="preserve">Chin, A.W.H.; Chu, J.T.S.; Perera, M.R.A.; Hui, K.P.Y.; Yen, H.-L.; Chan, M.C.W.; Peiris, M.; Poon, L.L.M. Stability of SARS-CoV-2 in different environmental conditions. </w:t>
      </w:r>
      <w:r w:rsidRPr="00BB358B">
        <w:rPr>
          <w:rFonts w:ascii="Palatino Linotype" w:hAnsi="Palatino Linotype"/>
          <w:i/>
          <w:iCs/>
          <w:noProof/>
          <w:sz w:val="18"/>
        </w:rPr>
        <w:t>The Lancet Microbe</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5247</w:t>
      </w:r>
      <w:r w:rsidRPr="00BB358B">
        <w:rPr>
          <w:rFonts w:ascii="Palatino Linotype" w:hAnsi="Palatino Linotype"/>
          <w:noProof/>
          <w:sz w:val="18"/>
        </w:rPr>
        <w:t>, 30003, doi:10.1016/S2666-5247(20)30003-3.</w:t>
      </w:r>
    </w:p>
    <w:p w14:paraId="1CA72A6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54. </w:t>
      </w:r>
      <w:r w:rsidRPr="00BB358B">
        <w:rPr>
          <w:rFonts w:ascii="Palatino Linotype" w:hAnsi="Palatino Linotype"/>
          <w:noProof/>
          <w:sz w:val="18"/>
        </w:rPr>
        <w:tab/>
        <w:t xml:space="preserve">Wang, W.; Xu, Y.; Gao, R.; Lu, R.; Han, K.; Wu, G.; Tan, W. Detection of SARS-CoV-2 in Different Types of Clinical Specimens. </w:t>
      </w:r>
      <w:r w:rsidRPr="00BB358B">
        <w:rPr>
          <w:rFonts w:ascii="Palatino Linotype" w:hAnsi="Palatino Linotype"/>
          <w:i/>
          <w:iCs/>
          <w:noProof/>
          <w:sz w:val="18"/>
        </w:rPr>
        <w:t>JAMA - J. Am. Med. Assoc.</w:t>
      </w:r>
      <w:r w:rsidRPr="00BB358B">
        <w:rPr>
          <w:rFonts w:ascii="Palatino Linotype" w:hAnsi="Palatino Linotype"/>
          <w:noProof/>
          <w:sz w:val="18"/>
        </w:rPr>
        <w:t xml:space="preserve"> 2020.</w:t>
      </w:r>
    </w:p>
    <w:p w14:paraId="54123B62"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55. </w:t>
      </w:r>
      <w:r w:rsidRPr="00BB358B">
        <w:rPr>
          <w:rFonts w:ascii="Palatino Linotype" w:hAnsi="Palatino Linotype"/>
          <w:noProof/>
          <w:sz w:val="18"/>
        </w:rPr>
        <w:tab/>
        <w:t xml:space="preserve">Dodd, R.Y.; Stramer, S.L. COVID-19 and Blood Safety: Help with a Dilemma. </w:t>
      </w:r>
      <w:r w:rsidRPr="00BB358B">
        <w:rPr>
          <w:rFonts w:ascii="Palatino Linotype" w:hAnsi="Palatino Linotype"/>
          <w:i/>
          <w:iCs/>
          <w:noProof/>
          <w:sz w:val="18"/>
        </w:rPr>
        <w:t>Transfus. Med. Rev.</w:t>
      </w:r>
      <w:r w:rsidRPr="00BB358B">
        <w:rPr>
          <w:rFonts w:ascii="Palatino Linotype" w:hAnsi="Palatino Linotype"/>
          <w:noProof/>
          <w:sz w:val="18"/>
        </w:rPr>
        <w:t xml:space="preserve"> 2020.</w:t>
      </w:r>
    </w:p>
    <w:p w14:paraId="4540212C" w14:textId="5A7CFE82" w:rsidR="00FD4509" w:rsidRDefault="00F15C55" w:rsidP="00BB358B">
      <w:pPr>
        <w:widowControl w:val="0"/>
        <w:autoSpaceDE w:val="0"/>
        <w:autoSpaceDN w:val="0"/>
        <w:adjustRightInd w:val="0"/>
        <w:spacing w:line="240" w:lineRule="auto"/>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4828DD7F" w:rsidR="00181401" w:rsidRPr="006220E9" w:rsidRDefault="00181401" w:rsidP="00FD4509">
      <w:pPr>
        <w:pStyle w:val="MDPI71References"/>
        <w:numPr>
          <w:ilvl w:val="0"/>
          <w:numId w:val="0"/>
        </w:numPr>
        <w:spacing w:after="240"/>
        <w:rPr>
          <w:rStyle w:val="LineNumber"/>
          <w:rFonts w:eastAsia="SimSun"/>
        </w:rPr>
      </w:pPr>
    </w:p>
    <w:sectPr w:rsidR="00181401" w:rsidRPr="006220E9" w:rsidSect="00181401">
      <w:headerReference w:type="even" r:id="rId35"/>
      <w:headerReference w:type="default" r:id="rId36"/>
      <w:footerReference w:type="default" r:id="rId37"/>
      <w:headerReference w:type="first" r:id="rId38"/>
      <w:footerReference w:type="first" r:id="rId39"/>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 w:author="Bloom PhD, Jesse D" w:date="2020-04-18T06:12:00Z" w:initials="BPJD">
    <w:p w14:paraId="7DFF78E1" w14:textId="65E3DADE" w:rsidR="00007C7B" w:rsidRDefault="00007C7B">
      <w:pPr>
        <w:pStyle w:val="CommentText"/>
      </w:pPr>
      <w:r>
        <w:rPr>
          <w:rStyle w:val="CommentReference"/>
        </w:rPr>
        <w:annotationRef/>
      </w:r>
      <w:r>
        <w:t>The effect that Spike-</w:t>
      </w:r>
      <w:proofErr w:type="spellStart"/>
      <w:r>
        <w:t>pseudotyped</w:t>
      </w:r>
      <w:proofErr w:type="spellEnd"/>
      <w:r>
        <w:t xml:space="preserve"> virus infects 293T-ACE2 but not 293T cells is clear, but we are working on getting better pictures with a higher % infected.</w:t>
      </w:r>
    </w:p>
  </w:comment>
  <w:comment w:id="20" w:author="Kate D Crawford" w:date="2020-04-19T01:32:00Z" w:initials="KDC">
    <w:p w14:paraId="509955DA" w14:textId="074AC22F" w:rsidR="00D431CE" w:rsidRDefault="00D431CE">
      <w:pPr>
        <w:pStyle w:val="CommentText"/>
      </w:pPr>
      <w:r>
        <w:rPr>
          <w:rStyle w:val="CommentReference"/>
        </w:rPr>
        <w:annotationRef/>
      </w:r>
      <w:r>
        <w:t xml:space="preserve">I still need to flesh this out. Also, </w:t>
      </w:r>
      <w:proofErr w:type="gramStart"/>
      <w:r>
        <w:t>What</w:t>
      </w:r>
      <w:proofErr w:type="gramEnd"/>
      <w:r>
        <w:t xml:space="preserve"> do you think about Andy’s suggestion of putting </w:t>
      </w:r>
      <w:proofErr w:type="spellStart"/>
      <w:r>
        <w:t>naïves</w:t>
      </w:r>
      <w:proofErr w:type="spellEnd"/>
      <w:r>
        <w:t xml:space="preserve"> on the same graph as A? I could just make them all black and keep the shapes the same as the various spikes? Although you may have to help me figure out how to overlay multiple “sera” on one graph in `</w:t>
      </w:r>
      <w:proofErr w:type="spellStart"/>
      <w:r>
        <w:t>neutcurve</w:t>
      </w:r>
      <w:proofErr w:type="spellEnd"/>
      <w:r>
        <w:t>`.</w:t>
      </w:r>
    </w:p>
  </w:comment>
  <w:comment w:id="21" w:author="Kate D Crawford" w:date="2020-04-19T00:42:00Z" w:initials="KDC">
    <w:p w14:paraId="0642EA26" w14:textId="394D88B3" w:rsidR="00007C7B" w:rsidRDefault="00007C7B">
      <w:pPr>
        <w:pStyle w:val="CommentText"/>
      </w:pPr>
      <w:r>
        <w:rPr>
          <w:rStyle w:val="CommentReference"/>
        </w:rPr>
        <w:annotationRef/>
      </w:r>
      <w:r>
        <w:t>Could you just double check my math that went into determining concentrations. I want to make sure I don’t just have an order of magnitude error somewhere:</w:t>
      </w:r>
      <w:r>
        <w:br/>
      </w:r>
      <w:r>
        <w:br/>
        <w:t>The ACE2 we have is 0.47 mg/mL, which is 0.47 ug/</w:t>
      </w:r>
      <w:proofErr w:type="spellStart"/>
      <w:r>
        <w:t>uL</w:t>
      </w:r>
      <w:proofErr w:type="spellEnd"/>
      <w:r>
        <w:t xml:space="preserve">. </w:t>
      </w:r>
      <w:r>
        <w:br/>
      </w:r>
      <w:r>
        <w:br/>
        <w:t xml:space="preserve">I started with 24 ug in 60 </w:t>
      </w:r>
      <w:proofErr w:type="spellStart"/>
      <w:r>
        <w:t>uL</w:t>
      </w:r>
      <w:proofErr w:type="spellEnd"/>
      <w:r>
        <w:t xml:space="preserve">, to which I then added 60 </w:t>
      </w:r>
      <w:proofErr w:type="spellStart"/>
      <w:r>
        <w:t>uL</w:t>
      </w:r>
      <w:proofErr w:type="spellEnd"/>
      <w:r>
        <w:t xml:space="preserve"> virus. 24 ug in 120 </w:t>
      </w:r>
      <w:proofErr w:type="spellStart"/>
      <w:r>
        <w:t>uL</w:t>
      </w:r>
      <w:proofErr w:type="spellEnd"/>
      <w:r>
        <w:t xml:space="preserve"> = 200 ug/mL, correct? And that’s how I should be calculating ACE2 concentration, right? Because I incubate ACE2 and virus together then add to cells (which are already in 50 </w:t>
      </w:r>
      <w:proofErr w:type="spellStart"/>
      <w:r>
        <w:t>uL</w:t>
      </w:r>
      <w:proofErr w:type="spellEnd"/>
      <w:r>
        <w:t xml:space="preserve"> media, but I don’t need to account for that in my concentration calculation I’m pretty sure?).</w:t>
      </w:r>
      <w:r>
        <w:br/>
      </w:r>
      <w:r>
        <w:br/>
        <w:t>After the initial dilution, I did serial 3-fold dilutions. I’m confident I can divide by 3, but I just want to make sure I calculated out the starting concentration of 200 ug/mL correctly. Thanks!</w:t>
      </w:r>
    </w:p>
    <w:p w14:paraId="66717224" w14:textId="0B773534" w:rsidR="00007C7B" w:rsidRDefault="00007C7B">
      <w:pPr>
        <w:pStyle w:val="CommentText"/>
      </w:pPr>
      <w:r>
        <w:br/>
        <w:t xml:space="preserve">It will also be interesting to see if more papers come out reporting IC50s for ACE2. I think our value could end up being more accurate, but who knows. </w:t>
      </w:r>
    </w:p>
  </w:comment>
  <w:comment w:id="22" w:author="Kate D Crawford" w:date="2020-04-19T01:31:00Z" w:initials="KDC">
    <w:p w14:paraId="74B55071" w14:textId="1BCE5C14" w:rsidR="00803318" w:rsidRDefault="00803318">
      <w:pPr>
        <w:pStyle w:val="CommentText"/>
      </w:pPr>
      <w:r>
        <w:rPr>
          <w:rStyle w:val="CommentReference"/>
        </w:rPr>
        <w:annotationRef/>
      </w:r>
      <w:r>
        <w:t>Added in response to Andy. Feel free to edit however or move/remove.</w:t>
      </w:r>
    </w:p>
  </w:comment>
  <w:comment w:id="23" w:author="Kate D Crawford" w:date="2020-04-19T00:05:00Z" w:initials="KDC">
    <w:p w14:paraId="479B785C" w14:textId="0E61375C" w:rsidR="00007C7B" w:rsidRDefault="00007C7B">
      <w:pPr>
        <w:pStyle w:val="CommentText"/>
      </w:pPr>
      <w:r>
        <w:rPr>
          <w:rStyle w:val="CommentReference"/>
        </w:rPr>
        <w:annotationRef/>
      </w:r>
      <w:r>
        <w:t>I used slightly higher concentrations than Adam because the staining for the sorting was quite dim. I also think using the enzyme-free dissociation buffer is actually perhaps important to get good separation from non-ACE2 293Ts. But we maybe don’t have to include this.</w:t>
      </w:r>
    </w:p>
  </w:comment>
  <w:comment w:id="24" w:author="Kate D Crawford" w:date="2020-04-19T00:13:00Z" w:initials="KDC">
    <w:p w14:paraId="11841CA5" w14:textId="5496E280" w:rsidR="00007C7B" w:rsidRDefault="00007C7B">
      <w:pPr>
        <w:pStyle w:val="CommentText"/>
      </w:pPr>
      <w:r>
        <w:rPr>
          <w:rStyle w:val="CommentReference"/>
        </w:rPr>
        <w:annotationRef/>
      </w:r>
      <w:r>
        <w:t>I would like a more general term that’s inclusive of antibodies too, but “inhibitor” doesn’t seem right…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DFF78E1" w15:done="0"/>
  <w15:commentEx w15:paraId="509955DA" w15:done="0"/>
  <w15:commentEx w15:paraId="66717224" w15:done="0"/>
  <w15:commentEx w15:paraId="74B55071" w15:done="0"/>
  <w15:commentEx w15:paraId="479B785C" w15:done="0"/>
  <w15:commentEx w15:paraId="11841CA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DFF78E1" w16cid:durableId="224518D3"/>
  <w16cid:commentId w16cid:paraId="509955DA" w16cid:durableId="2246289D"/>
  <w16cid:commentId w16cid:paraId="66717224" w16cid:durableId="22461CF0"/>
  <w16cid:commentId w16cid:paraId="74B55071" w16cid:durableId="22462883"/>
  <w16cid:commentId w16cid:paraId="479B785C" w16cid:durableId="2246144D"/>
  <w16cid:commentId w16cid:paraId="11841CA5" w16cid:durableId="224616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C738A6" w14:textId="77777777" w:rsidR="00B44CDC" w:rsidRDefault="00B44CDC">
      <w:pPr>
        <w:spacing w:line="240" w:lineRule="auto"/>
      </w:pPr>
      <w:r>
        <w:separator/>
      </w:r>
    </w:p>
  </w:endnote>
  <w:endnote w:type="continuationSeparator" w:id="0">
    <w:p w14:paraId="6AF4DDCD" w14:textId="77777777" w:rsidR="00B44CDC" w:rsidRDefault="00B44C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3F201" w14:textId="77777777" w:rsidR="00007C7B" w:rsidRPr="00CF0CC9" w:rsidRDefault="00007C7B"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1BC7A" w14:textId="77777777" w:rsidR="00007C7B" w:rsidRPr="00372FCD" w:rsidRDefault="00007C7B"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DFD4C4" w14:textId="77777777" w:rsidR="00B44CDC" w:rsidRDefault="00B44CDC">
      <w:pPr>
        <w:spacing w:line="240" w:lineRule="auto"/>
      </w:pPr>
      <w:r>
        <w:separator/>
      </w:r>
    </w:p>
  </w:footnote>
  <w:footnote w:type="continuationSeparator" w:id="0">
    <w:p w14:paraId="5F70286D" w14:textId="77777777" w:rsidR="00B44CDC" w:rsidRDefault="00B44CD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41FA9" w14:textId="77777777" w:rsidR="00007C7B" w:rsidRDefault="00007C7B"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6108B" w14:textId="77777777" w:rsidR="00007C7B" w:rsidRPr="00EE746E" w:rsidRDefault="00007C7B"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06CE7" w14:textId="77777777" w:rsidR="00007C7B" w:rsidRDefault="00007C7B"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007C7B" w:rsidRDefault="00007C7B"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007C7B" w:rsidRDefault="00007C7B"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3">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usenbury Crawford, Katharine H">
    <w15:presenceInfo w15:providerId="AD" w15:userId="S::kdusenbu@fredhutch.org::d6aa6741-cdc8-4e26-8806-dd08e6660ec3"/>
  </w15:person>
  <w15:person w15:author="Bloom PhD, Jesse D">
    <w15:presenceInfo w15:providerId="AD" w15:userId="S::jbloom@fredhutch.org::e17e4af4-92ba-4f4f-89d8-f6d4f5501821"/>
  </w15:person>
  <w15:person w15:author="Kate D Crawford">
    <w15:presenceInfo w15:providerId="AD" w15:userId="S::dusenk@uw.edu::db7fc92b-f1e8-4739-b298-395b9bbb89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attachedTemplate r:id="rId1"/>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07C7B"/>
    <w:rsid w:val="0001045B"/>
    <w:rsid w:val="0001299B"/>
    <w:rsid w:val="00015111"/>
    <w:rsid w:val="00020AC4"/>
    <w:rsid w:val="00021BB0"/>
    <w:rsid w:val="00022890"/>
    <w:rsid w:val="00030573"/>
    <w:rsid w:val="00032B6A"/>
    <w:rsid w:val="000332E7"/>
    <w:rsid w:val="00034B84"/>
    <w:rsid w:val="00035075"/>
    <w:rsid w:val="000379D9"/>
    <w:rsid w:val="00037AD7"/>
    <w:rsid w:val="0004008C"/>
    <w:rsid w:val="00041425"/>
    <w:rsid w:val="000424C0"/>
    <w:rsid w:val="00043D2A"/>
    <w:rsid w:val="0004621F"/>
    <w:rsid w:val="00066584"/>
    <w:rsid w:val="000702F9"/>
    <w:rsid w:val="00070B6F"/>
    <w:rsid w:val="00071349"/>
    <w:rsid w:val="00072E05"/>
    <w:rsid w:val="00074457"/>
    <w:rsid w:val="00074CDF"/>
    <w:rsid w:val="00077757"/>
    <w:rsid w:val="000836BF"/>
    <w:rsid w:val="00084241"/>
    <w:rsid w:val="00084F3F"/>
    <w:rsid w:val="00092982"/>
    <w:rsid w:val="000A115F"/>
    <w:rsid w:val="000A4430"/>
    <w:rsid w:val="000B4C54"/>
    <w:rsid w:val="000C1EE3"/>
    <w:rsid w:val="000C3EB4"/>
    <w:rsid w:val="000C43AC"/>
    <w:rsid w:val="000C66B5"/>
    <w:rsid w:val="000C6C7C"/>
    <w:rsid w:val="000C7A01"/>
    <w:rsid w:val="000D014A"/>
    <w:rsid w:val="000D0B5F"/>
    <w:rsid w:val="000D44FD"/>
    <w:rsid w:val="000E592B"/>
    <w:rsid w:val="000E5A8D"/>
    <w:rsid w:val="000E6111"/>
    <w:rsid w:val="000F4757"/>
    <w:rsid w:val="000F726D"/>
    <w:rsid w:val="00103CDA"/>
    <w:rsid w:val="00104223"/>
    <w:rsid w:val="00104AF5"/>
    <w:rsid w:val="00113AB9"/>
    <w:rsid w:val="001146A0"/>
    <w:rsid w:val="0012041F"/>
    <w:rsid w:val="0012224E"/>
    <w:rsid w:val="00126A6E"/>
    <w:rsid w:val="001271B0"/>
    <w:rsid w:val="001274F8"/>
    <w:rsid w:val="00127547"/>
    <w:rsid w:val="00130D28"/>
    <w:rsid w:val="001353B1"/>
    <w:rsid w:val="00140936"/>
    <w:rsid w:val="00141732"/>
    <w:rsid w:val="0014404D"/>
    <w:rsid w:val="00146366"/>
    <w:rsid w:val="00153F78"/>
    <w:rsid w:val="0015486C"/>
    <w:rsid w:val="00164E0D"/>
    <w:rsid w:val="00165034"/>
    <w:rsid w:val="00165528"/>
    <w:rsid w:val="0017185F"/>
    <w:rsid w:val="00173E2D"/>
    <w:rsid w:val="00174AC2"/>
    <w:rsid w:val="00177BE1"/>
    <w:rsid w:val="00181102"/>
    <w:rsid w:val="00181401"/>
    <w:rsid w:val="00183322"/>
    <w:rsid w:val="00191BDC"/>
    <w:rsid w:val="001921B3"/>
    <w:rsid w:val="001938B7"/>
    <w:rsid w:val="0019424C"/>
    <w:rsid w:val="00194891"/>
    <w:rsid w:val="001A20DA"/>
    <w:rsid w:val="001A2EA3"/>
    <w:rsid w:val="001B36E1"/>
    <w:rsid w:val="001B44CE"/>
    <w:rsid w:val="001B56B1"/>
    <w:rsid w:val="001C3BDF"/>
    <w:rsid w:val="001D1AFE"/>
    <w:rsid w:val="001D20FA"/>
    <w:rsid w:val="001D7553"/>
    <w:rsid w:val="001E09C2"/>
    <w:rsid w:val="001E0EF6"/>
    <w:rsid w:val="001E1AEB"/>
    <w:rsid w:val="001E2025"/>
    <w:rsid w:val="001E2687"/>
    <w:rsid w:val="001E2AEB"/>
    <w:rsid w:val="001E516B"/>
    <w:rsid w:val="001E6559"/>
    <w:rsid w:val="001E7856"/>
    <w:rsid w:val="001F01CF"/>
    <w:rsid w:val="001F08EA"/>
    <w:rsid w:val="001F1F62"/>
    <w:rsid w:val="001F297F"/>
    <w:rsid w:val="001F3E85"/>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50DDC"/>
    <w:rsid w:val="002535FF"/>
    <w:rsid w:val="00254990"/>
    <w:rsid w:val="0025646C"/>
    <w:rsid w:val="00256504"/>
    <w:rsid w:val="0025787D"/>
    <w:rsid w:val="00264CE4"/>
    <w:rsid w:val="00265DE9"/>
    <w:rsid w:val="00265FCE"/>
    <w:rsid w:val="00266D3D"/>
    <w:rsid w:val="00267702"/>
    <w:rsid w:val="0027218E"/>
    <w:rsid w:val="0027559C"/>
    <w:rsid w:val="00276D2D"/>
    <w:rsid w:val="00280D5D"/>
    <w:rsid w:val="00283B6C"/>
    <w:rsid w:val="00287499"/>
    <w:rsid w:val="002905B1"/>
    <w:rsid w:val="00294D5F"/>
    <w:rsid w:val="00295933"/>
    <w:rsid w:val="002A1692"/>
    <w:rsid w:val="002A1D63"/>
    <w:rsid w:val="002A2BF1"/>
    <w:rsid w:val="002A4BF7"/>
    <w:rsid w:val="002A5BB0"/>
    <w:rsid w:val="002A61DC"/>
    <w:rsid w:val="002A7852"/>
    <w:rsid w:val="002B76EF"/>
    <w:rsid w:val="002C2BCD"/>
    <w:rsid w:val="002D26D1"/>
    <w:rsid w:val="002E40F9"/>
    <w:rsid w:val="002F1023"/>
    <w:rsid w:val="00300EE6"/>
    <w:rsid w:val="00303F28"/>
    <w:rsid w:val="00311616"/>
    <w:rsid w:val="003128E2"/>
    <w:rsid w:val="00312AA5"/>
    <w:rsid w:val="00313D72"/>
    <w:rsid w:val="003174E1"/>
    <w:rsid w:val="00325AE9"/>
    <w:rsid w:val="00326141"/>
    <w:rsid w:val="003306DC"/>
    <w:rsid w:val="00340113"/>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900A8"/>
    <w:rsid w:val="003909FC"/>
    <w:rsid w:val="0039496D"/>
    <w:rsid w:val="00396888"/>
    <w:rsid w:val="00397D54"/>
    <w:rsid w:val="003A0FCA"/>
    <w:rsid w:val="003A4CE1"/>
    <w:rsid w:val="003A752F"/>
    <w:rsid w:val="003B4E9D"/>
    <w:rsid w:val="003B52CF"/>
    <w:rsid w:val="003B6F4D"/>
    <w:rsid w:val="003C0B18"/>
    <w:rsid w:val="003C1019"/>
    <w:rsid w:val="003C41D6"/>
    <w:rsid w:val="003C46D0"/>
    <w:rsid w:val="003C4CD7"/>
    <w:rsid w:val="003D0F14"/>
    <w:rsid w:val="003D5391"/>
    <w:rsid w:val="003D5864"/>
    <w:rsid w:val="003E013A"/>
    <w:rsid w:val="003E28FF"/>
    <w:rsid w:val="003E4834"/>
    <w:rsid w:val="003E48E4"/>
    <w:rsid w:val="003E7660"/>
    <w:rsid w:val="003F1DBF"/>
    <w:rsid w:val="003F4DF2"/>
    <w:rsid w:val="003F6F5E"/>
    <w:rsid w:val="003F7FEC"/>
    <w:rsid w:val="00400246"/>
    <w:rsid w:val="004019C6"/>
    <w:rsid w:val="00401D30"/>
    <w:rsid w:val="00404C53"/>
    <w:rsid w:val="0041182B"/>
    <w:rsid w:val="0041492A"/>
    <w:rsid w:val="00415F4B"/>
    <w:rsid w:val="00427673"/>
    <w:rsid w:val="00427DC5"/>
    <w:rsid w:val="00440B2B"/>
    <w:rsid w:val="00443FF1"/>
    <w:rsid w:val="00444E0E"/>
    <w:rsid w:val="004459EF"/>
    <w:rsid w:val="004464A5"/>
    <w:rsid w:val="0045163C"/>
    <w:rsid w:val="004524E5"/>
    <w:rsid w:val="00455F86"/>
    <w:rsid w:val="00457E7A"/>
    <w:rsid w:val="004616E3"/>
    <w:rsid w:val="00463457"/>
    <w:rsid w:val="00463544"/>
    <w:rsid w:val="004666EF"/>
    <w:rsid w:val="00473630"/>
    <w:rsid w:val="00477144"/>
    <w:rsid w:val="0048139C"/>
    <w:rsid w:val="00481D39"/>
    <w:rsid w:val="00483BF4"/>
    <w:rsid w:val="0048493D"/>
    <w:rsid w:val="004855B8"/>
    <w:rsid w:val="004901E3"/>
    <w:rsid w:val="00493100"/>
    <w:rsid w:val="00494D16"/>
    <w:rsid w:val="00497686"/>
    <w:rsid w:val="004A0E04"/>
    <w:rsid w:val="004A50EC"/>
    <w:rsid w:val="004A73D6"/>
    <w:rsid w:val="004B040A"/>
    <w:rsid w:val="004B3754"/>
    <w:rsid w:val="004B3B4A"/>
    <w:rsid w:val="004B4C67"/>
    <w:rsid w:val="004C2ADE"/>
    <w:rsid w:val="004C2FDD"/>
    <w:rsid w:val="004C324F"/>
    <w:rsid w:val="004C54FD"/>
    <w:rsid w:val="004D1F8F"/>
    <w:rsid w:val="004D2B5E"/>
    <w:rsid w:val="004D3568"/>
    <w:rsid w:val="004D62A4"/>
    <w:rsid w:val="004E0961"/>
    <w:rsid w:val="004F1341"/>
    <w:rsid w:val="004F25AC"/>
    <w:rsid w:val="004F2C2A"/>
    <w:rsid w:val="004F49A4"/>
    <w:rsid w:val="004F6DF9"/>
    <w:rsid w:val="00500FF4"/>
    <w:rsid w:val="00505ED3"/>
    <w:rsid w:val="005105E8"/>
    <w:rsid w:val="0051533C"/>
    <w:rsid w:val="00520B27"/>
    <w:rsid w:val="00521B95"/>
    <w:rsid w:val="00522C91"/>
    <w:rsid w:val="00523DDF"/>
    <w:rsid w:val="00532A09"/>
    <w:rsid w:val="00534C9E"/>
    <w:rsid w:val="00534D5F"/>
    <w:rsid w:val="005503B2"/>
    <w:rsid w:val="0055764D"/>
    <w:rsid w:val="00560B95"/>
    <w:rsid w:val="00561A37"/>
    <w:rsid w:val="00562C98"/>
    <w:rsid w:val="005739D8"/>
    <w:rsid w:val="00576668"/>
    <w:rsid w:val="00581D8A"/>
    <w:rsid w:val="0058703A"/>
    <w:rsid w:val="005918D0"/>
    <w:rsid w:val="00592016"/>
    <w:rsid w:val="005924A8"/>
    <w:rsid w:val="00592678"/>
    <w:rsid w:val="00594FFC"/>
    <w:rsid w:val="005A0404"/>
    <w:rsid w:val="005A062F"/>
    <w:rsid w:val="005A140C"/>
    <w:rsid w:val="005A5C14"/>
    <w:rsid w:val="005B3952"/>
    <w:rsid w:val="005B4477"/>
    <w:rsid w:val="005C0E8E"/>
    <w:rsid w:val="005C10AF"/>
    <w:rsid w:val="005C1DE0"/>
    <w:rsid w:val="005C452A"/>
    <w:rsid w:val="005C4B21"/>
    <w:rsid w:val="005D2C50"/>
    <w:rsid w:val="005D44F7"/>
    <w:rsid w:val="005D4603"/>
    <w:rsid w:val="005D632C"/>
    <w:rsid w:val="005E0828"/>
    <w:rsid w:val="005E124C"/>
    <w:rsid w:val="005E2FC2"/>
    <w:rsid w:val="005E33BF"/>
    <w:rsid w:val="005E53B6"/>
    <w:rsid w:val="005E7AFD"/>
    <w:rsid w:val="005F333D"/>
    <w:rsid w:val="005F5782"/>
    <w:rsid w:val="005F62B7"/>
    <w:rsid w:val="005F63B1"/>
    <w:rsid w:val="00600129"/>
    <w:rsid w:val="006009CE"/>
    <w:rsid w:val="006018C6"/>
    <w:rsid w:val="00605102"/>
    <w:rsid w:val="00605AC9"/>
    <w:rsid w:val="00611260"/>
    <w:rsid w:val="006118B2"/>
    <w:rsid w:val="0061281F"/>
    <w:rsid w:val="00614E57"/>
    <w:rsid w:val="006220E9"/>
    <w:rsid w:val="0062401A"/>
    <w:rsid w:val="00627F2D"/>
    <w:rsid w:val="00630FBE"/>
    <w:rsid w:val="006338C4"/>
    <w:rsid w:val="00642682"/>
    <w:rsid w:val="00646DA7"/>
    <w:rsid w:val="006506A8"/>
    <w:rsid w:val="006506CE"/>
    <w:rsid w:val="0065642E"/>
    <w:rsid w:val="006579AA"/>
    <w:rsid w:val="006615A3"/>
    <w:rsid w:val="00662F73"/>
    <w:rsid w:val="006640EE"/>
    <w:rsid w:val="00665284"/>
    <w:rsid w:val="00671166"/>
    <w:rsid w:val="00672CA6"/>
    <w:rsid w:val="00674009"/>
    <w:rsid w:val="00674787"/>
    <w:rsid w:val="00676478"/>
    <w:rsid w:val="0068017D"/>
    <w:rsid w:val="00692393"/>
    <w:rsid w:val="00693979"/>
    <w:rsid w:val="00693D56"/>
    <w:rsid w:val="00694DEF"/>
    <w:rsid w:val="006A0D93"/>
    <w:rsid w:val="006A6C09"/>
    <w:rsid w:val="006B7F42"/>
    <w:rsid w:val="006C1F23"/>
    <w:rsid w:val="006C4D52"/>
    <w:rsid w:val="006C5456"/>
    <w:rsid w:val="006C5BC1"/>
    <w:rsid w:val="006C68CF"/>
    <w:rsid w:val="006C712B"/>
    <w:rsid w:val="006D0116"/>
    <w:rsid w:val="006D0A66"/>
    <w:rsid w:val="006D2521"/>
    <w:rsid w:val="006D5AAA"/>
    <w:rsid w:val="006D73A0"/>
    <w:rsid w:val="006E01F3"/>
    <w:rsid w:val="006E166B"/>
    <w:rsid w:val="006F0821"/>
    <w:rsid w:val="006F374D"/>
    <w:rsid w:val="007036BA"/>
    <w:rsid w:val="007049A4"/>
    <w:rsid w:val="00710F5D"/>
    <w:rsid w:val="00712772"/>
    <w:rsid w:val="00712845"/>
    <w:rsid w:val="00721CC6"/>
    <w:rsid w:val="00723933"/>
    <w:rsid w:val="007240D3"/>
    <w:rsid w:val="00724714"/>
    <w:rsid w:val="00726800"/>
    <w:rsid w:val="00726A26"/>
    <w:rsid w:val="00730E2C"/>
    <w:rsid w:val="00734416"/>
    <w:rsid w:val="0073678B"/>
    <w:rsid w:val="00737042"/>
    <w:rsid w:val="0073704B"/>
    <w:rsid w:val="007425C5"/>
    <w:rsid w:val="00745DDD"/>
    <w:rsid w:val="007561CC"/>
    <w:rsid w:val="00760CFE"/>
    <w:rsid w:val="00761594"/>
    <w:rsid w:val="0077404F"/>
    <w:rsid w:val="007750E6"/>
    <w:rsid w:val="00777057"/>
    <w:rsid w:val="00784B97"/>
    <w:rsid w:val="00784F31"/>
    <w:rsid w:val="007920B0"/>
    <w:rsid w:val="00793FEC"/>
    <w:rsid w:val="007955C3"/>
    <w:rsid w:val="007A10FA"/>
    <w:rsid w:val="007A571F"/>
    <w:rsid w:val="007A78EB"/>
    <w:rsid w:val="007B05C3"/>
    <w:rsid w:val="007B0A72"/>
    <w:rsid w:val="007B0AF4"/>
    <w:rsid w:val="007B0E92"/>
    <w:rsid w:val="007B142B"/>
    <w:rsid w:val="007B3CCA"/>
    <w:rsid w:val="007B5FA4"/>
    <w:rsid w:val="007C41FC"/>
    <w:rsid w:val="007C4997"/>
    <w:rsid w:val="007C5F55"/>
    <w:rsid w:val="007C64C8"/>
    <w:rsid w:val="007C796E"/>
    <w:rsid w:val="007D3973"/>
    <w:rsid w:val="007D4845"/>
    <w:rsid w:val="007D5116"/>
    <w:rsid w:val="007D58E1"/>
    <w:rsid w:val="007D6273"/>
    <w:rsid w:val="007E05E2"/>
    <w:rsid w:val="007E3B34"/>
    <w:rsid w:val="007E6A2F"/>
    <w:rsid w:val="007E6D20"/>
    <w:rsid w:val="007E75E8"/>
    <w:rsid w:val="007E7880"/>
    <w:rsid w:val="007F6277"/>
    <w:rsid w:val="007F7C8C"/>
    <w:rsid w:val="00803318"/>
    <w:rsid w:val="00804145"/>
    <w:rsid w:val="0081243C"/>
    <w:rsid w:val="008176DB"/>
    <w:rsid w:val="00820D4F"/>
    <w:rsid w:val="00823EA9"/>
    <w:rsid w:val="008250B5"/>
    <w:rsid w:val="00827475"/>
    <w:rsid w:val="00832BA1"/>
    <w:rsid w:val="008334F2"/>
    <w:rsid w:val="00836E45"/>
    <w:rsid w:val="00837DD2"/>
    <w:rsid w:val="0084229B"/>
    <w:rsid w:val="008429DC"/>
    <w:rsid w:val="00842E21"/>
    <w:rsid w:val="00843683"/>
    <w:rsid w:val="00845295"/>
    <w:rsid w:val="00847BD5"/>
    <w:rsid w:val="00852CBA"/>
    <w:rsid w:val="00853267"/>
    <w:rsid w:val="008566B4"/>
    <w:rsid w:val="00857F36"/>
    <w:rsid w:val="008607F7"/>
    <w:rsid w:val="00862C22"/>
    <w:rsid w:val="00865550"/>
    <w:rsid w:val="00876D41"/>
    <w:rsid w:val="008804A3"/>
    <w:rsid w:val="0088201B"/>
    <w:rsid w:val="0088228F"/>
    <w:rsid w:val="00883042"/>
    <w:rsid w:val="00883B09"/>
    <w:rsid w:val="00885B81"/>
    <w:rsid w:val="00891AB0"/>
    <w:rsid w:val="00892446"/>
    <w:rsid w:val="0089415F"/>
    <w:rsid w:val="00894DAD"/>
    <w:rsid w:val="0089577B"/>
    <w:rsid w:val="00895B2D"/>
    <w:rsid w:val="008A156C"/>
    <w:rsid w:val="008A2575"/>
    <w:rsid w:val="008A7D6B"/>
    <w:rsid w:val="008B079D"/>
    <w:rsid w:val="008B4754"/>
    <w:rsid w:val="008B5100"/>
    <w:rsid w:val="008B62C7"/>
    <w:rsid w:val="008B7FF1"/>
    <w:rsid w:val="008C3246"/>
    <w:rsid w:val="008C572C"/>
    <w:rsid w:val="008C5856"/>
    <w:rsid w:val="008D12B4"/>
    <w:rsid w:val="008D3093"/>
    <w:rsid w:val="008D460D"/>
    <w:rsid w:val="008D72CC"/>
    <w:rsid w:val="008E0116"/>
    <w:rsid w:val="008E0979"/>
    <w:rsid w:val="008E0F53"/>
    <w:rsid w:val="008E7C6A"/>
    <w:rsid w:val="008F2632"/>
    <w:rsid w:val="008F413F"/>
    <w:rsid w:val="008F4BFD"/>
    <w:rsid w:val="0090647C"/>
    <w:rsid w:val="009067CE"/>
    <w:rsid w:val="009178C6"/>
    <w:rsid w:val="00920345"/>
    <w:rsid w:val="009221F9"/>
    <w:rsid w:val="0092278D"/>
    <w:rsid w:val="00923803"/>
    <w:rsid w:val="0092573B"/>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5BC4"/>
    <w:rsid w:val="00985D46"/>
    <w:rsid w:val="00990742"/>
    <w:rsid w:val="00990882"/>
    <w:rsid w:val="00996168"/>
    <w:rsid w:val="009963CB"/>
    <w:rsid w:val="00997A19"/>
    <w:rsid w:val="009B110C"/>
    <w:rsid w:val="009B185B"/>
    <w:rsid w:val="009B2DB6"/>
    <w:rsid w:val="009B3375"/>
    <w:rsid w:val="009C2453"/>
    <w:rsid w:val="009C2FD3"/>
    <w:rsid w:val="009D1230"/>
    <w:rsid w:val="009D4CBB"/>
    <w:rsid w:val="009F14D0"/>
    <w:rsid w:val="009F5EFF"/>
    <w:rsid w:val="009F70E6"/>
    <w:rsid w:val="009F781F"/>
    <w:rsid w:val="00A00AA8"/>
    <w:rsid w:val="00A0791D"/>
    <w:rsid w:val="00A07B01"/>
    <w:rsid w:val="00A10BCF"/>
    <w:rsid w:val="00A119D4"/>
    <w:rsid w:val="00A1223D"/>
    <w:rsid w:val="00A21C8B"/>
    <w:rsid w:val="00A250AB"/>
    <w:rsid w:val="00A258AE"/>
    <w:rsid w:val="00A2625F"/>
    <w:rsid w:val="00A262D1"/>
    <w:rsid w:val="00A271F1"/>
    <w:rsid w:val="00A32030"/>
    <w:rsid w:val="00A324D7"/>
    <w:rsid w:val="00A363C6"/>
    <w:rsid w:val="00A3651E"/>
    <w:rsid w:val="00A43AF7"/>
    <w:rsid w:val="00A50295"/>
    <w:rsid w:val="00A57F20"/>
    <w:rsid w:val="00A633AC"/>
    <w:rsid w:val="00A655D5"/>
    <w:rsid w:val="00A6631E"/>
    <w:rsid w:val="00A6656C"/>
    <w:rsid w:val="00A675BB"/>
    <w:rsid w:val="00A72C8B"/>
    <w:rsid w:val="00A74C97"/>
    <w:rsid w:val="00A760E7"/>
    <w:rsid w:val="00A81803"/>
    <w:rsid w:val="00A82D5A"/>
    <w:rsid w:val="00A9274F"/>
    <w:rsid w:val="00A961C9"/>
    <w:rsid w:val="00AA006F"/>
    <w:rsid w:val="00AA04E9"/>
    <w:rsid w:val="00AA1294"/>
    <w:rsid w:val="00AA58B6"/>
    <w:rsid w:val="00AB499B"/>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1BD5"/>
    <w:rsid w:val="00B22624"/>
    <w:rsid w:val="00B234E8"/>
    <w:rsid w:val="00B26596"/>
    <w:rsid w:val="00B26ED4"/>
    <w:rsid w:val="00B277B0"/>
    <w:rsid w:val="00B34D60"/>
    <w:rsid w:val="00B35182"/>
    <w:rsid w:val="00B37771"/>
    <w:rsid w:val="00B44CDC"/>
    <w:rsid w:val="00B44F18"/>
    <w:rsid w:val="00B54589"/>
    <w:rsid w:val="00B54AD6"/>
    <w:rsid w:val="00B608C2"/>
    <w:rsid w:val="00B63BE3"/>
    <w:rsid w:val="00B73C12"/>
    <w:rsid w:val="00B74FD9"/>
    <w:rsid w:val="00B753DB"/>
    <w:rsid w:val="00B7542D"/>
    <w:rsid w:val="00B82C73"/>
    <w:rsid w:val="00B854AB"/>
    <w:rsid w:val="00B85CD9"/>
    <w:rsid w:val="00B86140"/>
    <w:rsid w:val="00B918EF"/>
    <w:rsid w:val="00B94DAC"/>
    <w:rsid w:val="00B9647B"/>
    <w:rsid w:val="00B9677A"/>
    <w:rsid w:val="00BA05A2"/>
    <w:rsid w:val="00BA07A1"/>
    <w:rsid w:val="00BA0F34"/>
    <w:rsid w:val="00BA2903"/>
    <w:rsid w:val="00BA7F78"/>
    <w:rsid w:val="00BB0C20"/>
    <w:rsid w:val="00BB25ED"/>
    <w:rsid w:val="00BB358B"/>
    <w:rsid w:val="00BB477E"/>
    <w:rsid w:val="00BC3E45"/>
    <w:rsid w:val="00BC73D3"/>
    <w:rsid w:val="00BE2A58"/>
    <w:rsid w:val="00BE2CFD"/>
    <w:rsid w:val="00BE2F59"/>
    <w:rsid w:val="00BE3DC1"/>
    <w:rsid w:val="00BE574E"/>
    <w:rsid w:val="00BE6BFE"/>
    <w:rsid w:val="00BF1E76"/>
    <w:rsid w:val="00BF687D"/>
    <w:rsid w:val="00C00813"/>
    <w:rsid w:val="00C12F0D"/>
    <w:rsid w:val="00C1762B"/>
    <w:rsid w:val="00C17AD4"/>
    <w:rsid w:val="00C25BD4"/>
    <w:rsid w:val="00C37DFB"/>
    <w:rsid w:val="00C4130C"/>
    <w:rsid w:val="00C41326"/>
    <w:rsid w:val="00C41A99"/>
    <w:rsid w:val="00C438C8"/>
    <w:rsid w:val="00C43CCD"/>
    <w:rsid w:val="00C455FB"/>
    <w:rsid w:val="00C50A66"/>
    <w:rsid w:val="00C50DDF"/>
    <w:rsid w:val="00C54892"/>
    <w:rsid w:val="00C5599B"/>
    <w:rsid w:val="00C56DA0"/>
    <w:rsid w:val="00C56EB6"/>
    <w:rsid w:val="00C57F33"/>
    <w:rsid w:val="00C6540F"/>
    <w:rsid w:val="00C71132"/>
    <w:rsid w:val="00C721F5"/>
    <w:rsid w:val="00C74077"/>
    <w:rsid w:val="00C74702"/>
    <w:rsid w:val="00C74FF9"/>
    <w:rsid w:val="00C91DF0"/>
    <w:rsid w:val="00C93A04"/>
    <w:rsid w:val="00C949FF"/>
    <w:rsid w:val="00C94E4B"/>
    <w:rsid w:val="00C951F6"/>
    <w:rsid w:val="00CA0554"/>
    <w:rsid w:val="00CA2A4C"/>
    <w:rsid w:val="00CA65D4"/>
    <w:rsid w:val="00CB4384"/>
    <w:rsid w:val="00CB69EA"/>
    <w:rsid w:val="00CC66D1"/>
    <w:rsid w:val="00CC6B54"/>
    <w:rsid w:val="00CD648C"/>
    <w:rsid w:val="00CE0023"/>
    <w:rsid w:val="00CE4119"/>
    <w:rsid w:val="00CE5EC0"/>
    <w:rsid w:val="00CF0059"/>
    <w:rsid w:val="00CF50E7"/>
    <w:rsid w:val="00CF6620"/>
    <w:rsid w:val="00CF705A"/>
    <w:rsid w:val="00D03136"/>
    <w:rsid w:val="00D04714"/>
    <w:rsid w:val="00D0735F"/>
    <w:rsid w:val="00D12CC5"/>
    <w:rsid w:val="00D12E93"/>
    <w:rsid w:val="00D1751D"/>
    <w:rsid w:val="00D17B34"/>
    <w:rsid w:val="00D17F02"/>
    <w:rsid w:val="00D2075C"/>
    <w:rsid w:val="00D31E02"/>
    <w:rsid w:val="00D31F3A"/>
    <w:rsid w:val="00D32186"/>
    <w:rsid w:val="00D35135"/>
    <w:rsid w:val="00D364D0"/>
    <w:rsid w:val="00D42156"/>
    <w:rsid w:val="00D42548"/>
    <w:rsid w:val="00D431CE"/>
    <w:rsid w:val="00D5078F"/>
    <w:rsid w:val="00D51BC6"/>
    <w:rsid w:val="00D528E7"/>
    <w:rsid w:val="00D544C4"/>
    <w:rsid w:val="00D616D7"/>
    <w:rsid w:val="00D6288B"/>
    <w:rsid w:val="00D67885"/>
    <w:rsid w:val="00D75DA4"/>
    <w:rsid w:val="00D81189"/>
    <w:rsid w:val="00D84084"/>
    <w:rsid w:val="00D85018"/>
    <w:rsid w:val="00D85AA0"/>
    <w:rsid w:val="00D85FFB"/>
    <w:rsid w:val="00D868B1"/>
    <w:rsid w:val="00D86915"/>
    <w:rsid w:val="00D900D5"/>
    <w:rsid w:val="00D90B27"/>
    <w:rsid w:val="00D957F4"/>
    <w:rsid w:val="00D97AF5"/>
    <w:rsid w:val="00DA15EA"/>
    <w:rsid w:val="00DA2CBB"/>
    <w:rsid w:val="00DA303C"/>
    <w:rsid w:val="00DA4227"/>
    <w:rsid w:val="00DA5CF6"/>
    <w:rsid w:val="00DB2DC5"/>
    <w:rsid w:val="00DB5E7E"/>
    <w:rsid w:val="00DB6836"/>
    <w:rsid w:val="00DC3931"/>
    <w:rsid w:val="00DC3DD0"/>
    <w:rsid w:val="00DC668E"/>
    <w:rsid w:val="00DC7DC4"/>
    <w:rsid w:val="00DD0C0D"/>
    <w:rsid w:val="00DD3A2D"/>
    <w:rsid w:val="00DD56CF"/>
    <w:rsid w:val="00DD583E"/>
    <w:rsid w:val="00DE0A40"/>
    <w:rsid w:val="00DE57BF"/>
    <w:rsid w:val="00DE6E18"/>
    <w:rsid w:val="00DE6EBC"/>
    <w:rsid w:val="00DE70D7"/>
    <w:rsid w:val="00DF168B"/>
    <w:rsid w:val="00DF541D"/>
    <w:rsid w:val="00DF59A9"/>
    <w:rsid w:val="00E02D10"/>
    <w:rsid w:val="00E06D24"/>
    <w:rsid w:val="00E07CB4"/>
    <w:rsid w:val="00E10E8B"/>
    <w:rsid w:val="00E1121C"/>
    <w:rsid w:val="00E113C2"/>
    <w:rsid w:val="00E120B6"/>
    <w:rsid w:val="00E17029"/>
    <w:rsid w:val="00E17E43"/>
    <w:rsid w:val="00E2041B"/>
    <w:rsid w:val="00E206EB"/>
    <w:rsid w:val="00E21748"/>
    <w:rsid w:val="00E25C20"/>
    <w:rsid w:val="00E266C5"/>
    <w:rsid w:val="00E329FC"/>
    <w:rsid w:val="00E37AF0"/>
    <w:rsid w:val="00E37EB1"/>
    <w:rsid w:val="00E40A79"/>
    <w:rsid w:val="00E464AE"/>
    <w:rsid w:val="00E473DE"/>
    <w:rsid w:val="00E5131B"/>
    <w:rsid w:val="00E55A0B"/>
    <w:rsid w:val="00E56CA3"/>
    <w:rsid w:val="00E63874"/>
    <w:rsid w:val="00E6433D"/>
    <w:rsid w:val="00E64539"/>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405E"/>
    <w:rsid w:val="00E96875"/>
    <w:rsid w:val="00EA6B46"/>
    <w:rsid w:val="00EB1852"/>
    <w:rsid w:val="00EB7F1A"/>
    <w:rsid w:val="00EC0176"/>
    <w:rsid w:val="00EC324B"/>
    <w:rsid w:val="00EC3455"/>
    <w:rsid w:val="00EC4B81"/>
    <w:rsid w:val="00EC70E9"/>
    <w:rsid w:val="00EC7C8E"/>
    <w:rsid w:val="00ED0B23"/>
    <w:rsid w:val="00ED2111"/>
    <w:rsid w:val="00ED6D11"/>
    <w:rsid w:val="00ED6E39"/>
    <w:rsid w:val="00EE6BC7"/>
    <w:rsid w:val="00EF5104"/>
    <w:rsid w:val="00F00532"/>
    <w:rsid w:val="00F04C76"/>
    <w:rsid w:val="00F140ED"/>
    <w:rsid w:val="00F15C55"/>
    <w:rsid w:val="00F17399"/>
    <w:rsid w:val="00F17A3D"/>
    <w:rsid w:val="00F228AC"/>
    <w:rsid w:val="00F25DC8"/>
    <w:rsid w:val="00F30B0B"/>
    <w:rsid w:val="00F3194F"/>
    <w:rsid w:val="00F3427B"/>
    <w:rsid w:val="00F41033"/>
    <w:rsid w:val="00F47107"/>
    <w:rsid w:val="00F47965"/>
    <w:rsid w:val="00F50AC5"/>
    <w:rsid w:val="00F50ACD"/>
    <w:rsid w:val="00F56166"/>
    <w:rsid w:val="00F56795"/>
    <w:rsid w:val="00F60B69"/>
    <w:rsid w:val="00F642BE"/>
    <w:rsid w:val="00F71D1F"/>
    <w:rsid w:val="00F74945"/>
    <w:rsid w:val="00F7694F"/>
    <w:rsid w:val="00F774FE"/>
    <w:rsid w:val="00F85C43"/>
    <w:rsid w:val="00F87702"/>
    <w:rsid w:val="00F92135"/>
    <w:rsid w:val="00F95076"/>
    <w:rsid w:val="00F96827"/>
    <w:rsid w:val="00F96A69"/>
    <w:rsid w:val="00FA3E6D"/>
    <w:rsid w:val="00FB024F"/>
    <w:rsid w:val="00FB5524"/>
    <w:rsid w:val="00FB7AF0"/>
    <w:rsid w:val="00FC05DF"/>
    <w:rsid w:val="00FC0BB0"/>
    <w:rsid w:val="00FC3879"/>
    <w:rsid w:val="00FC4288"/>
    <w:rsid w:val="00FC6D32"/>
    <w:rsid w:val="00FD1097"/>
    <w:rsid w:val="00FD4509"/>
    <w:rsid w:val="00FE0DE4"/>
    <w:rsid w:val="00FE2F7A"/>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unhideWhenUsed/>
    <w:rsid w:val="006220E9"/>
    <w:rPr>
      <w:sz w:val="20"/>
    </w:rPr>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311762248">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414517790">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1613129112">
      <w:bodyDiv w:val="1"/>
      <w:marLeft w:val="0"/>
      <w:marRight w:val="0"/>
      <w:marTop w:val="0"/>
      <w:marBottom w:val="0"/>
      <w:divBdr>
        <w:top w:val="none" w:sz="0" w:space="0" w:color="auto"/>
        <w:left w:val="none" w:sz="0" w:space="0" w:color="auto"/>
        <w:bottom w:val="none" w:sz="0" w:space="0" w:color="auto"/>
        <w:right w:val="none" w:sz="0" w:space="0" w:color="auto"/>
      </w:divBdr>
    </w:div>
    <w:div w:id="1871987745">
      <w:bodyDiv w:val="1"/>
      <w:marLeft w:val="0"/>
      <w:marRight w:val="0"/>
      <w:marTop w:val="0"/>
      <w:marBottom w:val="0"/>
      <w:divBdr>
        <w:top w:val="none" w:sz="0" w:space="0" w:color="auto"/>
        <w:left w:val="none" w:sz="0" w:space="0" w:color="auto"/>
        <w:bottom w:val="none" w:sz="0" w:space="0" w:color="auto"/>
        <w:right w:val="none" w:sz="0" w:space="0" w:color="auto"/>
      </w:divBdr>
    </w:div>
    <w:div w:id="1907915035">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jbloom@fredhutch.org" TargetMode="External"/><Relationship Id="rId26" Type="http://schemas.openxmlformats.org/officeDocument/2006/relationships/image" Target="media/image4.emf"/><Relationship Id="rId39" Type="http://schemas.openxmlformats.org/officeDocument/2006/relationships/footer" Target="footer2.xml"/><Relationship Id="rId21" Type="http://schemas.openxmlformats.org/officeDocument/2006/relationships/image" Target="media/image2.png"/><Relationship Id="rId34" Type="http://schemas.openxmlformats.org/officeDocument/2006/relationships/image" Target="media/image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image" Target="media/image1.emf"/><Relationship Id="rId29" Type="http://schemas.openxmlformats.org/officeDocument/2006/relationships/hyperlink" Target="https://www.ncbi.nlm.nih.gov/pubmed/32253318" TargetMode="Externa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microsoft.com/office/2011/relationships/commentsExtended" Target="commentsExtended.xml"/><Relationship Id="rId32" Type="http://schemas.openxmlformats.org/officeDocument/2006/relationships/image" Target="media/image6.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openxmlformats.org/officeDocument/2006/relationships/comments" Target="comments.xml"/><Relationship Id="rId28" Type="http://schemas.openxmlformats.org/officeDocument/2006/relationships/hyperlink" Target="https://www.ncbi.nlm.nih.gov/pubmed/32254064" TargetMode="External"/><Relationship Id="rId36" Type="http://schemas.openxmlformats.org/officeDocument/2006/relationships/header" Target="header2.xml"/><Relationship Id="rId10" Type="http://schemas.openxmlformats.org/officeDocument/2006/relationships/hyperlink" Target="mailto:adingens@fredhutch.org" TargetMode="External"/><Relationship Id="rId19" Type="http://schemas.openxmlformats.org/officeDocument/2006/relationships/hyperlink" Target="https://www.beiresources.org/" TargetMode="External"/><Relationship Id="rId31" Type="http://schemas.openxmlformats.org/officeDocument/2006/relationships/hyperlink" Target="https://www.beiresources.org/" TargetMode="Externa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jbloomlab/SARS-CoV-2_lentiviral_pseudotype/tree/master/plasmid_maps" TargetMode="External"/><Relationship Id="rId35" Type="http://schemas.openxmlformats.org/officeDocument/2006/relationships/header" Target="header1.xml"/><Relationship Id="rId8" Type="http://schemas.openxmlformats.org/officeDocument/2006/relationships/hyperlink" Target="mailto:kdusenbu@fredhutch.org" TargetMode="External"/><Relationship Id="rId3" Type="http://schemas.openxmlformats.org/officeDocument/2006/relationships/styles" Target="styles.xml"/><Relationship Id="rId12" Type="http://schemas.openxmlformats.org/officeDocument/2006/relationships/hyperlink" Target="mailto:aloes@fredhutch.org" TargetMode="External"/><Relationship Id="rId17" Type="http://schemas.openxmlformats.org/officeDocument/2006/relationships/hyperlink" Target="mailto:abalazs@mgh.harvard.edu" TargetMode="External"/><Relationship Id="rId25" Type="http://schemas.microsoft.com/office/2016/09/relationships/commentsIds" Target="commentsIds.xml"/><Relationship Id="rId33" Type="http://schemas.openxmlformats.org/officeDocument/2006/relationships/hyperlink" Target="https://jbloomlab.github.io/neutcurve/" TargetMode="External"/><Relationship Id="rId38" Type="http://schemas.openxmlformats.org/officeDocument/2006/relationships/header" Target="header3.xml"/></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70.png"/><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C934B933-5F31-474B-8B8D-F5A374ADE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1012</TotalTime>
  <Pages>14</Pages>
  <Words>57592</Words>
  <Characters>328275</Characters>
  <Application>Microsoft Office Word</Application>
  <DocSecurity>0</DocSecurity>
  <Lines>2735</Lines>
  <Paragraphs>770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385097</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Dusenbury Crawford, Katharine H</cp:lastModifiedBy>
  <cp:revision>714</cp:revision>
  <dcterms:created xsi:type="dcterms:W3CDTF">2020-04-14T15:56:00Z</dcterms:created>
  <dcterms:modified xsi:type="dcterms:W3CDTF">2020-04-20T01:38:00Z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