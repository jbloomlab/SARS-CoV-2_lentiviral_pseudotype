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5E457A" w:rsidRDefault="00181401" w:rsidP="00C8121C">
      <w:pPr>
        <w:pStyle w:val="MDPI11articletype"/>
      </w:pPr>
      <w:commentRangeStart w:id="0"/>
      <w:r w:rsidRPr="005E457A">
        <w:t>Article</w:t>
      </w:r>
      <w:commentRangeEnd w:id="0"/>
      <w:r w:rsidR="005C0C4E">
        <w:rPr>
          <w:rStyle w:val="CommentReference"/>
          <w:rFonts w:ascii="Times New Roman" w:hAnsi="Times New Roman"/>
          <w:i w:val="0"/>
          <w:snapToGrid/>
          <w:lang w:bidi="ar-SA"/>
        </w:rPr>
        <w:commentReference w:id="0"/>
      </w:r>
    </w:p>
    <w:p w14:paraId="6F092E99" w14:textId="4542CB88" w:rsidR="00181401" w:rsidRPr="005E457A" w:rsidRDefault="00D04714" w:rsidP="00EA4893">
      <w:pPr>
        <w:pStyle w:val="MDPI12title"/>
      </w:pPr>
      <w:r w:rsidRPr="005E457A">
        <w:t xml:space="preserve">Protocol and </w:t>
      </w:r>
      <w:r w:rsidR="00C8121C" w:rsidRPr="005E457A">
        <w:t>R</w:t>
      </w:r>
      <w:r w:rsidRPr="005E457A">
        <w:t xml:space="preserve">eagents for </w:t>
      </w:r>
      <w:proofErr w:type="spellStart"/>
      <w:r w:rsidR="00C8121C" w:rsidRPr="005E457A">
        <w:t>P</w:t>
      </w:r>
      <w:r w:rsidR="00F774FE" w:rsidRPr="005E457A">
        <w:t>seudotyping</w:t>
      </w:r>
      <w:proofErr w:type="spellEnd"/>
      <w:r w:rsidR="00F774FE" w:rsidRPr="005E457A">
        <w:t xml:space="preserve"> </w:t>
      </w:r>
      <w:r w:rsidR="00C8121C" w:rsidRPr="005E457A">
        <w:t>L</w:t>
      </w:r>
      <w:r w:rsidR="00F774FE" w:rsidRPr="005E457A">
        <w:t xml:space="preserve">entiviral </w:t>
      </w:r>
      <w:r w:rsidR="00C8121C" w:rsidRPr="005E457A">
        <w:t>P</w:t>
      </w:r>
      <w:r w:rsidR="00F774FE" w:rsidRPr="005E457A">
        <w:t>articles</w:t>
      </w:r>
      <w:r w:rsidRPr="005E457A">
        <w:t xml:space="preserve"> with </w:t>
      </w:r>
      <w:r w:rsidR="00104223" w:rsidRPr="005E457A">
        <w:t>SARS-CoV-2</w:t>
      </w:r>
      <w:r w:rsidRPr="005E457A">
        <w:t xml:space="preserve"> Spike </w:t>
      </w:r>
      <w:r w:rsidR="00C8121C" w:rsidRPr="005E457A">
        <w:t>P</w:t>
      </w:r>
      <w:r w:rsidRPr="005E457A">
        <w:t>rotein</w:t>
      </w:r>
      <w:r w:rsidR="00F774FE" w:rsidRPr="005E457A">
        <w:t xml:space="preserve"> for </w:t>
      </w:r>
      <w:r w:rsidR="00C8121C" w:rsidRPr="005E457A">
        <w:t>N</w:t>
      </w:r>
      <w:r w:rsidR="00F774FE" w:rsidRPr="005E457A">
        <w:t xml:space="preserve">eutralization </w:t>
      </w:r>
      <w:r w:rsidR="00C8121C" w:rsidRPr="005E457A">
        <w:t>A</w:t>
      </w:r>
      <w:r w:rsidR="00F774FE" w:rsidRPr="005E457A">
        <w:t>ssays</w:t>
      </w:r>
    </w:p>
    <w:p w14:paraId="4E4DA2E2" w14:textId="0BAF0151" w:rsidR="00181401" w:rsidRPr="005E457A" w:rsidRDefault="00D04714" w:rsidP="00C8121C">
      <w:pPr>
        <w:pStyle w:val="MDPI13authornames"/>
      </w:pPr>
      <w:commentRangeStart w:id="1"/>
      <w:r w:rsidRPr="005E457A">
        <w:rPr>
          <w:highlight w:val="yellow"/>
        </w:rPr>
        <w:t xml:space="preserve">Katharine </w:t>
      </w:r>
      <w:r w:rsidR="00522C91" w:rsidRPr="005E457A">
        <w:rPr>
          <w:highlight w:val="yellow"/>
        </w:rPr>
        <w:t>H.</w:t>
      </w:r>
      <w:r w:rsidRPr="005E457A">
        <w:rPr>
          <w:highlight w:val="yellow"/>
        </w:rPr>
        <w:t>D</w:t>
      </w:r>
      <w:r w:rsidR="00BB25ED" w:rsidRPr="005E457A">
        <w:rPr>
          <w:highlight w:val="yellow"/>
        </w:rPr>
        <w:t>.</w:t>
      </w:r>
      <w:r w:rsidRPr="005E457A">
        <w:rPr>
          <w:highlight w:val="yellow"/>
        </w:rPr>
        <w:t xml:space="preserve"> Crawford</w:t>
      </w:r>
      <w:r w:rsidR="00181401" w:rsidRPr="005E457A">
        <w:rPr>
          <w:highlight w:val="yellow"/>
        </w:rPr>
        <w:t xml:space="preserve"> </w:t>
      </w:r>
      <w:r w:rsidR="00181401" w:rsidRPr="005E457A">
        <w:rPr>
          <w:highlight w:val="yellow"/>
          <w:vertAlign w:val="superscript"/>
        </w:rPr>
        <w:t>1</w:t>
      </w:r>
      <w:r w:rsidR="00B26ED4" w:rsidRPr="005E457A">
        <w:rPr>
          <w:highlight w:val="yellow"/>
          <w:vertAlign w:val="superscript"/>
        </w:rPr>
        <w:t>,</w:t>
      </w:r>
      <w:commentRangeEnd w:id="1"/>
      <w:r w:rsidR="00C8121C" w:rsidRPr="005E457A">
        <w:rPr>
          <w:rStyle w:val="CommentReference"/>
          <w:sz w:val="20"/>
          <w:lang w:bidi="ar-SA"/>
        </w:rPr>
        <w:commentReference w:id="1"/>
      </w:r>
      <w:r w:rsidR="00B26ED4" w:rsidRPr="005E457A">
        <w:rPr>
          <w:vertAlign w:val="superscript"/>
        </w:rPr>
        <w:t>2</w:t>
      </w:r>
      <w:r w:rsidR="005C4B21" w:rsidRPr="005E457A">
        <w:rPr>
          <w:vertAlign w:val="superscript"/>
        </w:rPr>
        <w:t>,3</w:t>
      </w:r>
      <w:r w:rsidR="00181401" w:rsidRPr="005E457A">
        <w:t xml:space="preserve">, </w:t>
      </w:r>
      <w:r w:rsidRPr="005E457A">
        <w:t xml:space="preserve">Rachel </w:t>
      </w:r>
      <w:proofErr w:type="spellStart"/>
      <w:r w:rsidRPr="005E457A">
        <w:t>Eguia</w:t>
      </w:r>
      <w:proofErr w:type="spellEnd"/>
      <w:r w:rsidR="00E37AF0" w:rsidRPr="005E457A">
        <w:t xml:space="preserve"> </w:t>
      </w:r>
      <w:r w:rsidR="00E37AF0" w:rsidRPr="005E457A">
        <w:rPr>
          <w:vertAlign w:val="superscript"/>
        </w:rPr>
        <w:t>1</w:t>
      </w:r>
      <w:r w:rsidR="00BB25ED" w:rsidRPr="005E457A">
        <w:t>, Adam</w:t>
      </w:r>
      <w:r w:rsidR="00CB69EA" w:rsidRPr="005E457A">
        <w:t xml:space="preserve"> S.</w:t>
      </w:r>
      <w:r w:rsidR="00BB25ED" w:rsidRPr="005E457A">
        <w:t xml:space="preserve"> </w:t>
      </w:r>
      <w:proofErr w:type="spellStart"/>
      <w:r w:rsidR="00BB25ED" w:rsidRPr="005E457A">
        <w:t>Dingens</w:t>
      </w:r>
      <w:proofErr w:type="spellEnd"/>
      <w:r w:rsidR="00E37AF0" w:rsidRPr="005E457A">
        <w:t xml:space="preserve"> </w:t>
      </w:r>
      <w:r w:rsidR="00E37AF0" w:rsidRPr="005E457A">
        <w:rPr>
          <w:vertAlign w:val="superscript"/>
        </w:rPr>
        <w:t>1</w:t>
      </w:r>
      <w:r w:rsidR="00BB25ED" w:rsidRPr="005E457A">
        <w:t>, Andrea</w:t>
      </w:r>
      <w:r w:rsidR="001E1AEB" w:rsidRPr="005E457A">
        <w:t xml:space="preserve"> N</w:t>
      </w:r>
      <w:r w:rsidR="00CB69EA" w:rsidRPr="005E457A">
        <w:t>.</w:t>
      </w:r>
      <w:r w:rsidR="00BB25ED" w:rsidRPr="005E457A">
        <w:t xml:space="preserve"> </w:t>
      </w:r>
      <w:proofErr w:type="spellStart"/>
      <w:r w:rsidR="00BB25ED" w:rsidRPr="005E457A">
        <w:t>Loes</w:t>
      </w:r>
      <w:proofErr w:type="spellEnd"/>
      <w:r w:rsidR="00E37AF0" w:rsidRPr="005E457A">
        <w:t xml:space="preserve"> </w:t>
      </w:r>
      <w:r w:rsidR="00E37AF0" w:rsidRPr="005E457A">
        <w:rPr>
          <w:vertAlign w:val="superscript"/>
        </w:rPr>
        <w:t>1</w:t>
      </w:r>
      <w:r w:rsidR="00BB25ED" w:rsidRPr="005E457A">
        <w:t>,</w:t>
      </w:r>
      <w:r w:rsidR="00BA0F34" w:rsidRPr="005E457A">
        <w:t xml:space="preserve"> </w:t>
      </w:r>
      <w:r w:rsidR="0081243C" w:rsidRPr="005E457A">
        <w:t xml:space="preserve">Keara </w:t>
      </w:r>
      <w:r w:rsidR="00F50AC5" w:rsidRPr="005E457A">
        <w:t xml:space="preserve">D. </w:t>
      </w:r>
      <w:r w:rsidR="0081243C" w:rsidRPr="005E457A">
        <w:t xml:space="preserve">Malone </w:t>
      </w:r>
      <w:r w:rsidR="0081243C" w:rsidRPr="005E457A">
        <w:rPr>
          <w:vertAlign w:val="superscript"/>
        </w:rPr>
        <w:t>1</w:t>
      </w:r>
      <w:r w:rsidR="0081243C" w:rsidRPr="005E457A">
        <w:t xml:space="preserve">, </w:t>
      </w:r>
      <w:r w:rsidR="00CA65D4" w:rsidRPr="005E457A">
        <w:t xml:space="preserve">Caitlin </w:t>
      </w:r>
      <w:r w:rsidR="00103CDA" w:rsidRPr="005E457A">
        <w:t xml:space="preserve">R. </w:t>
      </w:r>
      <w:r w:rsidR="00CA65D4" w:rsidRPr="005E457A">
        <w:t xml:space="preserve">Wolf </w:t>
      </w:r>
      <w:r w:rsidR="00CA65D4" w:rsidRPr="005E457A">
        <w:rPr>
          <w:vertAlign w:val="superscript"/>
        </w:rPr>
        <w:t>4</w:t>
      </w:r>
      <w:r w:rsidR="00CA65D4" w:rsidRPr="005E457A">
        <w:t xml:space="preserve">, </w:t>
      </w:r>
      <w:r w:rsidR="00BA0F34" w:rsidRPr="005E457A">
        <w:t xml:space="preserve">Helen </w:t>
      </w:r>
      <w:r w:rsidR="0061281F" w:rsidRPr="005E457A">
        <w:t xml:space="preserve">Y. </w:t>
      </w:r>
      <w:r w:rsidR="00BA0F34" w:rsidRPr="005E457A">
        <w:t xml:space="preserve">Chu </w:t>
      </w:r>
      <w:r w:rsidR="00BA0F34" w:rsidRPr="005E457A">
        <w:rPr>
          <w:vertAlign w:val="superscript"/>
        </w:rPr>
        <w:t>4</w:t>
      </w:r>
      <w:r w:rsidR="00BA0F34" w:rsidRPr="005E457A">
        <w:t>,</w:t>
      </w:r>
      <w:r w:rsidR="00BB25ED" w:rsidRPr="005E457A">
        <w:t xml:space="preserve"> </w:t>
      </w:r>
      <w:r w:rsidR="005E33BF" w:rsidRPr="005E457A">
        <w:t xml:space="preserve">M. Alejandra </w:t>
      </w:r>
      <w:proofErr w:type="spellStart"/>
      <w:r w:rsidR="005E33BF" w:rsidRPr="005E457A">
        <w:t>Tortorici</w:t>
      </w:r>
      <w:proofErr w:type="spellEnd"/>
      <w:r w:rsidR="00EC0176" w:rsidRPr="005E457A">
        <w:t xml:space="preserve"> </w:t>
      </w:r>
      <w:r w:rsidR="00EC0176" w:rsidRPr="005E457A">
        <w:rPr>
          <w:vertAlign w:val="superscript"/>
        </w:rPr>
        <w:t>5,6</w:t>
      </w:r>
      <w:r w:rsidR="005E33BF" w:rsidRPr="005E457A">
        <w:t xml:space="preserve">, David </w:t>
      </w:r>
      <w:proofErr w:type="spellStart"/>
      <w:r w:rsidR="005E33BF" w:rsidRPr="005E457A">
        <w:t>Veesler</w:t>
      </w:r>
      <w:proofErr w:type="spellEnd"/>
      <w:r w:rsidR="00EC0176" w:rsidRPr="005E457A">
        <w:t xml:space="preserve"> </w:t>
      </w:r>
      <w:r w:rsidR="00EC0176" w:rsidRPr="005E457A">
        <w:rPr>
          <w:vertAlign w:val="superscript"/>
        </w:rPr>
        <w:t>5</w:t>
      </w:r>
      <w:r w:rsidR="005E33BF" w:rsidRPr="005E457A">
        <w:t xml:space="preserve">, </w:t>
      </w:r>
      <w:r w:rsidR="001B56B1" w:rsidRPr="005E457A">
        <w:t xml:space="preserve">Michael Murphy </w:t>
      </w:r>
      <w:r w:rsidR="001B56B1" w:rsidRPr="005E457A">
        <w:rPr>
          <w:vertAlign w:val="superscript"/>
        </w:rPr>
        <w:t>7</w:t>
      </w:r>
      <w:r w:rsidR="001B56B1" w:rsidRPr="005E457A">
        <w:t xml:space="preserve">, </w:t>
      </w:r>
      <w:proofErr w:type="spellStart"/>
      <w:r w:rsidR="001B56B1" w:rsidRPr="005E457A">
        <w:t>Deleah</w:t>
      </w:r>
      <w:proofErr w:type="spellEnd"/>
      <w:r w:rsidR="001B56B1" w:rsidRPr="005E457A">
        <w:t xml:space="preserve"> Pettie </w:t>
      </w:r>
      <w:r w:rsidR="001B56B1" w:rsidRPr="005E457A">
        <w:rPr>
          <w:vertAlign w:val="superscript"/>
        </w:rPr>
        <w:t>7</w:t>
      </w:r>
      <w:r w:rsidR="001B56B1" w:rsidRPr="005E457A">
        <w:t xml:space="preserve">, </w:t>
      </w:r>
      <w:r w:rsidR="0027218E" w:rsidRPr="005E457A">
        <w:t xml:space="preserve">Neil </w:t>
      </w:r>
      <w:r w:rsidR="00C76471" w:rsidRPr="005E457A">
        <w:t xml:space="preserve">P. </w:t>
      </w:r>
      <w:r w:rsidR="0027218E" w:rsidRPr="005E457A">
        <w:t xml:space="preserve">King </w:t>
      </w:r>
      <w:r w:rsidR="00A10BCF" w:rsidRPr="005E457A">
        <w:rPr>
          <w:vertAlign w:val="superscript"/>
        </w:rPr>
        <w:t>5,7</w:t>
      </w:r>
      <w:r w:rsidR="0027218E" w:rsidRPr="005E457A">
        <w:t xml:space="preserve">, </w:t>
      </w:r>
      <w:r w:rsidR="00BB25ED" w:rsidRPr="005E457A">
        <w:t>Ale</w:t>
      </w:r>
      <w:r w:rsidR="00FB6089" w:rsidRPr="005E457A">
        <w:t>jandro</w:t>
      </w:r>
      <w:r w:rsidR="00BB25ED" w:rsidRPr="005E457A">
        <w:t xml:space="preserve"> </w:t>
      </w:r>
      <w:r w:rsidR="001E1AEB" w:rsidRPr="005E457A">
        <w:t>B</w:t>
      </w:r>
      <w:r w:rsidR="00CB69EA" w:rsidRPr="005E457A">
        <w:t>.</w:t>
      </w:r>
      <w:r w:rsidR="001E1AEB" w:rsidRPr="005E457A">
        <w:t xml:space="preserve"> </w:t>
      </w:r>
      <w:proofErr w:type="spellStart"/>
      <w:r w:rsidR="00BB25ED" w:rsidRPr="005E457A">
        <w:t>Balazs</w:t>
      </w:r>
      <w:proofErr w:type="spellEnd"/>
      <w:r w:rsidR="00B63BE3" w:rsidRPr="005E457A">
        <w:t xml:space="preserve"> </w:t>
      </w:r>
      <w:r w:rsidR="00522C91" w:rsidRPr="005E457A">
        <w:rPr>
          <w:vertAlign w:val="superscript"/>
        </w:rPr>
        <w:t>8</w:t>
      </w:r>
      <w:r w:rsidR="00BB25ED" w:rsidRPr="005E457A">
        <w:t xml:space="preserve"> </w:t>
      </w:r>
      <w:r w:rsidR="00181401" w:rsidRPr="005E457A">
        <w:t xml:space="preserve">and </w:t>
      </w:r>
      <w:r w:rsidR="00BB25ED" w:rsidRPr="005E457A">
        <w:t>Jesse D. Bloom</w:t>
      </w:r>
      <w:r w:rsidR="00181401" w:rsidRPr="005E457A">
        <w:t xml:space="preserve"> </w:t>
      </w:r>
      <w:r w:rsidR="00E37AF0" w:rsidRPr="005E457A">
        <w:rPr>
          <w:vertAlign w:val="superscript"/>
        </w:rPr>
        <w:t>1,2</w:t>
      </w:r>
      <w:r w:rsidR="00181401" w:rsidRPr="005E457A">
        <w:rPr>
          <w:vertAlign w:val="superscript"/>
        </w:rPr>
        <w:t>,</w:t>
      </w:r>
      <w:r w:rsidR="0027218E" w:rsidRPr="005E457A">
        <w:rPr>
          <w:vertAlign w:val="superscript"/>
        </w:rPr>
        <w:t>9</w:t>
      </w:r>
      <w:r w:rsidR="00BA0F34" w:rsidRPr="005E457A">
        <w:rPr>
          <w:vertAlign w:val="superscript"/>
        </w:rPr>
        <w:t>,</w:t>
      </w:r>
      <w:r w:rsidR="00181401" w:rsidRPr="005E457A">
        <w:t>*</w:t>
      </w:r>
    </w:p>
    <w:p w14:paraId="136EA952" w14:textId="628F32F5" w:rsidR="00181401" w:rsidRPr="005C0C4E" w:rsidRDefault="00181401" w:rsidP="00C8121C">
      <w:pPr>
        <w:pStyle w:val="MDPI16affiliation"/>
        <w:rPr>
          <w:color w:val="auto"/>
        </w:rPr>
      </w:pPr>
      <w:r w:rsidRPr="005E457A">
        <w:rPr>
          <w:vertAlign w:val="superscript"/>
        </w:rPr>
        <w:t>1</w:t>
      </w:r>
      <w:r w:rsidRPr="005E457A">
        <w:tab/>
      </w:r>
      <w:r w:rsidR="00F95076" w:rsidRPr="005E457A">
        <w:t>Division of Basic Sciences and Computational Biology Program, Fred Hutchinson Cancer Research Center, Seattle, WA 98109</w:t>
      </w:r>
      <w:r w:rsidR="00E37AF0" w:rsidRPr="005E457A">
        <w:t>, USA</w:t>
      </w:r>
      <w:r w:rsidRPr="005C0C4E">
        <w:rPr>
          <w:color w:val="auto"/>
        </w:rPr>
        <w:t xml:space="preserve">; </w:t>
      </w:r>
      <w:hyperlink r:id="rId11" w:history="1">
        <w:r w:rsidR="005E53B6" w:rsidRPr="005C0C4E">
          <w:rPr>
            <w:rStyle w:val="Hyperlink"/>
            <w:color w:val="auto"/>
            <w:u w:val="none"/>
          </w:rPr>
          <w:t>kdusenbu@fredhutch.org</w:t>
        </w:r>
      </w:hyperlink>
      <w:r w:rsidR="00E37AF0" w:rsidRPr="005C0C4E">
        <w:rPr>
          <w:color w:val="auto"/>
        </w:rPr>
        <w:t xml:space="preserve"> (K.D.C</w:t>
      </w:r>
      <w:r w:rsidR="00280D5D" w:rsidRPr="005C0C4E">
        <w:rPr>
          <w:color w:val="auto"/>
        </w:rPr>
        <w:t>.</w:t>
      </w:r>
      <w:r w:rsidR="00E37AF0" w:rsidRPr="005C0C4E">
        <w:rPr>
          <w:color w:val="auto"/>
        </w:rPr>
        <w:t xml:space="preserve">), </w:t>
      </w:r>
      <w:hyperlink r:id="rId12" w:history="1">
        <w:r w:rsidR="009963CB" w:rsidRPr="005C0C4E">
          <w:rPr>
            <w:rStyle w:val="Hyperlink"/>
            <w:color w:val="auto"/>
            <w:u w:val="none"/>
          </w:rPr>
          <w:t>reguia@fredhutch.org</w:t>
        </w:r>
      </w:hyperlink>
      <w:r w:rsidR="009963CB" w:rsidRPr="005C0C4E">
        <w:rPr>
          <w:color w:val="auto"/>
        </w:rPr>
        <w:t xml:space="preserve"> (R.E.), </w:t>
      </w:r>
      <w:hyperlink r:id="rId13" w:history="1">
        <w:r w:rsidR="00280D5D" w:rsidRPr="005C0C4E">
          <w:rPr>
            <w:rStyle w:val="Hyperlink"/>
            <w:color w:val="auto"/>
            <w:u w:val="none"/>
          </w:rPr>
          <w:t>adingens@fredhutch.org</w:t>
        </w:r>
      </w:hyperlink>
      <w:r w:rsidR="00280D5D" w:rsidRPr="005C0C4E">
        <w:rPr>
          <w:color w:val="auto"/>
        </w:rPr>
        <w:t xml:space="preserve"> (A.S.D.), </w:t>
      </w:r>
      <w:hyperlink r:id="rId14" w:history="1">
        <w:r w:rsidR="00280D5D" w:rsidRPr="005C0C4E">
          <w:rPr>
            <w:rStyle w:val="Hyperlink"/>
            <w:color w:val="auto"/>
            <w:u w:val="none"/>
          </w:rPr>
          <w:t>kmalone2@fredhutch.org</w:t>
        </w:r>
      </w:hyperlink>
      <w:r w:rsidR="00280D5D" w:rsidRPr="005C0C4E">
        <w:rPr>
          <w:color w:val="auto"/>
        </w:rPr>
        <w:t xml:space="preserve"> (K.M.), </w:t>
      </w:r>
      <w:hyperlink r:id="rId15" w:history="1">
        <w:r w:rsidR="009221F9" w:rsidRPr="005C0C4E">
          <w:rPr>
            <w:rStyle w:val="Hyperlink"/>
            <w:color w:val="auto"/>
            <w:u w:val="none"/>
          </w:rPr>
          <w:t>aloes@fredhutch.org</w:t>
        </w:r>
      </w:hyperlink>
      <w:r w:rsidR="009221F9" w:rsidRPr="005C0C4E">
        <w:rPr>
          <w:color w:val="auto"/>
        </w:rPr>
        <w:t xml:space="preserve"> (A.N.L.)</w:t>
      </w:r>
    </w:p>
    <w:p w14:paraId="176273E0" w14:textId="70A5000B" w:rsidR="00181401" w:rsidRPr="005C0C4E" w:rsidRDefault="00181401" w:rsidP="00C8121C">
      <w:pPr>
        <w:pStyle w:val="MDPI16affiliation"/>
        <w:rPr>
          <w:color w:val="auto"/>
        </w:rPr>
      </w:pPr>
      <w:r w:rsidRPr="005C0C4E">
        <w:rPr>
          <w:color w:val="auto"/>
          <w:vertAlign w:val="superscript"/>
        </w:rPr>
        <w:t>2</w:t>
      </w:r>
      <w:r w:rsidRPr="005C0C4E">
        <w:rPr>
          <w:color w:val="auto"/>
        </w:rPr>
        <w:tab/>
      </w:r>
      <w:r w:rsidR="00B26ED4" w:rsidRPr="005C0C4E">
        <w:rPr>
          <w:color w:val="auto"/>
        </w:rPr>
        <w:t xml:space="preserve">Department of Genome Sciences, University of Washington, Seattle, WA </w:t>
      </w:r>
      <w:r w:rsidR="005C4B21" w:rsidRPr="005C0C4E">
        <w:rPr>
          <w:color w:val="auto"/>
        </w:rPr>
        <w:t>98195, USA</w:t>
      </w:r>
    </w:p>
    <w:p w14:paraId="1FD4E6B3" w14:textId="01E709B4" w:rsidR="00A1223D" w:rsidRPr="005C0C4E" w:rsidRDefault="00A1223D" w:rsidP="00C8121C">
      <w:pPr>
        <w:pStyle w:val="MDPI16affiliation"/>
        <w:rPr>
          <w:color w:val="auto"/>
        </w:rPr>
      </w:pPr>
      <w:r w:rsidRPr="005C0C4E">
        <w:rPr>
          <w:color w:val="auto"/>
          <w:vertAlign w:val="superscript"/>
        </w:rPr>
        <w:t>3</w:t>
      </w:r>
      <w:r w:rsidRPr="005C0C4E">
        <w:rPr>
          <w:color w:val="auto"/>
        </w:rPr>
        <w:tab/>
        <w:t>Medical Scientist Training Program, University of Washington, Seattle, WA 98195, USA</w:t>
      </w:r>
    </w:p>
    <w:p w14:paraId="176BF6BD" w14:textId="04640565" w:rsidR="00BA0F34" w:rsidRPr="005C0C4E" w:rsidRDefault="00071349" w:rsidP="00C8121C">
      <w:pPr>
        <w:pStyle w:val="MDPI16affiliation"/>
        <w:rPr>
          <w:color w:val="auto"/>
        </w:rPr>
      </w:pPr>
      <w:r w:rsidRPr="005C0C4E">
        <w:rPr>
          <w:color w:val="auto"/>
          <w:vertAlign w:val="superscript"/>
        </w:rPr>
        <w:t>4</w:t>
      </w:r>
      <w:r w:rsidR="00BA0F34" w:rsidRPr="005C0C4E">
        <w:rPr>
          <w:color w:val="auto"/>
        </w:rPr>
        <w:tab/>
      </w:r>
      <w:r w:rsidR="00473630" w:rsidRPr="005C0C4E">
        <w:rPr>
          <w:color w:val="auto"/>
        </w:rPr>
        <w:t>Division of Allergy and Infectious Diseases</w:t>
      </w:r>
      <w:r w:rsidR="006D73A0" w:rsidRPr="005C0C4E">
        <w:rPr>
          <w:color w:val="auto"/>
        </w:rPr>
        <w:t xml:space="preserve">, University of Washington, Seattle, WA </w:t>
      </w:r>
      <w:r w:rsidR="00AD32B8" w:rsidRPr="005C0C4E">
        <w:rPr>
          <w:color w:val="auto"/>
        </w:rPr>
        <w:t xml:space="preserve">98195, </w:t>
      </w:r>
      <w:r w:rsidR="006D73A0" w:rsidRPr="005C0C4E">
        <w:rPr>
          <w:color w:val="auto"/>
        </w:rPr>
        <w:t>U</w:t>
      </w:r>
      <w:r w:rsidR="00BA0F34" w:rsidRPr="005C0C4E">
        <w:rPr>
          <w:color w:val="auto"/>
        </w:rPr>
        <w:t>SA</w:t>
      </w:r>
      <w:r w:rsidR="00E865CA" w:rsidRPr="005C0C4E">
        <w:rPr>
          <w:color w:val="auto"/>
        </w:rPr>
        <w:t xml:space="preserve">; </w:t>
      </w:r>
      <w:hyperlink r:id="rId16" w:history="1">
        <w:r w:rsidR="00E865CA" w:rsidRPr="005C0C4E">
          <w:rPr>
            <w:rStyle w:val="Hyperlink"/>
            <w:color w:val="auto"/>
            <w:szCs w:val="20"/>
            <w:u w:val="none"/>
          </w:rPr>
          <w:t>crwolf@uw.edu</w:t>
        </w:r>
      </w:hyperlink>
      <w:r w:rsidR="00E865CA" w:rsidRPr="005C0C4E">
        <w:rPr>
          <w:color w:val="auto"/>
        </w:rPr>
        <w:t xml:space="preserve"> (C.</w:t>
      </w:r>
      <w:r w:rsidR="00103CDA" w:rsidRPr="005C0C4E">
        <w:rPr>
          <w:color w:val="auto"/>
        </w:rPr>
        <w:t>R.</w:t>
      </w:r>
      <w:r w:rsidR="00E865CA" w:rsidRPr="005C0C4E">
        <w:rPr>
          <w:color w:val="auto"/>
        </w:rPr>
        <w:t xml:space="preserve">W.), </w:t>
      </w:r>
      <w:hyperlink r:id="rId17" w:history="1">
        <w:r w:rsidR="00230945" w:rsidRPr="005C0C4E">
          <w:rPr>
            <w:rStyle w:val="Hyperlink"/>
            <w:color w:val="auto"/>
            <w:szCs w:val="20"/>
            <w:u w:val="none"/>
          </w:rPr>
          <w:t>helenchu@uw.edu</w:t>
        </w:r>
      </w:hyperlink>
      <w:r w:rsidR="00230945" w:rsidRPr="005C0C4E">
        <w:rPr>
          <w:color w:val="auto"/>
        </w:rPr>
        <w:t xml:space="preserve"> (H.Y.C.)</w:t>
      </w:r>
    </w:p>
    <w:p w14:paraId="3A908FB9" w14:textId="05300683" w:rsidR="00EC0176" w:rsidRPr="005C0C4E" w:rsidRDefault="00EC0176" w:rsidP="00C8121C">
      <w:pPr>
        <w:pStyle w:val="MDPI16affiliation"/>
        <w:rPr>
          <w:color w:val="auto"/>
        </w:rPr>
      </w:pPr>
      <w:r w:rsidRPr="005C0C4E">
        <w:rPr>
          <w:color w:val="auto"/>
          <w:vertAlign w:val="superscript"/>
        </w:rPr>
        <w:t>5</w:t>
      </w:r>
      <w:r w:rsidR="00C8121C" w:rsidRPr="005C0C4E">
        <w:rPr>
          <w:color w:val="auto"/>
        </w:rPr>
        <w:tab/>
      </w:r>
      <w:r w:rsidR="004A0E04" w:rsidRPr="005C0C4E">
        <w:rPr>
          <w:color w:val="auto"/>
        </w:rPr>
        <w:t>Department of Biochemistry, University of Washington, Seattle, WA 98109, USA;</w:t>
      </w:r>
      <w:r w:rsidR="00294D5F" w:rsidRPr="005C0C4E">
        <w:rPr>
          <w:color w:val="auto"/>
        </w:rPr>
        <w:t xml:space="preserve"> </w:t>
      </w:r>
      <w:hyperlink r:id="rId18" w:history="1">
        <w:r w:rsidR="00294D5F" w:rsidRPr="005C0C4E">
          <w:rPr>
            <w:rStyle w:val="Hyperlink"/>
            <w:color w:val="auto"/>
            <w:szCs w:val="20"/>
            <w:u w:val="none"/>
          </w:rPr>
          <w:t>tortoric@uw.edu</w:t>
        </w:r>
      </w:hyperlink>
      <w:r w:rsidR="00294D5F" w:rsidRPr="005C0C4E">
        <w:rPr>
          <w:color w:val="auto"/>
        </w:rPr>
        <w:t xml:space="preserve"> (M.A.</w:t>
      </w:r>
      <w:r w:rsidR="00D5196F" w:rsidRPr="005C0C4E">
        <w:rPr>
          <w:color w:val="auto"/>
        </w:rPr>
        <w:t>T</w:t>
      </w:r>
      <w:r w:rsidR="00294D5F" w:rsidRPr="005C0C4E">
        <w:rPr>
          <w:color w:val="auto"/>
        </w:rPr>
        <w:t>.),</w:t>
      </w:r>
      <w:r w:rsidR="004A0E04" w:rsidRPr="005C0C4E">
        <w:rPr>
          <w:color w:val="auto"/>
        </w:rPr>
        <w:t xml:space="preserve"> </w:t>
      </w:r>
      <w:hyperlink r:id="rId19" w:history="1">
        <w:r w:rsidR="004A0E04" w:rsidRPr="005C0C4E">
          <w:rPr>
            <w:rStyle w:val="Hyperlink"/>
            <w:color w:val="auto"/>
            <w:szCs w:val="20"/>
            <w:u w:val="none"/>
          </w:rPr>
          <w:t>dveesler@uw.edu</w:t>
        </w:r>
      </w:hyperlink>
      <w:r w:rsidR="004A0E04" w:rsidRPr="005C0C4E">
        <w:rPr>
          <w:color w:val="auto"/>
        </w:rPr>
        <w:t xml:space="preserve"> (D.V.)</w:t>
      </w:r>
      <w:r w:rsidR="007C4666" w:rsidRPr="005C0C4E">
        <w:rPr>
          <w:color w:val="auto"/>
        </w:rPr>
        <w:t xml:space="preserve">, </w:t>
      </w:r>
      <w:hyperlink r:id="rId20" w:history="1">
        <w:r w:rsidR="007C4666" w:rsidRPr="005C0C4E">
          <w:rPr>
            <w:rStyle w:val="Hyperlink"/>
            <w:color w:val="auto"/>
            <w:szCs w:val="20"/>
            <w:u w:val="none"/>
          </w:rPr>
          <w:t>murphymp@uw.edu</w:t>
        </w:r>
      </w:hyperlink>
      <w:r w:rsidR="007C4666" w:rsidRPr="005C0C4E">
        <w:rPr>
          <w:color w:val="auto"/>
        </w:rPr>
        <w:t xml:space="preserve"> (M.M.), </w:t>
      </w:r>
      <w:hyperlink r:id="rId21" w:history="1">
        <w:r w:rsidR="007C4666" w:rsidRPr="005C0C4E">
          <w:rPr>
            <w:rStyle w:val="Hyperlink"/>
            <w:color w:val="auto"/>
            <w:szCs w:val="20"/>
            <w:u w:val="none"/>
          </w:rPr>
          <w:t>ddpettie@gmail.com</w:t>
        </w:r>
      </w:hyperlink>
      <w:r w:rsidR="007C4666" w:rsidRPr="005C0C4E">
        <w:rPr>
          <w:color w:val="auto"/>
        </w:rPr>
        <w:t xml:space="preserve"> (D.P.), </w:t>
      </w:r>
      <w:hyperlink r:id="rId22" w:history="1">
        <w:r w:rsidR="007C4666" w:rsidRPr="005C0C4E">
          <w:rPr>
            <w:rStyle w:val="Hyperlink"/>
            <w:color w:val="auto"/>
            <w:szCs w:val="20"/>
            <w:u w:val="none"/>
          </w:rPr>
          <w:t>neil@ipd.uw.edu</w:t>
        </w:r>
      </w:hyperlink>
      <w:r w:rsidR="007C4666" w:rsidRPr="005C0C4E">
        <w:rPr>
          <w:color w:val="auto"/>
        </w:rPr>
        <w:t xml:space="preserve"> (N.P.K.)</w:t>
      </w:r>
    </w:p>
    <w:p w14:paraId="5ACD2DFC" w14:textId="7FE1C7BD" w:rsidR="00350AE1" w:rsidRPr="005C0C4E" w:rsidRDefault="00350AE1" w:rsidP="00C8121C">
      <w:pPr>
        <w:pStyle w:val="MDPI16affiliation"/>
        <w:rPr>
          <w:color w:val="auto"/>
          <w:szCs w:val="20"/>
        </w:rPr>
      </w:pPr>
      <w:r w:rsidRPr="005C0C4E">
        <w:rPr>
          <w:color w:val="auto"/>
          <w:szCs w:val="20"/>
          <w:vertAlign w:val="superscript"/>
        </w:rPr>
        <w:t>6</w:t>
      </w:r>
      <w:r w:rsidR="00C8121C" w:rsidRPr="005C0C4E">
        <w:rPr>
          <w:color w:val="auto"/>
          <w:szCs w:val="20"/>
        </w:rPr>
        <w:tab/>
      </w:r>
      <w:r w:rsidR="00D5196F" w:rsidRPr="005C0C4E">
        <w:rPr>
          <w:color w:val="auto"/>
          <w:lang w:eastAsia="en-US"/>
        </w:rPr>
        <w:t xml:space="preserve">Institute Pasteur &amp; CNRS UMR 3569, </w:t>
      </w:r>
      <w:proofErr w:type="spellStart"/>
      <w:r w:rsidR="00D5196F" w:rsidRPr="005C0C4E">
        <w:rPr>
          <w:color w:val="auto"/>
          <w:lang w:eastAsia="en-US"/>
        </w:rPr>
        <w:t>Unité</w:t>
      </w:r>
      <w:proofErr w:type="spellEnd"/>
      <w:r w:rsidR="00D5196F" w:rsidRPr="005C0C4E">
        <w:rPr>
          <w:color w:val="auto"/>
          <w:lang w:eastAsia="en-US"/>
        </w:rPr>
        <w:t xml:space="preserve"> de </w:t>
      </w:r>
      <w:proofErr w:type="spellStart"/>
      <w:r w:rsidR="00D5196F" w:rsidRPr="005C0C4E">
        <w:rPr>
          <w:color w:val="auto"/>
          <w:lang w:eastAsia="en-US"/>
        </w:rPr>
        <w:t>Virologie</w:t>
      </w:r>
      <w:proofErr w:type="spellEnd"/>
      <w:r w:rsidR="00D5196F" w:rsidRPr="005C0C4E">
        <w:rPr>
          <w:color w:val="auto"/>
          <w:lang w:eastAsia="en-US"/>
        </w:rPr>
        <w:t xml:space="preserve"> </w:t>
      </w:r>
      <w:proofErr w:type="spellStart"/>
      <w:r w:rsidR="00D5196F" w:rsidRPr="005C0C4E">
        <w:rPr>
          <w:color w:val="auto"/>
          <w:lang w:eastAsia="en-US"/>
        </w:rPr>
        <w:t>Structurale</w:t>
      </w:r>
      <w:proofErr w:type="spellEnd"/>
      <w:r w:rsidR="00D5196F" w:rsidRPr="005C0C4E">
        <w:rPr>
          <w:color w:val="auto"/>
          <w:lang w:eastAsia="en-US"/>
        </w:rPr>
        <w:t>, Paris 75015, France</w:t>
      </w:r>
    </w:p>
    <w:p w14:paraId="523B17F8" w14:textId="57E612EE" w:rsidR="00A10BCF" w:rsidRPr="005C0C4E" w:rsidRDefault="00A10BCF" w:rsidP="00C8121C">
      <w:pPr>
        <w:pStyle w:val="MDPI16affiliation"/>
        <w:rPr>
          <w:color w:val="auto"/>
        </w:rPr>
      </w:pPr>
      <w:r w:rsidRPr="005C0C4E">
        <w:rPr>
          <w:color w:val="auto"/>
          <w:vertAlign w:val="superscript"/>
        </w:rPr>
        <w:t>7</w:t>
      </w:r>
      <w:r w:rsidR="00C8121C" w:rsidRPr="005C0C4E">
        <w:rPr>
          <w:color w:val="auto"/>
        </w:rPr>
        <w:tab/>
      </w:r>
      <w:r w:rsidRPr="005C0C4E">
        <w:rPr>
          <w:color w:val="auto"/>
        </w:rPr>
        <w:t>Institute for Protein Design, University of Washington, Seattle, WA 98195, USA</w:t>
      </w:r>
    </w:p>
    <w:p w14:paraId="110106DD" w14:textId="7147C8AD" w:rsidR="00FA3E6D" w:rsidRPr="005C0C4E" w:rsidRDefault="0027218E" w:rsidP="00C8121C">
      <w:pPr>
        <w:pStyle w:val="MDPI16affiliation"/>
        <w:rPr>
          <w:color w:val="auto"/>
        </w:rPr>
      </w:pPr>
      <w:r w:rsidRPr="005C0C4E">
        <w:rPr>
          <w:color w:val="auto"/>
          <w:vertAlign w:val="superscript"/>
        </w:rPr>
        <w:t>8</w:t>
      </w:r>
      <w:r w:rsidR="00A1223D" w:rsidRPr="005C0C4E">
        <w:rPr>
          <w:color w:val="auto"/>
        </w:rPr>
        <w:tab/>
      </w:r>
      <w:r w:rsidR="00A633AC" w:rsidRPr="005C0C4E">
        <w:rPr>
          <w:color w:val="auto"/>
        </w:rPr>
        <w:t xml:space="preserve">The </w:t>
      </w:r>
      <w:proofErr w:type="spellStart"/>
      <w:r w:rsidR="00A633AC" w:rsidRPr="005C0C4E">
        <w:rPr>
          <w:color w:val="auto"/>
        </w:rPr>
        <w:t>Ragon</w:t>
      </w:r>
      <w:proofErr w:type="spellEnd"/>
      <w:r w:rsidR="00A633AC" w:rsidRPr="005C0C4E">
        <w:rPr>
          <w:color w:val="auto"/>
        </w:rPr>
        <w:t xml:space="preserve"> Institute of Massachusetts General Hospital, the Massachu</w:t>
      </w:r>
      <w:r w:rsidR="000A4430" w:rsidRPr="005C0C4E">
        <w:rPr>
          <w:color w:val="auto"/>
        </w:rPr>
        <w:t xml:space="preserve">setts Institute </w:t>
      </w:r>
      <w:r w:rsidR="0093098C" w:rsidRPr="005C0C4E">
        <w:rPr>
          <w:color w:val="auto"/>
        </w:rPr>
        <w:t>Technology</w:t>
      </w:r>
      <w:r w:rsidR="00721CC6" w:rsidRPr="005C0C4E">
        <w:rPr>
          <w:color w:val="auto"/>
        </w:rPr>
        <w:t xml:space="preserve">, and Harvard University, </w:t>
      </w:r>
      <w:commentRangeStart w:id="2"/>
      <w:r w:rsidR="00721CC6" w:rsidRPr="005C0C4E">
        <w:rPr>
          <w:color w:val="auto"/>
        </w:rPr>
        <w:t>Cambridge</w:t>
      </w:r>
      <w:ins w:id="3" w:author="Dusenbury Crawford, Katharine H" w:date="2020-05-04T10:33:00Z">
        <w:r w:rsidR="00F50DAD">
          <w:rPr>
            <w:color w:val="auto"/>
          </w:rPr>
          <w:t>, MA</w:t>
        </w:r>
      </w:ins>
      <w:r w:rsidR="00721CC6" w:rsidRPr="005C0C4E">
        <w:rPr>
          <w:color w:val="auto"/>
        </w:rPr>
        <w:t xml:space="preserve"> 02139, USA</w:t>
      </w:r>
      <w:commentRangeEnd w:id="2"/>
      <w:r w:rsidR="002F3C8F">
        <w:rPr>
          <w:rStyle w:val="CommentReference"/>
          <w:rFonts w:ascii="Times New Roman" w:hAnsi="Times New Roman"/>
          <w:lang w:bidi="ar-SA"/>
        </w:rPr>
        <w:commentReference w:id="2"/>
      </w:r>
      <w:r w:rsidR="00FA3E6D" w:rsidRPr="005C0C4E">
        <w:rPr>
          <w:color w:val="auto"/>
        </w:rPr>
        <w:t xml:space="preserve">; </w:t>
      </w:r>
      <w:hyperlink r:id="rId23" w:history="1">
        <w:r w:rsidR="00F74945" w:rsidRPr="005C0C4E">
          <w:rPr>
            <w:rStyle w:val="Hyperlink"/>
            <w:color w:val="auto"/>
            <w:szCs w:val="20"/>
            <w:u w:val="none"/>
          </w:rPr>
          <w:t>abalazs@mgh.harvard.edu</w:t>
        </w:r>
      </w:hyperlink>
      <w:r w:rsidR="00F74945" w:rsidRPr="005C0C4E">
        <w:rPr>
          <w:color w:val="auto"/>
        </w:rPr>
        <w:t xml:space="preserve"> (A.B.B.)</w:t>
      </w:r>
    </w:p>
    <w:p w14:paraId="078983DC" w14:textId="2D9B2CE0" w:rsidR="00BA0F34" w:rsidRPr="005C0C4E" w:rsidRDefault="0027218E" w:rsidP="00C8121C">
      <w:pPr>
        <w:pStyle w:val="MDPI16affiliation"/>
        <w:rPr>
          <w:color w:val="auto"/>
        </w:rPr>
      </w:pPr>
      <w:r w:rsidRPr="005C0C4E">
        <w:rPr>
          <w:color w:val="auto"/>
          <w:vertAlign w:val="superscript"/>
        </w:rPr>
        <w:t>9</w:t>
      </w:r>
      <w:r w:rsidR="00C8121C" w:rsidRPr="005C0C4E">
        <w:rPr>
          <w:color w:val="auto"/>
        </w:rPr>
        <w:tab/>
      </w:r>
      <w:r w:rsidR="00BA0F34" w:rsidRPr="005C0C4E">
        <w:rPr>
          <w:color w:val="auto"/>
        </w:rPr>
        <w:t>H</w:t>
      </w:r>
      <w:r w:rsidR="00071349" w:rsidRPr="005C0C4E">
        <w:rPr>
          <w:color w:val="auto"/>
        </w:rPr>
        <w:t>oward Hughes Medical Institute, Seattle, WA 98103, USA</w:t>
      </w:r>
    </w:p>
    <w:p w14:paraId="37041DFC" w14:textId="41C563DA" w:rsidR="00181401" w:rsidRPr="005C0C4E" w:rsidRDefault="00181401" w:rsidP="00FA3E6D">
      <w:pPr>
        <w:pStyle w:val="MDPI16affiliation"/>
        <w:rPr>
          <w:color w:val="auto"/>
        </w:rPr>
      </w:pPr>
      <w:r w:rsidRPr="005C0C4E">
        <w:rPr>
          <w:b/>
          <w:color w:val="auto"/>
        </w:rPr>
        <w:t>*</w:t>
      </w:r>
      <w:r w:rsidRPr="005C0C4E">
        <w:rPr>
          <w:color w:val="auto"/>
        </w:rPr>
        <w:tab/>
        <w:t xml:space="preserve">Correspondence: </w:t>
      </w:r>
      <w:hyperlink r:id="rId24" w:history="1">
        <w:r w:rsidR="00F74945" w:rsidRPr="005C0C4E">
          <w:rPr>
            <w:rStyle w:val="Hyperlink"/>
            <w:color w:val="auto"/>
            <w:u w:val="none"/>
          </w:rPr>
          <w:t>jbloom@fredhutch.org</w:t>
        </w:r>
      </w:hyperlink>
    </w:p>
    <w:p w14:paraId="33FF1C92" w14:textId="36766ED8" w:rsidR="00181401" w:rsidRPr="005E457A" w:rsidRDefault="00181401" w:rsidP="00181401">
      <w:pPr>
        <w:pStyle w:val="MDPI14history"/>
      </w:pPr>
      <w:r w:rsidRPr="005E457A">
        <w:t xml:space="preserve">Received: </w:t>
      </w:r>
      <w:r w:rsidR="00C8121C" w:rsidRPr="005E457A">
        <w:t>20 April 2020</w:t>
      </w:r>
      <w:r w:rsidRPr="005E457A">
        <w:t xml:space="preserve">; Accepted: </w:t>
      </w:r>
      <w:r w:rsidR="00C8121C" w:rsidRPr="005E457A">
        <w:t>03 May 2020</w:t>
      </w:r>
      <w:r w:rsidRPr="005E457A">
        <w:t>; Published: date</w:t>
      </w:r>
    </w:p>
    <w:p w14:paraId="5CF7E694" w14:textId="6037FFE0" w:rsidR="00181401" w:rsidRPr="005E457A" w:rsidRDefault="00181401" w:rsidP="00C8121C">
      <w:pPr>
        <w:pStyle w:val="MDPI17abstract"/>
        <w:rPr>
          <w:color w:val="auto"/>
        </w:rPr>
      </w:pPr>
      <w:r w:rsidRPr="005E457A">
        <w:rPr>
          <w:b/>
        </w:rPr>
        <w:t xml:space="preserve">Abstract: </w:t>
      </w:r>
      <w:r w:rsidR="008E7C6A" w:rsidRPr="005E457A">
        <w:t>SARS-CoV-2 enters</w:t>
      </w:r>
      <w:r w:rsidR="00B22624" w:rsidRPr="005E457A">
        <w:t xml:space="preserve"> cells using its Spike protein, which is also the main target of neutralizing antibodies. Therefore</w:t>
      </w:r>
      <w:r w:rsidR="00C93A04" w:rsidRPr="005E457A">
        <w:t xml:space="preserve">, </w:t>
      </w:r>
      <w:r w:rsidR="00A32030" w:rsidRPr="005E457A">
        <w:t>assays</w:t>
      </w:r>
      <w:r w:rsidR="00AC474A" w:rsidRPr="005E457A">
        <w:t xml:space="preserve"> to </w:t>
      </w:r>
      <w:r w:rsidR="0004621F" w:rsidRPr="005E457A">
        <w:t>measure</w:t>
      </w:r>
      <w:r w:rsidR="00AC474A" w:rsidRPr="005E457A">
        <w:t xml:space="preserve"> </w:t>
      </w:r>
      <w:r w:rsidR="00360AC7" w:rsidRPr="005E457A">
        <w:t>how</w:t>
      </w:r>
      <w:r w:rsidR="00AC474A" w:rsidRPr="005E457A">
        <w:t xml:space="preserve"> antibodies and sera </w:t>
      </w:r>
      <w:r w:rsidR="00360AC7" w:rsidRPr="005E457A">
        <w:t>affect</w:t>
      </w:r>
      <w:r w:rsidR="00AC474A" w:rsidRPr="005E457A">
        <w:t xml:space="preserve"> Spike-mediated viral </w:t>
      </w:r>
      <w:r w:rsidR="002A5BB0" w:rsidRPr="005E457A">
        <w:t>infection</w:t>
      </w:r>
      <w:r w:rsidR="00AC474A" w:rsidRPr="005E457A">
        <w:t xml:space="preserve"> are important for studying immunity</w:t>
      </w:r>
      <w:r w:rsidR="009B110C" w:rsidRPr="005E457A">
        <w:t>.</w:t>
      </w:r>
      <w:r w:rsidR="00A262D1" w:rsidRPr="005E457A">
        <w:t xml:space="preserve"> </w:t>
      </w:r>
      <w:r w:rsidR="005D632C" w:rsidRPr="005E457A">
        <w:t xml:space="preserve">Because </w:t>
      </w:r>
      <w:r w:rsidR="00A262D1" w:rsidRPr="005E457A">
        <w:t xml:space="preserve">SARS-CoV-2 is a biosafety-level-3 virus, </w:t>
      </w:r>
      <w:r w:rsidR="00C455FB" w:rsidRPr="005E457A">
        <w:t xml:space="preserve">one way to simplify </w:t>
      </w:r>
      <w:r w:rsidR="00A32030" w:rsidRPr="005E457A">
        <w:t>such assays</w:t>
      </w:r>
      <w:r w:rsidR="002A5BB0" w:rsidRPr="005E457A">
        <w:t xml:space="preserve"> is to </w:t>
      </w:r>
      <w:proofErr w:type="spellStart"/>
      <w:r w:rsidR="002A5BB0" w:rsidRPr="005E457A">
        <w:t>pseudotype</w:t>
      </w:r>
      <w:proofErr w:type="spellEnd"/>
      <w:r w:rsidR="002A5BB0" w:rsidRPr="005E457A">
        <w:t xml:space="preserve"> biosafety-level-2 </w:t>
      </w:r>
      <w:r w:rsidR="00C017FD" w:rsidRPr="005E457A">
        <w:t>viral particles</w:t>
      </w:r>
      <w:r w:rsidR="00985083" w:rsidRPr="005E457A">
        <w:t xml:space="preserve"> with Spike</w:t>
      </w:r>
      <w:r w:rsidR="002A5BB0" w:rsidRPr="005E457A">
        <w:t xml:space="preserve">. </w:t>
      </w:r>
      <w:r w:rsidR="00F25DC8" w:rsidRPr="005E457A">
        <w:t xml:space="preserve">Such </w:t>
      </w:r>
      <w:proofErr w:type="spellStart"/>
      <w:r w:rsidR="00F25DC8" w:rsidRPr="005E457A">
        <w:t>pseudotyping</w:t>
      </w:r>
      <w:proofErr w:type="spellEnd"/>
      <w:r w:rsidR="00F25DC8" w:rsidRPr="005E457A">
        <w:t xml:space="preserve"> has now been described for single-cycle lentiviral</w:t>
      </w:r>
      <w:r w:rsidR="007750E6" w:rsidRPr="005E457A">
        <w:t>, retroviral</w:t>
      </w:r>
      <w:r w:rsidR="005E457A">
        <w:t>,</w:t>
      </w:r>
      <w:r w:rsidR="00F25DC8" w:rsidRPr="005E457A">
        <w:t xml:space="preserve"> and</w:t>
      </w:r>
      <w:ins w:id="4" w:author="Dusenbury Crawford, Katharine H" w:date="2020-05-04T10:33:00Z">
        <w:r w:rsidR="00F50DAD">
          <w:t xml:space="preserve"> vesicular stomatitis virus (</w:t>
        </w:r>
      </w:ins>
      <w:del w:id="5" w:author="Dusenbury Crawford, Katharine H" w:date="2020-05-04T10:33:00Z">
        <w:r w:rsidR="00F25DC8" w:rsidRPr="005E457A" w:rsidDel="00F50DAD">
          <w:delText xml:space="preserve"> </w:delText>
        </w:r>
      </w:del>
      <w:commentRangeStart w:id="6"/>
      <w:r w:rsidR="00F25DC8" w:rsidRPr="005E457A">
        <w:t>VSV</w:t>
      </w:r>
      <w:ins w:id="7" w:author="Dusenbury Crawford, Katharine H" w:date="2020-05-04T10:33:00Z">
        <w:r w:rsidR="00F50DAD">
          <w:t>)</w:t>
        </w:r>
      </w:ins>
      <w:r w:rsidR="00F25DC8" w:rsidRPr="005E457A">
        <w:t xml:space="preserve"> </w:t>
      </w:r>
      <w:r w:rsidR="00C017FD" w:rsidRPr="005E457A">
        <w:t>particles</w:t>
      </w:r>
      <w:commentRangeEnd w:id="6"/>
      <w:r w:rsidR="005E457A">
        <w:rPr>
          <w:rStyle w:val="CommentReference"/>
          <w:rFonts w:ascii="Times New Roman" w:hAnsi="Times New Roman"/>
          <w:lang w:bidi="ar-SA"/>
        </w:rPr>
        <w:commentReference w:id="6"/>
      </w:r>
      <w:r w:rsidR="00985083" w:rsidRPr="005E457A">
        <w:t xml:space="preserve">, </w:t>
      </w:r>
      <w:r w:rsidR="007750E6" w:rsidRPr="005E457A">
        <w:t xml:space="preserve">but </w:t>
      </w:r>
      <w:r w:rsidR="00211D56" w:rsidRPr="005E457A">
        <w:t>the reagents and protocols are not widely available. Here</w:t>
      </w:r>
      <w:r w:rsidR="005E457A">
        <w:t>,</w:t>
      </w:r>
      <w:r w:rsidR="00211D56" w:rsidRPr="005E457A">
        <w:t xml:space="preserve"> we</w:t>
      </w:r>
      <w:r w:rsidR="00985D46" w:rsidRPr="005E457A">
        <w:t xml:space="preserve"> </w:t>
      </w:r>
      <w:r w:rsidR="00BF1E76" w:rsidRPr="005E457A">
        <w:t>detail</w:t>
      </w:r>
      <w:r w:rsidR="005E457A">
        <w:t>ed</w:t>
      </w:r>
      <w:r w:rsidR="00985D46" w:rsidRPr="005E457A">
        <w:t xml:space="preserve"> how to effectively </w:t>
      </w:r>
      <w:proofErr w:type="spellStart"/>
      <w:r w:rsidR="00985D46" w:rsidRPr="005E457A">
        <w:t>pseudotype</w:t>
      </w:r>
      <w:proofErr w:type="spellEnd"/>
      <w:r w:rsidR="00985D46" w:rsidRPr="005E457A">
        <w:t xml:space="preserve"> lentiviral </w:t>
      </w:r>
      <w:r w:rsidR="00C017FD" w:rsidRPr="005E457A">
        <w:t>particles</w:t>
      </w:r>
      <w:r w:rsidR="00985D46" w:rsidRPr="005E457A">
        <w:t xml:space="preserve"> with SARS-CoV-2 Spike</w:t>
      </w:r>
      <w:r w:rsidR="00072E05" w:rsidRPr="005E457A">
        <w:t xml:space="preserve"> and infect 293T cells </w:t>
      </w:r>
      <w:r w:rsidR="006D5AAA" w:rsidRPr="005E457A">
        <w:t>engineered to express</w:t>
      </w:r>
      <w:r w:rsidR="00072E05" w:rsidRPr="005E457A">
        <w:t xml:space="preserve"> </w:t>
      </w:r>
      <w:r w:rsidR="00D5196F" w:rsidRPr="005E457A">
        <w:t>the SARS-CoV-2</w:t>
      </w:r>
      <w:r w:rsidR="00072E05" w:rsidRPr="005E457A">
        <w:t xml:space="preserve"> receptor, ACE2. We also</w:t>
      </w:r>
      <w:r w:rsidR="00985D46" w:rsidRPr="005E457A">
        <w:t xml:space="preserve"> </w:t>
      </w:r>
      <w:r w:rsidR="005E457A">
        <w:t>made</w:t>
      </w:r>
      <w:r w:rsidR="005E457A" w:rsidRPr="005E457A">
        <w:t xml:space="preserve"> </w:t>
      </w:r>
      <w:r w:rsidR="00985D46" w:rsidRPr="005E457A">
        <w:t>all the</w:t>
      </w:r>
      <w:r w:rsidR="00985083" w:rsidRPr="005E457A">
        <w:t xml:space="preserve"> key</w:t>
      </w:r>
      <w:r w:rsidR="00985D46" w:rsidRPr="005E457A">
        <w:t xml:space="preserve"> </w:t>
      </w:r>
      <w:r w:rsidR="00967F60" w:rsidRPr="005E457A">
        <w:t xml:space="preserve">experimental </w:t>
      </w:r>
      <w:r w:rsidR="007B142B" w:rsidRPr="005E457A">
        <w:t xml:space="preserve">reagents available in </w:t>
      </w:r>
      <w:r w:rsidR="00363632" w:rsidRPr="005E457A">
        <w:t xml:space="preserve">the BEI Resources repository of </w:t>
      </w:r>
      <w:commentRangeStart w:id="8"/>
      <w:r w:rsidR="00363632" w:rsidRPr="005E457A">
        <w:t xml:space="preserve">ATCC </w:t>
      </w:r>
      <w:commentRangeEnd w:id="8"/>
      <w:r w:rsidR="005E457A">
        <w:rPr>
          <w:rStyle w:val="CommentReference"/>
          <w:rFonts w:ascii="Times New Roman" w:hAnsi="Times New Roman"/>
          <w:lang w:bidi="ar-SA"/>
        </w:rPr>
        <w:commentReference w:id="8"/>
      </w:r>
      <w:r w:rsidR="00363632" w:rsidRPr="005E457A">
        <w:t>and the NIH.</w:t>
      </w:r>
      <w:r w:rsidR="000E592B" w:rsidRPr="005E457A">
        <w:t xml:space="preserve"> Furthermore, we </w:t>
      </w:r>
      <w:r w:rsidR="00BF1E76" w:rsidRPr="005E457A">
        <w:t>demonstrate</w:t>
      </w:r>
      <w:r w:rsidR="005E457A">
        <w:t>d</w:t>
      </w:r>
      <w:r w:rsidR="0001299B" w:rsidRPr="005E457A">
        <w:t xml:space="preserve"> how</w:t>
      </w:r>
      <w:r w:rsidR="000E592B" w:rsidRPr="005E457A">
        <w:t xml:space="preserve"> </w:t>
      </w:r>
      <w:r w:rsidR="00F41033" w:rsidRPr="005E457A">
        <w:t xml:space="preserve">these </w:t>
      </w:r>
      <w:proofErr w:type="spellStart"/>
      <w:r w:rsidR="00F41033" w:rsidRPr="005E457A">
        <w:t>pseudotyped</w:t>
      </w:r>
      <w:proofErr w:type="spellEnd"/>
      <w:r w:rsidR="00F41033" w:rsidRPr="005E457A">
        <w:t xml:space="preserve"> </w:t>
      </w:r>
      <w:r w:rsidR="00C017FD" w:rsidRPr="005E457A">
        <w:t>lentiviral particles</w:t>
      </w:r>
      <w:r w:rsidR="00F41033" w:rsidRPr="005E457A">
        <w:t xml:space="preserve"> </w:t>
      </w:r>
      <w:r w:rsidR="005E457A">
        <w:t>could</w:t>
      </w:r>
      <w:r w:rsidR="005E457A" w:rsidRPr="005E457A">
        <w:t xml:space="preserve"> </w:t>
      </w:r>
      <w:r w:rsidR="00F41033" w:rsidRPr="005E457A">
        <w:t>be us</w:t>
      </w:r>
      <w:r w:rsidR="00923803" w:rsidRPr="005E457A">
        <w:t>e</w:t>
      </w:r>
      <w:r w:rsidR="00F41033" w:rsidRPr="005E457A">
        <w:t>d to measure</w:t>
      </w:r>
      <w:r w:rsidR="000E592B" w:rsidRPr="005E457A">
        <w:t xml:space="preserve"> the neutralizing activity of human sera</w:t>
      </w:r>
      <w:r w:rsidR="00745DDD" w:rsidRPr="005E457A">
        <w:t xml:space="preserve"> or plasma</w:t>
      </w:r>
      <w:r w:rsidR="000E592B" w:rsidRPr="005E457A">
        <w:t xml:space="preserve"> against SARS-CoV-2</w:t>
      </w:r>
      <w:r w:rsidR="00F41033" w:rsidRPr="005E457A">
        <w:t xml:space="preserve"> in convenient luciferase-based assays</w:t>
      </w:r>
      <w:r w:rsidR="00FC05DF" w:rsidRPr="005E457A">
        <w:t xml:space="preserve">, thereby providing a valuable complement to </w:t>
      </w:r>
      <w:r w:rsidR="00440B2B" w:rsidRPr="005E457A">
        <w:t xml:space="preserve">ELISA-based </w:t>
      </w:r>
      <w:r w:rsidR="001271B0" w:rsidRPr="005E457A">
        <w:t>methods that measur</w:t>
      </w:r>
      <w:r w:rsidR="00BF687D" w:rsidRPr="005E457A">
        <w:t>e</w:t>
      </w:r>
      <w:r w:rsidR="001271B0" w:rsidRPr="005E457A">
        <w:t xml:space="preserve"> </w:t>
      </w:r>
      <w:r w:rsidR="00BF1E76" w:rsidRPr="005E457A">
        <w:t>antibody binding rather than neutralization</w:t>
      </w:r>
      <w:r w:rsidR="001271B0" w:rsidRPr="005E457A">
        <w:t>.</w:t>
      </w:r>
    </w:p>
    <w:p w14:paraId="2D5597EE" w14:textId="17DFDAA1" w:rsidR="00181401" w:rsidRPr="005E457A" w:rsidRDefault="00C8121C" w:rsidP="00C8121C">
      <w:pPr>
        <w:pStyle w:val="MDPI18keywords"/>
      </w:pPr>
      <w:r w:rsidRPr="005E457A">
        <w:rPr>
          <w:b/>
        </w:rPr>
        <w:t>Keywords:</w:t>
      </w:r>
      <w:r w:rsidR="00181401" w:rsidRPr="005E457A">
        <w:rPr>
          <w:b/>
        </w:rPr>
        <w:t xml:space="preserve"> </w:t>
      </w:r>
      <w:r w:rsidR="00D1751D" w:rsidRPr="005E457A">
        <w:t>SARS-CoV-2</w:t>
      </w:r>
      <w:r w:rsidR="00EA4893" w:rsidRPr="005E457A">
        <w:t xml:space="preserve">; </w:t>
      </w:r>
      <w:r w:rsidR="00D1751D" w:rsidRPr="005E457A">
        <w:t>COVID-19</w:t>
      </w:r>
      <w:r w:rsidR="00EA4893" w:rsidRPr="005E457A">
        <w:t xml:space="preserve">; </w:t>
      </w:r>
      <w:r w:rsidR="00D1751D" w:rsidRPr="005E457A">
        <w:t>coronavirus</w:t>
      </w:r>
      <w:r w:rsidR="00EA4893" w:rsidRPr="005E457A">
        <w:t xml:space="preserve">; </w:t>
      </w:r>
      <w:r w:rsidR="00D1751D" w:rsidRPr="005E457A">
        <w:t>neutralization assay</w:t>
      </w:r>
      <w:r w:rsidR="00EA4893" w:rsidRPr="005E457A">
        <w:t xml:space="preserve">; </w:t>
      </w:r>
      <w:r w:rsidR="00D1751D" w:rsidRPr="005E457A">
        <w:t xml:space="preserve">lentiviral </w:t>
      </w:r>
      <w:proofErr w:type="spellStart"/>
      <w:r w:rsidR="00D1751D" w:rsidRPr="005E457A">
        <w:t>pseudotype</w:t>
      </w:r>
      <w:proofErr w:type="spellEnd"/>
      <w:r w:rsidR="00EA4893" w:rsidRPr="005E457A">
        <w:t xml:space="preserve">; </w:t>
      </w:r>
      <w:r w:rsidR="00D1751D" w:rsidRPr="005E457A">
        <w:t>Spike</w:t>
      </w:r>
      <w:r w:rsidR="00EA4893" w:rsidRPr="005E457A">
        <w:t xml:space="preserve">; </w:t>
      </w:r>
      <w:r w:rsidR="002A4BF7" w:rsidRPr="005E457A">
        <w:t>cytoplasmic tail</w:t>
      </w:r>
      <w:r w:rsidR="00EA4893" w:rsidRPr="005E457A">
        <w:t xml:space="preserve">; </w:t>
      </w:r>
      <w:r w:rsidR="00985D46" w:rsidRPr="005E457A">
        <w:t>ACE2</w:t>
      </w:r>
      <w:r w:rsidR="00EA4893" w:rsidRPr="005E457A">
        <w:t xml:space="preserve">; </w:t>
      </w:r>
      <w:r w:rsidR="00985D46" w:rsidRPr="005E457A">
        <w:t>293T-ACE2</w:t>
      </w:r>
      <w:r w:rsidR="00EA4893" w:rsidRPr="005E457A">
        <w:t xml:space="preserve">; </w:t>
      </w:r>
      <w:r w:rsidR="005D4603" w:rsidRPr="005E457A">
        <w:t>luciferase</w:t>
      </w:r>
      <w:r w:rsidR="00EA4893" w:rsidRPr="005E457A">
        <w:t xml:space="preserve">; </w:t>
      </w:r>
      <w:r w:rsidR="00EC4B81" w:rsidRPr="005E457A">
        <w:t>ALAYT</w:t>
      </w:r>
    </w:p>
    <w:p w14:paraId="47B248F9" w14:textId="77777777" w:rsidR="00181401" w:rsidRPr="005E457A" w:rsidRDefault="00181401" w:rsidP="00C8121C">
      <w:pPr>
        <w:pStyle w:val="MDPI19line"/>
        <w:pBdr>
          <w:bottom w:val="single" w:sz="4" w:space="1" w:color="000000"/>
        </w:pBdr>
        <w:spacing w:after="480"/>
      </w:pPr>
    </w:p>
    <w:p w14:paraId="7E316399" w14:textId="6B3F809E" w:rsidR="00181401" w:rsidRPr="005E457A" w:rsidRDefault="00C8121C" w:rsidP="00C8121C">
      <w:pPr>
        <w:pStyle w:val="MDPI21heading1"/>
      </w:pPr>
      <w:r w:rsidRPr="005E457A">
        <w:rPr>
          <w:lang w:eastAsia="zh-CN"/>
        </w:rPr>
        <w:t xml:space="preserve">1. </w:t>
      </w:r>
      <w:r w:rsidR="00181401" w:rsidRPr="005E457A">
        <w:t>Introduction</w:t>
      </w:r>
    </w:p>
    <w:p w14:paraId="47C6D92C" w14:textId="5981BE94" w:rsidR="00181401" w:rsidRPr="005E457A" w:rsidRDefault="00804145" w:rsidP="00EA4893">
      <w:pPr>
        <w:pStyle w:val="MDPI31text"/>
      </w:pPr>
      <w:bookmarkStart w:id="9" w:name="OLE_LINK1"/>
      <w:bookmarkStart w:id="10" w:name="OLE_LINK2"/>
      <w:r w:rsidRPr="005E457A">
        <w:t>I</w:t>
      </w:r>
      <w:r w:rsidR="00605102" w:rsidRPr="005E457A">
        <w:t>nfection with SARS-CoV-2 elicits antibodies</w:t>
      </w:r>
      <w:r w:rsidR="00D86915" w:rsidRPr="005E457A">
        <w:t xml:space="preserve"> that bind to the virus</w:t>
      </w:r>
      <w:r w:rsidR="00074457" w:rsidRPr="005E457A">
        <w:t xml:space="preserve"> </w:t>
      </w:r>
      <w:r w:rsidR="001E2025" w:rsidRPr="005E457A">
        <w:fldChar w:fldCharType="begin" w:fldLock="1"/>
      </w:r>
      <w:r w:rsidR="007E3B34" w:rsidRPr="005E457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rsidRPr="005E457A">
        <w:fldChar w:fldCharType="separate"/>
      </w:r>
      <w:r w:rsidR="006E01F3" w:rsidRPr="005E457A">
        <w:rPr>
          <w:noProof/>
        </w:rPr>
        <w:t>[1–6]</w:t>
      </w:r>
      <w:r w:rsidR="001E2025" w:rsidRPr="005E457A">
        <w:fldChar w:fldCharType="end"/>
      </w:r>
      <w:r w:rsidR="000424C0" w:rsidRPr="005E457A">
        <w:t>.</w:t>
      </w:r>
      <w:r w:rsidRPr="005E457A">
        <w:t xml:space="preserve"> </w:t>
      </w:r>
      <w:r w:rsidR="005E457A">
        <w:t>However,</w:t>
      </w:r>
      <w:r w:rsidR="005E457A" w:rsidRPr="005E457A">
        <w:t xml:space="preserve"> </w:t>
      </w:r>
      <w:r w:rsidRPr="005E457A">
        <w:t>as is the case for all viruses</w:t>
      </w:r>
      <w:r w:rsidR="00D616D7" w:rsidRPr="005E457A">
        <w:t xml:space="preserve"> </w:t>
      </w:r>
      <w:r w:rsidR="009B3375" w:rsidRPr="005E457A">
        <w:fldChar w:fldCharType="begin" w:fldLock="1"/>
      </w:r>
      <w:r w:rsidR="007E3B34" w:rsidRPr="005E457A">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rsidRPr="005E457A">
        <w:fldChar w:fldCharType="separate"/>
      </w:r>
      <w:r w:rsidR="006E01F3" w:rsidRPr="005E457A">
        <w:rPr>
          <w:noProof/>
        </w:rPr>
        <w:t>[7–10]</w:t>
      </w:r>
      <w:r w:rsidR="009B3375" w:rsidRPr="005E457A">
        <w:fldChar w:fldCharType="end"/>
      </w:r>
      <w:r w:rsidRPr="005E457A">
        <w:t>, only some of these antibodies neutralize</w:t>
      </w:r>
      <w:r w:rsidR="003C4CD7" w:rsidRPr="005E457A">
        <w:t xml:space="preserve"> the virus’s ability to enter cells</w:t>
      </w:r>
      <w:r w:rsidR="00074457" w:rsidRPr="005E457A">
        <w:t xml:space="preserve"> </w:t>
      </w:r>
      <w:r w:rsidR="00FB7AF0" w:rsidRPr="005E457A">
        <w:fldChar w:fldCharType="begin" w:fldLock="1"/>
      </w:r>
      <w:r w:rsidR="00DF59A9" w:rsidRPr="005E457A">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rsidRPr="005E457A">
        <w:fldChar w:fldCharType="separate"/>
      </w:r>
      <w:r w:rsidR="006E01F3" w:rsidRPr="005E457A">
        <w:rPr>
          <w:noProof/>
        </w:rPr>
        <w:t>[4,5,11,12]</w:t>
      </w:r>
      <w:r w:rsidR="00FB7AF0" w:rsidRPr="005E457A">
        <w:fldChar w:fldCharType="end"/>
      </w:r>
      <w:r w:rsidR="00074457" w:rsidRPr="005E457A">
        <w:t>.</w:t>
      </w:r>
      <w:r w:rsidR="00427DC5" w:rsidRPr="005E457A">
        <w:t xml:space="preserve"> </w:t>
      </w:r>
      <w:r w:rsidR="005E457A">
        <w:t>Whereas</w:t>
      </w:r>
      <w:r w:rsidR="005E457A" w:rsidRPr="005E457A">
        <w:t xml:space="preserve"> </w:t>
      </w:r>
      <w:r w:rsidR="00427DC5" w:rsidRPr="005E457A">
        <w:t>studies of immunity to SARS-CoV-2</w:t>
      </w:r>
      <w:r w:rsidR="00B82C73" w:rsidRPr="005E457A">
        <w:t xml:space="preserve"> are limited, for many other viruses</w:t>
      </w:r>
      <w:r w:rsidR="005E457A">
        <w:t>,</w:t>
      </w:r>
      <w:r w:rsidR="00B82C73" w:rsidRPr="005E457A">
        <w:t xml:space="preserve"> neutralizing antibodies are more strongly correlated with protection against reinfection or disease</w:t>
      </w:r>
      <w:r w:rsidR="00E55A0B" w:rsidRPr="005E457A">
        <w:t xml:space="preserve"> </w:t>
      </w:r>
      <w:r w:rsidR="00E55A0B" w:rsidRPr="005E457A">
        <w:lastRenderedPageBreak/>
        <w:t xml:space="preserve">than antibodies that </w:t>
      </w:r>
      <w:r w:rsidR="008C3246" w:rsidRPr="005E457A">
        <w:t>bind</w:t>
      </w:r>
      <w:r w:rsidR="00972B1C" w:rsidRPr="005E457A">
        <w:t xml:space="preserve"> but do not neutralize</w:t>
      </w:r>
      <w:r w:rsidR="008C3246" w:rsidRPr="005E457A">
        <w:t xml:space="preserve"> </w:t>
      </w:r>
      <w:r w:rsidR="004B4C67" w:rsidRPr="005E457A">
        <w:fldChar w:fldCharType="begin" w:fldLock="1"/>
      </w:r>
      <w:r w:rsidR="001E6559" w:rsidRPr="005E457A">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rsidRPr="005E457A">
        <w:fldChar w:fldCharType="separate"/>
      </w:r>
      <w:r w:rsidR="004B4C67" w:rsidRPr="005E457A">
        <w:rPr>
          <w:noProof/>
        </w:rPr>
        <w:t>[7–10,13–15]</w:t>
      </w:r>
      <w:r w:rsidR="004B4C67" w:rsidRPr="005E457A">
        <w:fldChar w:fldCharType="end"/>
      </w:r>
      <w:r w:rsidR="00E55A0B" w:rsidRPr="005E457A">
        <w:t>.</w:t>
      </w:r>
      <w:r w:rsidR="00E17029" w:rsidRPr="005E457A">
        <w:t xml:space="preserve"> Indeed, </w:t>
      </w:r>
      <w:r w:rsidR="00920345" w:rsidRPr="005E457A">
        <w:t>for</w:t>
      </w:r>
      <w:r w:rsidR="00E17029" w:rsidRPr="005E457A">
        <w:t xml:space="preserve"> other coronaviruses</w:t>
      </w:r>
      <w:r w:rsidR="00266D3D" w:rsidRPr="005E457A">
        <w:t>,</w:t>
      </w:r>
      <w:r w:rsidR="00920345" w:rsidRPr="005E457A">
        <w:t xml:space="preserve"> neutralizing antibodies</w:t>
      </w:r>
      <w:r w:rsidR="00AF667A" w:rsidRPr="005E457A">
        <w:t xml:space="preserve"> are </w:t>
      </w:r>
      <w:r w:rsidR="006C5F5E" w:rsidRPr="005E457A">
        <w:t xml:space="preserve">protective in mouse models of infection </w:t>
      </w:r>
      <w:r w:rsidR="005B75E8" w:rsidRPr="005E457A">
        <w:fldChar w:fldCharType="begin" w:fldLock="1"/>
      </w:r>
      <w:r w:rsidR="00065E4B" w:rsidRPr="005E457A">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sidRPr="005E457A">
        <w:rPr>
          <w:rFonts w:ascii="Cambria Math" w:hAnsi="Cambria Math" w:cs="Cambria Math"/>
        </w:rPr>
        <w:instrText>∼</w:instrText>
      </w:r>
      <w:r w:rsidR="00065E4B" w:rsidRPr="005E457A">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rsidRPr="005E457A">
        <w:fldChar w:fldCharType="separate"/>
      </w:r>
      <w:r w:rsidR="00065E4B" w:rsidRPr="005E457A">
        <w:rPr>
          <w:noProof/>
        </w:rPr>
        <w:t>[16–20]</w:t>
      </w:r>
      <w:r w:rsidR="005B75E8" w:rsidRPr="005E457A">
        <w:fldChar w:fldCharType="end"/>
      </w:r>
      <w:r w:rsidR="005B75E8" w:rsidRPr="005E457A">
        <w:t xml:space="preserve"> </w:t>
      </w:r>
      <w:r w:rsidR="006C5F5E" w:rsidRPr="005E457A">
        <w:t xml:space="preserve">and </w:t>
      </w:r>
      <w:r w:rsidR="00AF667A" w:rsidRPr="005E457A">
        <w:t>associated with at least some reduced susceptibility to re-infection or disease</w:t>
      </w:r>
      <w:r w:rsidR="005B75E8" w:rsidRPr="005E457A">
        <w:t xml:space="preserve"> in humans</w:t>
      </w:r>
      <w:r w:rsidR="00AF667A" w:rsidRPr="005E457A">
        <w:t xml:space="preserve"> </w:t>
      </w:r>
      <w:r w:rsidR="001E6559" w:rsidRPr="005E457A">
        <w:fldChar w:fldCharType="begin" w:fldLock="1"/>
      </w:r>
      <w:r w:rsidR="002D2E15" w:rsidRPr="005E457A">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rsidRPr="005E457A">
        <w:fldChar w:fldCharType="separate"/>
      </w:r>
      <w:r w:rsidR="00065E4B" w:rsidRPr="005E457A">
        <w:rPr>
          <w:noProof/>
        </w:rPr>
        <w:t>[15,21,22]</w:t>
      </w:r>
      <w:r w:rsidR="001E6559" w:rsidRPr="005E457A">
        <w:fldChar w:fldCharType="end"/>
      </w:r>
      <w:r w:rsidR="006C5F5E" w:rsidRPr="005E457A">
        <w:t xml:space="preserve">. Furthermore, </w:t>
      </w:r>
      <w:r w:rsidR="00266D3D" w:rsidRPr="005E457A">
        <w:t xml:space="preserve">anecdotal </w:t>
      </w:r>
      <w:r w:rsidR="00376B92" w:rsidRPr="005E457A">
        <w:t>reports</w:t>
      </w:r>
      <w:r w:rsidR="00266D3D" w:rsidRPr="005E457A">
        <w:t xml:space="preserve"> </w:t>
      </w:r>
      <w:r w:rsidR="005E457A">
        <w:t xml:space="preserve">have </w:t>
      </w:r>
      <w:r w:rsidR="00266D3D" w:rsidRPr="005E457A">
        <w:t>suggest</w:t>
      </w:r>
      <w:r w:rsidR="005E457A">
        <w:t>ed</w:t>
      </w:r>
      <w:r w:rsidR="00266D3D" w:rsidRPr="005E457A">
        <w:t xml:space="preserve"> that </w:t>
      </w:r>
      <w:r w:rsidR="005E457A">
        <w:t xml:space="preserve">the </w:t>
      </w:r>
      <w:r w:rsidR="00266D3D" w:rsidRPr="005E457A">
        <w:t>passive transfer of neutralizing antibodies</w:t>
      </w:r>
      <w:r w:rsidR="00325AE9" w:rsidRPr="005E457A">
        <w:t xml:space="preserve"> to sick patients may </w:t>
      </w:r>
      <w:r w:rsidR="00287499" w:rsidRPr="005E457A">
        <w:t>help alleviate</w:t>
      </w:r>
      <w:r w:rsidR="00325AE9" w:rsidRPr="005E457A">
        <w:t xml:space="preserve"> disease </w:t>
      </w:r>
      <w:r w:rsidR="00287499" w:rsidRPr="005E457A">
        <w:t>from</w:t>
      </w:r>
      <w:r w:rsidR="00325AE9" w:rsidRPr="005E457A">
        <w:t xml:space="preserve"> SARS-CoV-2 and </w:t>
      </w:r>
      <w:r w:rsidR="00A57F20" w:rsidRPr="005E457A">
        <w:t>its close relative</w:t>
      </w:r>
      <w:r w:rsidR="005E457A">
        <w:t>,</w:t>
      </w:r>
      <w:r w:rsidR="00A57F20" w:rsidRPr="005E457A">
        <w:t xml:space="preserve"> SARS-</w:t>
      </w:r>
      <w:proofErr w:type="spellStart"/>
      <w:r w:rsidR="00A57F20" w:rsidRPr="005E457A">
        <w:t>CoV</w:t>
      </w:r>
      <w:proofErr w:type="spellEnd"/>
      <w:r w:rsidR="00A57F20" w:rsidRPr="005E457A">
        <w:t xml:space="preserve"> </w:t>
      </w:r>
      <w:r w:rsidR="00497686" w:rsidRPr="005E457A">
        <w:fldChar w:fldCharType="begin" w:fldLock="1"/>
      </w:r>
      <w:r w:rsidR="005B75E8" w:rsidRPr="005E457A">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rsidRPr="005E457A">
        <w:fldChar w:fldCharType="separate"/>
      </w:r>
      <w:r w:rsidR="005B75E8" w:rsidRPr="005E457A">
        <w:rPr>
          <w:noProof/>
        </w:rPr>
        <w:t>[23–25]</w:t>
      </w:r>
      <w:r w:rsidR="00497686" w:rsidRPr="005E457A">
        <w:fldChar w:fldCharType="end"/>
      </w:r>
      <w:r w:rsidR="00A57F20" w:rsidRPr="005E457A">
        <w:t>.</w:t>
      </w:r>
    </w:p>
    <w:p w14:paraId="4229AAB5" w14:textId="61792B6D" w:rsidR="00784F31" w:rsidRPr="005E457A" w:rsidRDefault="005E457A" w:rsidP="00C8121C">
      <w:pPr>
        <w:pStyle w:val="MDPI31text"/>
      </w:pPr>
      <w:r>
        <w:t>However, while</w:t>
      </w:r>
      <w:r w:rsidR="00784F31" w:rsidRPr="005E457A">
        <w:t xml:space="preserve"> there are now</w:t>
      </w:r>
      <w:r w:rsidR="00D31F3A" w:rsidRPr="005E457A">
        <w:t xml:space="preserve"> well-characterized and high-throughput methods (such as ELISA assays)</w:t>
      </w:r>
      <w:r w:rsidR="006C5BC1" w:rsidRPr="005E457A">
        <w:t xml:space="preserve"> to measure total antibody binding to SARS-CoV-2 or some of its </w:t>
      </w:r>
      <w:r w:rsidR="00A43AF7" w:rsidRPr="005E457A">
        <w:t xml:space="preserve">key </w:t>
      </w:r>
      <w:r w:rsidR="006C5BC1" w:rsidRPr="005E457A">
        <w:t xml:space="preserve">constituent proteins </w:t>
      </w:r>
      <w:r w:rsidR="007B05C3" w:rsidRPr="005E457A">
        <w:fldChar w:fldCharType="begin" w:fldLock="1"/>
      </w:r>
      <w:r w:rsidR="005B75E8" w:rsidRPr="005E457A">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rsidRPr="005E457A">
        <w:fldChar w:fldCharType="separate"/>
      </w:r>
      <w:r w:rsidR="005B75E8" w:rsidRPr="005E457A">
        <w:rPr>
          <w:noProof/>
        </w:rPr>
        <w:t>[2,6,26]</w:t>
      </w:r>
      <w:r w:rsidR="007B05C3" w:rsidRPr="005E457A">
        <w:fldChar w:fldCharType="end"/>
      </w:r>
      <w:r w:rsidR="00A43AF7" w:rsidRPr="005E457A">
        <w:t xml:space="preserve">, </w:t>
      </w:r>
      <w:r w:rsidR="00562C98" w:rsidRPr="005E457A">
        <w:t>quantifying</w:t>
      </w:r>
      <w:r w:rsidR="00A43AF7" w:rsidRPr="005E457A">
        <w:t xml:space="preserve"> neutralizing antibody activity is more difficult. </w:t>
      </w:r>
      <w:r w:rsidR="00FB6089" w:rsidRPr="005E457A">
        <w:t>Th</w:t>
      </w:r>
      <w:r w:rsidR="003E28FF" w:rsidRPr="005E457A">
        <w:t>e</w:t>
      </w:r>
      <w:r w:rsidR="00CE5EC0" w:rsidRPr="005E457A">
        <w:t xml:space="preserve"> most</w:t>
      </w:r>
      <w:r w:rsidR="00FB6089" w:rsidRPr="005E457A">
        <w:t xml:space="preserve"> biologically</w:t>
      </w:r>
      <w:r w:rsidR="00CE5EC0" w:rsidRPr="005E457A">
        <w:t xml:space="preserve"> relevant method </w:t>
      </w:r>
      <w:r w:rsidR="00562C98" w:rsidRPr="005E457A">
        <w:t>is</w:t>
      </w:r>
      <w:r w:rsidR="00CE5EC0" w:rsidRPr="005E457A">
        <w:t xml:space="preserve"> </w:t>
      </w:r>
      <w:r w:rsidR="00712772" w:rsidRPr="005E457A">
        <w:t xml:space="preserve">to directly </w:t>
      </w:r>
      <w:r w:rsidR="00FB6089" w:rsidRPr="005E457A">
        <w:t xml:space="preserve">measure </w:t>
      </w:r>
      <w:r w:rsidR="00256504" w:rsidRPr="005E457A">
        <w:t xml:space="preserve">how antibodies or sera inhibit infection of cells by </w:t>
      </w:r>
      <w:r w:rsidR="00FB6089" w:rsidRPr="005E457A">
        <w:t xml:space="preserve">replication-competent </w:t>
      </w:r>
      <w:r w:rsidR="00256504" w:rsidRPr="005E457A">
        <w:t>SARS-CoV-2</w:t>
      </w:r>
      <w:r w:rsidR="00674009" w:rsidRPr="005E457A">
        <w:t xml:space="preserve">. </w:t>
      </w:r>
      <w:r w:rsidR="00E25C20" w:rsidRPr="005E457A">
        <w:t>Such live-virus assays</w:t>
      </w:r>
      <w:r w:rsidR="003A0FCA" w:rsidRPr="005E457A">
        <w:t xml:space="preserve"> have now been performed to quantify neutralizing activity in the sera of infected patients</w:t>
      </w:r>
      <w:r w:rsidR="00DE57BF" w:rsidRPr="005E457A">
        <w:t xml:space="preserve"> or characterize the potency of individual antibodies</w:t>
      </w:r>
      <w:r w:rsidR="00F3427B" w:rsidRPr="005E457A">
        <w:t xml:space="preserve"> </w:t>
      </w:r>
      <w:r w:rsidR="0089415F" w:rsidRPr="005E457A">
        <w:fldChar w:fldCharType="begin" w:fldLock="1"/>
      </w:r>
      <w:r w:rsidR="005B75E8" w:rsidRPr="005E457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rsidRPr="005E457A">
        <w:fldChar w:fldCharType="separate"/>
      </w:r>
      <w:r w:rsidR="005B75E8" w:rsidRPr="005E457A">
        <w:rPr>
          <w:noProof/>
        </w:rPr>
        <w:t>[1,6,12,27]</w:t>
      </w:r>
      <w:r w:rsidR="0089415F" w:rsidRPr="005E457A">
        <w:fldChar w:fldCharType="end"/>
      </w:r>
      <w:r w:rsidR="00DE57BF" w:rsidRPr="005E457A">
        <w:t xml:space="preserve">. However, the throughput and accessibility of </w:t>
      </w:r>
      <w:r w:rsidR="00E17E43" w:rsidRPr="005E457A">
        <w:t>live-virus neutralization assays with SARS-CoV-2 is limited by the fact that the virus is a biosafety-level-3 agent that must be worked with in specialized facilities</w:t>
      </w:r>
      <w:r w:rsidR="00F3427B" w:rsidRPr="005E457A">
        <w:t>.</w:t>
      </w:r>
    </w:p>
    <w:p w14:paraId="262CC4C3" w14:textId="0EDAF290" w:rsidR="00B74FD9" w:rsidRPr="005E457A" w:rsidRDefault="00A00AA8" w:rsidP="00C8121C">
      <w:pPr>
        <w:pStyle w:val="MDPI31text"/>
        <w:rPr>
          <w:szCs w:val="20"/>
        </w:rPr>
      </w:pPr>
      <w:r w:rsidRPr="005E457A">
        <w:t xml:space="preserve">An alternative approach that alleviates these biosafety </w:t>
      </w:r>
      <w:r w:rsidR="00D364D0" w:rsidRPr="005E457A">
        <w:t>limitations</w:t>
      </w:r>
      <w:r w:rsidR="00B234E8" w:rsidRPr="005E457A">
        <w:t xml:space="preserve"> </w:t>
      </w:r>
      <w:r w:rsidR="00092982" w:rsidRPr="005E457A">
        <w:t>leverages</w:t>
      </w:r>
      <w:r w:rsidR="00B234E8" w:rsidRPr="005E457A">
        <w:t xml:space="preserve"> the fact that all known neutralizing antibodies to SARS-CoV-2 </w:t>
      </w:r>
      <w:r w:rsidR="00244487" w:rsidRPr="005E457A">
        <w:t>(</w:t>
      </w:r>
      <w:r w:rsidR="00B234E8" w:rsidRPr="005E457A">
        <w:t xml:space="preserve">and </w:t>
      </w:r>
      <w:r w:rsidR="00244487" w:rsidRPr="005E457A">
        <w:t>other</w:t>
      </w:r>
      <w:r w:rsidR="00B234E8" w:rsidRPr="005E457A">
        <w:t xml:space="preserve"> coronaviruses</w:t>
      </w:r>
      <w:r w:rsidR="00EC3455" w:rsidRPr="005E457A">
        <w:t xml:space="preserve"> </w:t>
      </w:r>
      <w:r w:rsidR="00244487" w:rsidRPr="005E457A">
        <w:t xml:space="preserve">that lack </w:t>
      </w:r>
      <w:r w:rsidR="00244487" w:rsidRPr="005E457A">
        <w:rPr>
          <w:color w:val="000000" w:themeColor="text1"/>
        </w:rPr>
        <w:t>a</w:t>
      </w:r>
      <w:ins w:id="11" w:author="Dusenbury Crawford, Katharine H" w:date="2020-05-04T10:35:00Z">
        <w:r w:rsidR="00F50DAD">
          <w:rPr>
            <w:color w:val="000000" w:themeColor="text1"/>
          </w:rPr>
          <w:t xml:space="preserve"> hemagglutinin-esterase</w:t>
        </w:r>
      </w:ins>
      <w:del w:id="12" w:author="Dusenbury Crawford, Katharine H" w:date="2020-05-04T10:35:00Z">
        <w:r w:rsidR="00985083" w:rsidRPr="005E457A" w:rsidDel="00F50DAD">
          <w:rPr>
            <w:color w:val="000000" w:themeColor="text1"/>
          </w:rPr>
          <w:delText>n</w:delText>
        </w:r>
      </w:del>
      <w:ins w:id="13" w:author="Dusenbury Crawford, Katharine H" w:date="2020-05-04T10:36:00Z">
        <w:r w:rsidR="00F50DAD">
          <w:rPr>
            <w:color w:val="000000" w:themeColor="text1"/>
          </w:rPr>
          <w:t xml:space="preserve"> </w:t>
        </w:r>
      </w:ins>
      <w:del w:id="14" w:author="Dusenbury Crawford, Katharine H" w:date="2020-05-04T10:36:00Z">
        <w:r w:rsidR="00244487" w:rsidRPr="005E457A" w:rsidDel="00F50DAD">
          <w:rPr>
            <w:color w:val="000000" w:themeColor="text1"/>
          </w:rPr>
          <w:delText xml:space="preserve"> </w:delText>
        </w:r>
      </w:del>
      <w:commentRangeStart w:id="15"/>
      <w:del w:id="16" w:author="Dusenbury Crawford, Katharine H" w:date="2020-05-04T10:35:00Z">
        <w:r w:rsidR="00244487" w:rsidRPr="005E457A" w:rsidDel="00F50DAD">
          <w:delText xml:space="preserve">HE </w:delText>
        </w:r>
      </w:del>
      <w:r w:rsidR="00244487" w:rsidRPr="005E457A">
        <w:t>protein</w:t>
      </w:r>
      <w:commentRangeEnd w:id="15"/>
      <w:r w:rsidR="005E457A">
        <w:rPr>
          <w:rStyle w:val="CommentReference"/>
          <w:rFonts w:ascii="Times New Roman" w:hAnsi="Times New Roman"/>
          <w:snapToGrid/>
          <w:lang w:bidi="ar-SA"/>
        </w:rPr>
        <w:commentReference w:id="15"/>
      </w:r>
      <w:r w:rsidR="00244487" w:rsidRPr="005E457A">
        <w:t xml:space="preserve">) </w:t>
      </w:r>
      <w:r w:rsidR="00EC3455" w:rsidRPr="005E457A">
        <w:t>target the virus</w:t>
      </w:r>
      <w:r w:rsidR="00CC6B54" w:rsidRPr="005E457A">
        <w:t>’s Spike protein</w:t>
      </w:r>
      <w:r w:rsidR="00244487" w:rsidRPr="005E457A">
        <w:t xml:space="preserve"> </w:t>
      </w:r>
      <w:r w:rsidR="00244487" w:rsidRPr="005E457A">
        <w:fldChar w:fldCharType="begin" w:fldLock="1"/>
      </w:r>
      <w:r w:rsidR="005B75E8" w:rsidRPr="005E457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rsidRPr="005E457A">
        <w:fldChar w:fldCharType="separate"/>
      </w:r>
      <w:r w:rsidR="005B75E8" w:rsidRPr="005E457A">
        <w:rPr>
          <w:noProof/>
        </w:rPr>
        <w:t>[1,12,27]</w:t>
      </w:r>
      <w:r w:rsidR="00244487" w:rsidRPr="005E457A">
        <w:fldChar w:fldCharType="end"/>
      </w:r>
      <w:r w:rsidR="00E72744" w:rsidRPr="005E457A">
        <w:t>.</w:t>
      </w:r>
      <w:r w:rsidR="00CC6B54" w:rsidRPr="005E457A">
        <w:t xml:space="preserve"> Spike </w:t>
      </w:r>
      <w:r w:rsidR="00554FBA" w:rsidRPr="005E457A">
        <w:t>protrudes prominently from the</w:t>
      </w:r>
      <w:r w:rsidR="00CC6B54" w:rsidRPr="005E457A">
        <w:t xml:space="preserve"> surface of SARS-CoV-2</w:t>
      </w:r>
      <w:r w:rsidR="00554FBA" w:rsidRPr="005E457A">
        <w:t xml:space="preserve"> virions</w:t>
      </w:r>
      <w:r w:rsidR="00E72744" w:rsidRPr="005E457A">
        <w:t>, and is necessary and sufficient to enable the virus to bind and enter cells</w:t>
      </w:r>
      <w:r w:rsidR="002F1023" w:rsidRPr="005E457A">
        <w:t xml:space="preserve"> </w:t>
      </w:r>
      <w:r w:rsidR="00AD3F6A" w:rsidRPr="005E457A">
        <w:fldChar w:fldCharType="begin" w:fldLock="1"/>
      </w:r>
      <w:r w:rsidR="005B75E8" w:rsidRPr="005E457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rsidRPr="005E457A">
        <w:fldChar w:fldCharType="separate"/>
      </w:r>
      <w:r w:rsidR="005B75E8" w:rsidRPr="005E457A">
        <w:rPr>
          <w:noProof/>
        </w:rPr>
        <w:t>[28]</w:t>
      </w:r>
      <w:r w:rsidR="00AD3F6A" w:rsidRPr="005E457A">
        <w:fldChar w:fldCharType="end"/>
      </w:r>
      <w:r w:rsidR="00E72744" w:rsidRPr="005E457A">
        <w:t>.</w:t>
      </w:r>
      <w:r w:rsidR="00FE383D" w:rsidRPr="005E457A">
        <w:t xml:space="preserve"> Spike from </w:t>
      </w:r>
      <w:r w:rsidR="00336E66" w:rsidRPr="005E457A">
        <w:t xml:space="preserve">several </w:t>
      </w:r>
      <w:r w:rsidR="00FE383D" w:rsidRPr="005E457A">
        <w:t>coronaviruses can be “</w:t>
      </w:r>
      <w:proofErr w:type="spellStart"/>
      <w:r w:rsidR="00FE383D" w:rsidRPr="005E457A">
        <w:t>pseudotyped</w:t>
      </w:r>
      <w:proofErr w:type="spellEnd"/>
      <w:r w:rsidR="00FE383D" w:rsidRPr="005E457A">
        <w:t xml:space="preserve">” onto safer </w:t>
      </w:r>
      <w:proofErr w:type="spellStart"/>
      <w:r w:rsidR="00FE383D" w:rsidRPr="005E457A">
        <w:t>nonreplicative</w:t>
      </w:r>
      <w:proofErr w:type="spellEnd"/>
      <w:r w:rsidR="00365E65" w:rsidRPr="005E457A">
        <w:t xml:space="preserve"> </w:t>
      </w:r>
      <w:r w:rsidR="00ED18DE" w:rsidRPr="005E457A">
        <w:t>viral particles</w:t>
      </w:r>
      <w:r w:rsidR="00365E65" w:rsidRPr="005E457A">
        <w:t xml:space="preserve"> in place of their endogenous entry protein</w:t>
      </w:r>
      <w:r w:rsidR="00D85FFB" w:rsidRPr="005E457A">
        <w:t xml:space="preserve">, thereby making entry of these </w:t>
      </w:r>
      <w:r w:rsidR="00ED18DE" w:rsidRPr="005E457A">
        <w:t>particles</w:t>
      </w:r>
      <w:r w:rsidR="00D85FFB" w:rsidRPr="005E457A">
        <w:t xml:space="preserve"> into cells dependent</w:t>
      </w:r>
      <w:r w:rsidR="00E21748" w:rsidRPr="005E457A">
        <w:t xml:space="preserve"> on Spike</w:t>
      </w:r>
      <w:r w:rsidR="009537A4" w:rsidRPr="005E457A">
        <w:t xml:space="preserve"> </w:t>
      </w:r>
      <w:r w:rsidR="003E48E4" w:rsidRPr="005E457A">
        <w:fldChar w:fldCharType="begin" w:fldLock="1"/>
      </w:r>
      <w:r w:rsidR="005B75E8" w:rsidRPr="005E457A">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rsidRPr="005E457A">
        <w:fldChar w:fldCharType="separate"/>
      </w:r>
      <w:r w:rsidR="005B75E8" w:rsidRPr="005E457A">
        <w:rPr>
          <w:noProof/>
        </w:rPr>
        <w:t>[29–36]</w:t>
      </w:r>
      <w:r w:rsidR="003E48E4" w:rsidRPr="005E457A">
        <w:fldChar w:fldCharType="end"/>
      </w:r>
      <w:r w:rsidR="009537A4" w:rsidRPr="005E457A">
        <w:t xml:space="preserve">. For SARS-CoV-2, such </w:t>
      </w:r>
      <w:proofErr w:type="spellStart"/>
      <w:r w:rsidR="009537A4" w:rsidRPr="005E457A">
        <w:t>pseudotyping</w:t>
      </w:r>
      <w:proofErr w:type="spellEnd"/>
      <w:r w:rsidR="009537A4" w:rsidRPr="005E457A">
        <w:t xml:space="preserve"> has </w:t>
      </w:r>
      <w:r w:rsidR="009675C3" w:rsidRPr="005E457A">
        <w:t>recently</w:t>
      </w:r>
      <w:r w:rsidR="009537A4" w:rsidRPr="005E457A">
        <w:t xml:space="preserve"> been reported using</w:t>
      </w:r>
      <w:r w:rsidR="00862C22" w:rsidRPr="005E457A">
        <w:t xml:space="preserve"> HIV-based lentiviral </w:t>
      </w:r>
      <w:r w:rsidR="00ED18DE" w:rsidRPr="005E457A">
        <w:t>particles</w:t>
      </w:r>
      <w:r w:rsidR="00862C22" w:rsidRPr="005E457A">
        <w:t xml:space="preserve"> </w:t>
      </w:r>
      <w:r w:rsidR="003C0B18" w:rsidRPr="005E457A">
        <w:fldChar w:fldCharType="begin" w:fldLock="1"/>
      </w:r>
      <w:r w:rsidR="005B75E8" w:rsidRPr="005E457A">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rsidRPr="005E457A">
        <w:fldChar w:fldCharType="separate"/>
      </w:r>
      <w:r w:rsidR="005B75E8" w:rsidRPr="005E457A">
        <w:rPr>
          <w:noProof/>
        </w:rPr>
        <w:t>[4,27,37]</w:t>
      </w:r>
      <w:r w:rsidR="003C0B18" w:rsidRPr="005E457A">
        <w:fldChar w:fldCharType="end"/>
      </w:r>
      <w:r w:rsidR="00862C22" w:rsidRPr="005E457A">
        <w:t xml:space="preserve">, MLV-based retroviral </w:t>
      </w:r>
      <w:r w:rsidR="00ED18DE" w:rsidRPr="005E457A">
        <w:t>particles</w:t>
      </w:r>
      <w:r w:rsidR="00862C22" w:rsidRPr="005E457A">
        <w:t xml:space="preserve"> </w:t>
      </w:r>
      <w:r w:rsidR="002C2BCD" w:rsidRPr="005E457A">
        <w:fldChar w:fldCharType="begin" w:fldLock="1"/>
      </w:r>
      <w:r w:rsidR="005B75E8" w:rsidRPr="005E457A">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rsidRPr="005E457A">
        <w:fldChar w:fldCharType="separate"/>
      </w:r>
      <w:r w:rsidR="005B75E8" w:rsidRPr="005E457A">
        <w:rPr>
          <w:noProof/>
        </w:rPr>
        <w:t>[12,38]</w:t>
      </w:r>
      <w:r w:rsidR="002C2BCD" w:rsidRPr="005E457A">
        <w:fldChar w:fldCharType="end"/>
      </w:r>
      <w:r w:rsidR="00862C22" w:rsidRPr="005E457A">
        <w:t xml:space="preserve">, and VSV </w:t>
      </w:r>
      <w:r w:rsidR="00C4130C" w:rsidRPr="005E457A">
        <w:fldChar w:fldCharType="begin" w:fldLock="1"/>
      </w:r>
      <w:r w:rsidR="005B75E8" w:rsidRPr="005E457A">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rsidRPr="005E457A">
        <w:fldChar w:fldCharType="separate"/>
      </w:r>
      <w:r w:rsidR="005B75E8" w:rsidRPr="005E457A">
        <w:rPr>
          <w:noProof/>
        </w:rPr>
        <w:t>[29,39–41]</w:t>
      </w:r>
      <w:r w:rsidR="00C4130C" w:rsidRPr="005E457A">
        <w:fldChar w:fldCharType="end"/>
      </w:r>
      <w:r w:rsidR="00862C22" w:rsidRPr="005E457A">
        <w:t>.</w:t>
      </w:r>
      <w:r w:rsidR="009537A4" w:rsidRPr="005E457A">
        <w:t xml:space="preserve"> </w:t>
      </w:r>
      <w:r w:rsidR="008250B5" w:rsidRPr="005E457A">
        <w:t xml:space="preserve">In the data reported to date, results from such </w:t>
      </w:r>
      <w:proofErr w:type="spellStart"/>
      <w:r w:rsidR="008250B5" w:rsidRPr="005E457A">
        <w:t>pseudovirus</w:t>
      </w:r>
      <w:proofErr w:type="spellEnd"/>
      <w:r w:rsidR="008250B5" w:rsidRPr="005E457A">
        <w:t xml:space="preserve"> neutralization assays </w:t>
      </w:r>
      <w:r w:rsidR="005E457A">
        <w:t xml:space="preserve">have </w:t>
      </w:r>
      <w:r w:rsidR="008250B5" w:rsidRPr="005E457A">
        <w:t>correlate</w:t>
      </w:r>
      <w:r w:rsidR="005E457A">
        <w:t>d</w:t>
      </w:r>
      <w:r w:rsidR="008250B5" w:rsidRPr="005E457A">
        <w:t xml:space="preserve"> well with </w:t>
      </w:r>
      <w:r w:rsidR="00092982" w:rsidRPr="005E457A">
        <w:t>measurements made using live SARS-CoV-2</w:t>
      </w:r>
      <w:r w:rsidR="00173E2D" w:rsidRPr="005E457A">
        <w:t xml:space="preserve"> </w:t>
      </w:r>
      <w:r w:rsidR="00500FF4" w:rsidRPr="005E457A">
        <w:fldChar w:fldCharType="begin" w:fldLock="1"/>
      </w:r>
      <w:r w:rsidR="005B75E8" w:rsidRPr="005E457A">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rsidRPr="005E457A">
        <w:fldChar w:fldCharType="separate"/>
      </w:r>
      <w:r w:rsidR="005B75E8" w:rsidRPr="005E457A">
        <w:rPr>
          <w:noProof/>
        </w:rPr>
        <w:t>[1,12,27,39]</w:t>
      </w:r>
      <w:r w:rsidR="00500FF4" w:rsidRPr="005E457A">
        <w:fldChar w:fldCharType="end"/>
      </w:r>
      <w:r w:rsidR="00092982" w:rsidRPr="005E457A">
        <w:t xml:space="preserve">. </w:t>
      </w:r>
      <w:r w:rsidR="00F3194F" w:rsidRPr="005E457A">
        <w:t xml:space="preserve">However, </w:t>
      </w:r>
      <w:r w:rsidR="00F3194F" w:rsidRPr="005E457A">
        <w:rPr>
          <w:szCs w:val="20"/>
        </w:rPr>
        <w:t xml:space="preserve">the </w:t>
      </w:r>
      <w:r w:rsidR="007D4845" w:rsidRPr="005E457A">
        <w:rPr>
          <w:szCs w:val="20"/>
        </w:rPr>
        <w:t>detailed protoc</w:t>
      </w:r>
      <w:r w:rsidR="006D0A66" w:rsidRPr="005E457A">
        <w:rPr>
          <w:szCs w:val="20"/>
        </w:rPr>
        <w:t>o</w:t>
      </w:r>
      <w:r w:rsidR="007D4845" w:rsidRPr="005E457A">
        <w:rPr>
          <w:szCs w:val="20"/>
        </w:rPr>
        <w:t xml:space="preserve">ls and reagents to perform such assays are </w:t>
      </w:r>
      <w:r w:rsidR="00D5078F" w:rsidRPr="005E457A">
        <w:rPr>
          <w:szCs w:val="20"/>
        </w:rPr>
        <w:t xml:space="preserve">not yet </w:t>
      </w:r>
      <w:r w:rsidR="00BB0C20" w:rsidRPr="005E457A">
        <w:rPr>
          <w:szCs w:val="20"/>
        </w:rPr>
        <w:t>widely</w:t>
      </w:r>
      <w:r w:rsidR="00D5078F" w:rsidRPr="005E457A">
        <w:rPr>
          <w:szCs w:val="20"/>
        </w:rPr>
        <w:t xml:space="preserve"> available to the scientific community.</w:t>
      </w:r>
    </w:p>
    <w:p w14:paraId="285F9846" w14:textId="5C094B0E" w:rsidR="00D5078F" w:rsidRPr="005E457A" w:rsidRDefault="00D5078F" w:rsidP="00C8121C">
      <w:pPr>
        <w:pStyle w:val="MDPI31text"/>
        <w:rPr>
          <w:color w:val="auto"/>
          <w:lang w:eastAsia="en-US"/>
        </w:rPr>
      </w:pPr>
      <w:r w:rsidRPr="005E457A">
        <w:t>Here</w:t>
      </w:r>
      <w:r w:rsidR="005E457A">
        <w:t>,</w:t>
      </w:r>
      <w:r w:rsidRPr="005E457A">
        <w:t xml:space="preserve"> we fill</w:t>
      </w:r>
      <w:r w:rsidR="005E457A">
        <w:t>ed</w:t>
      </w:r>
      <w:r w:rsidRPr="005E457A">
        <w:t xml:space="preserve"> this gap by providing a detailed description of how</w:t>
      </w:r>
      <w:r w:rsidR="008250B5" w:rsidRPr="005E457A">
        <w:t xml:space="preserve"> to </w:t>
      </w:r>
      <w:proofErr w:type="spellStart"/>
      <w:r w:rsidR="008250B5" w:rsidRPr="005E457A">
        <w:t>pseudotype</w:t>
      </w:r>
      <w:proofErr w:type="spellEnd"/>
      <w:r w:rsidR="008250B5" w:rsidRPr="005E457A">
        <w:t xml:space="preserve"> lentiviral </w:t>
      </w:r>
      <w:r w:rsidR="00A36960" w:rsidRPr="005E457A">
        <w:t>particles</w:t>
      </w:r>
      <w:r w:rsidR="008250B5" w:rsidRPr="005E457A">
        <w:t xml:space="preserve"> with Spike</w:t>
      </w:r>
      <w:r w:rsidR="00BB0C20" w:rsidRPr="005E457A">
        <w:t xml:space="preserve">. We </w:t>
      </w:r>
      <w:r w:rsidR="00842E21" w:rsidRPr="005E457A">
        <w:t>explain</w:t>
      </w:r>
      <w:r w:rsidR="005E457A">
        <w:t>ed</w:t>
      </w:r>
      <w:r w:rsidR="00C50A66" w:rsidRPr="005E457A">
        <w:t xml:space="preserve"> how these </w:t>
      </w:r>
      <w:proofErr w:type="spellStart"/>
      <w:r w:rsidR="00C50A66" w:rsidRPr="005E457A">
        <w:t>pseudotyped</w:t>
      </w:r>
      <w:proofErr w:type="spellEnd"/>
      <w:r w:rsidR="00C50A66" w:rsidRPr="005E457A">
        <w:t xml:space="preserve"> </w:t>
      </w:r>
      <w:r w:rsidR="00ED18DE" w:rsidRPr="005E457A">
        <w:t>particles</w:t>
      </w:r>
      <w:r w:rsidR="00C50A66" w:rsidRPr="005E457A">
        <w:t xml:space="preserve"> </w:t>
      </w:r>
      <w:r w:rsidR="005E457A">
        <w:t>could</w:t>
      </w:r>
      <w:r w:rsidR="005E457A" w:rsidRPr="005E457A">
        <w:t xml:space="preserve"> </w:t>
      </w:r>
      <w:r w:rsidR="00C50A66" w:rsidRPr="005E457A">
        <w:t xml:space="preserve">be used to conveniently measure Spike-mediated cell entry </w:t>
      </w:r>
      <w:r w:rsidR="00034B84" w:rsidRPr="005E457A">
        <w:t>via</w:t>
      </w:r>
      <w:r w:rsidR="00183322" w:rsidRPr="005E457A">
        <w:t xml:space="preserve"> fluorescent or luciferase reporters, and to quantify the neutralizing activity of human </w:t>
      </w:r>
      <w:r w:rsidR="005F333D" w:rsidRPr="005E457A">
        <w:t>plasma</w:t>
      </w:r>
      <w:r w:rsidR="00183322" w:rsidRPr="005E457A">
        <w:t xml:space="preserve">. Finally, we </w:t>
      </w:r>
      <w:r w:rsidR="009D4CBB" w:rsidRPr="005E457A">
        <w:t>describe</w:t>
      </w:r>
      <w:r w:rsidR="005E457A">
        <w:t>d</w:t>
      </w:r>
      <w:r w:rsidR="009D4CBB" w:rsidRPr="005E457A">
        <w:t xml:space="preserve"> all the necessary experimental reagents </w:t>
      </w:r>
      <w:r w:rsidR="00032B6A" w:rsidRPr="005E457A">
        <w:t>and</w:t>
      </w:r>
      <w:r w:rsidR="00842E21" w:rsidRPr="005E457A">
        <w:t xml:space="preserve"> make them available in </w:t>
      </w:r>
      <w:r w:rsidR="00827475" w:rsidRPr="005E457A">
        <w:t xml:space="preserve">the </w:t>
      </w:r>
      <w:r w:rsidR="00842E21" w:rsidRPr="005E457A">
        <w:t>BEI Resources reagent repository</w:t>
      </w:r>
      <w:r w:rsidR="00F7694F" w:rsidRPr="005E457A">
        <w:t xml:space="preserve"> (</w:t>
      </w:r>
      <w:hyperlink r:id="rId26" w:history="1">
        <w:r w:rsidR="00F7694F" w:rsidRPr="005E457A">
          <w:rPr>
            <w:rStyle w:val="Hyperlink"/>
          </w:rPr>
          <w:t>https://www.beiresources.org/</w:t>
        </w:r>
      </w:hyperlink>
      <w:r w:rsidR="00F7694F" w:rsidRPr="005E457A">
        <w:t>)</w:t>
      </w:r>
      <w:r w:rsidR="00842E21" w:rsidRPr="005E457A">
        <w:t>.</w:t>
      </w:r>
    </w:p>
    <w:bookmarkEnd w:id="9"/>
    <w:bookmarkEnd w:id="10"/>
    <w:p w14:paraId="1434DC97" w14:textId="532DFD3A" w:rsidR="00181401" w:rsidRPr="005E457A" w:rsidRDefault="00C8121C" w:rsidP="00C8121C">
      <w:pPr>
        <w:pStyle w:val="MDPI21heading1"/>
      </w:pPr>
      <w:commentRangeStart w:id="17"/>
      <w:r w:rsidRPr="005E457A">
        <w:t xml:space="preserve">2. </w:t>
      </w:r>
      <w:r w:rsidR="00181401" w:rsidRPr="005E457A">
        <w:t>Results</w:t>
      </w:r>
      <w:commentRangeEnd w:id="17"/>
      <w:r w:rsidR="004E6647">
        <w:rPr>
          <w:rStyle w:val="CommentReference"/>
          <w:rFonts w:ascii="Times New Roman" w:hAnsi="Times New Roman"/>
          <w:b w:val="0"/>
          <w:snapToGrid/>
          <w:lang w:bidi="ar-SA"/>
        </w:rPr>
        <w:commentReference w:id="17"/>
      </w:r>
    </w:p>
    <w:p w14:paraId="40DD45D0" w14:textId="639812DE" w:rsidR="00181401" w:rsidRPr="005E457A" w:rsidRDefault="00C8121C" w:rsidP="00C8121C">
      <w:pPr>
        <w:pStyle w:val="MDPI22heading2"/>
      </w:pPr>
      <w:r w:rsidRPr="00F65B1C">
        <w:rPr>
          <w:highlight w:val="yellow"/>
        </w:rPr>
        <w:t>2.1</w:t>
      </w:r>
      <w:r w:rsidRPr="005E457A">
        <w:t xml:space="preserve">. </w:t>
      </w:r>
      <w:r w:rsidR="00A0791D" w:rsidRPr="005E457A">
        <w:t xml:space="preserve">General </w:t>
      </w:r>
      <w:r w:rsidRPr="005E457A">
        <w:t>A</w:t>
      </w:r>
      <w:r w:rsidR="00A0791D" w:rsidRPr="005E457A">
        <w:t xml:space="preserve">pproach for </w:t>
      </w:r>
      <w:r w:rsidRPr="005E457A">
        <w:t>P</w:t>
      </w:r>
      <w:r w:rsidR="00A0791D" w:rsidRPr="005E457A">
        <w:t xml:space="preserve">seudotyping </w:t>
      </w:r>
      <w:r w:rsidRPr="005E457A">
        <w:t>L</w:t>
      </w:r>
      <w:r w:rsidR="00A0791D" w:rsidRPr="005E457A">
        <w:t xml:space="preserve">entiviral </w:t>
      </w:r>
      <w:r w:rsidRPr="005E457A">
        <w:t>P</w:t>
      </w:r>
      <w:r w:rsidR="00A0791D" w:rsidRPr="005E457A">
        <w:t>articles with SARS-CoV-2 Spike</w:t>
      </w:r>
    </w:p>
    <w:p w14:paraId="332CA777" w14:textId="39B1AB7A" w:rsidR="00181401" w:rsidRPr="005E457A" w:rsidRDefault="004C2ADE" w:rsidP="00C8121C">
      <w:pPr>
        <w:pStyle w:val="MDPI31text"/>
      </w:pPr>
      <w:r w:rsidRPr="005E457A">
        <w:t>The</w:t>
      </w:r>
      <w:r w:rsidR="008E0F53" w:rsidRPr="005E457A">
        <w:t xml:space="preserve"> basic strategy for </w:t>
      </w:r>
      <w:proofErr w:type="spellStart"/>
      <w:r w:rsidR="008E0F53" w:rsidRPr="005E457A">
        <w:t>pseudotyping</w:t>
      </w:r>
      <w:proofErr w:type="spellEnd"/>
      <w:r w:rsidR="008E0F53" w:rsidRPr="005E457A">
        <w:t xml:space="preserve"> </w:t>
      </w:r>
      <w:r w:rsidR="003E2FC3" w:rsidRPr="005E457A">
        <w:t xml:space="preserve">HIV-1-derived </w:t>
      </w:r>
      <w:r w:rsidR="003A4CE1" w:rsidRPr="005E457A">
        <w:t xml:space="preserve">lentiviral </w:t>
      </w:r>
      <w:r w:rsidR="00ED18DE" w:rsidRPr="005E457A">
        <w:t>particles</w:t>
      </w:r>
      <w:r w:rsidR="003A4CE1" w:rsidRPr="005E457A">
        <w:t xml:space="preserve"> is shown in Figure 1A. </w:t>
      </w:r>
      <w:r w:rsidR="006338C4" w:rsidRPr="005E457A">
        <w:t>It involves transfecting 293T cells with a lentiviral backbone plasmid encoding</w:t>
      </w:r>
      <w:r w:rsidR="00A258AE" w:rsidRPr="005E457A">
        <w:t xml:space="preserve"> </w:t>
      </w:r>
      <w:r w:rsidR="00642682" w:rsidRPr="005E457A">
        <w:t xml:space="preserve">a fluorescent or luminescent </w:t>
      </w:r>
      <w:r w:rsidR="00336E66" w:rsidRPr="005E457A">
        <w:t xml:space="preserve">reporter </w:t>
      </w:r>
      <w:r w:rsidR="00642682" w:rsidRPr="005E457A">
        <w:t>protein</w:t>
      </w:r>
      <w:r w:rsidR="00A258AE" w:rsidRPr="005E457A">
        <w:t xml:space="preserve">, </w:t>
      </w:r>
      <w:r w:rsidR="00B146C1" w:rsidRPr="005E457A">
        <w:t xml:space="preserve">a plasmid expressing Spike, and plasmids expressing the </w:t>
      </w:r>
      <w:r w:rsidR="009252F2" w:rsidRPr="005E457A">
        <w:t xml:space="preserve">minimal set of </w:t>
      </w:r>
      <w:r w:rsidR="004901E3" w:rsidRPr="005E457A">
        <w:t>lentiviral</w:t>
      </w:r>
      <w:r w:rsidR="00B146C1" w:rsidRPr="005E457A">
        <w:t xml:space="preserve"> proteins necessary to assemble </w:t>
      </w:r>
      <w:r w:rsidR="006507AC" w:rsidRPr="005E457A">
        <w:t>viral particles</w:t>
      </w:r>
      <w:r w:rsidR="00B146C1" w:rsidRPr="005E457A">
        <w:t>.</w:t>
      </w:r>
      <w:r w:rsidR="00427673" w:rsidRPr="005E457A">
        <w:t xml:space="preserve"> The transfected cells then produce Spike-</w:t>
      </w:r>
      <w:proofErr w:type="spellStart"/>
      <w:r w:rsidR="00427673" w:rsidRPr="005E457A">
        <w:t>pseudotyped</w:t>
      </w:r>
      <w:proofErr w:type="spellEnd"/>
      <w:r w:rsidR="00427673" w:rsidRPr="005E457A">
        <w:t xml:space="preserve"> lentiviral </w:t>
      </w:r>
      <w:r w:rsidR="006507AC" w:rsidRPr="005E457A">
        <w:t>particles</w:t>
      </w:r>
      <w:r w:rsidR="00372CF1" w:rsidRPr="005E457A">
        <w:t xml:space="preserve"> that can</w:t>
      </w:r>
      <w:r w:rsidR="00BA07A1" w:rsidRPr="005E457A">
        <w:t xml:space="preserve"> be used to </w:t>
      </w:r>
      <w:r w:rsidR="00372CF1" w:rsidRPr="005E457A">
        <w:t xml:space="preserve">infect permissive cells that express </w:t>
      </w:r>
      <w:r w:rsidR="00D5196F" w:rsidRPr="005E457A">
        <w:t xml:space="preserve">the SARS-CoV-2 </w:t>
      </w:r>
      <w:r w:rsidR="00372CF1" w:rsidRPr="005E457A">
        <w:t>receptor protein, ACE2</w:t>
      </w:r>
      <w:r w:rsidR="00404C53" w:rsidRPr="005E457A">
        <w:t xml:space="preserve"> </w:t>
      </w:r>
      <w:r w:rsidRPr="005E457A">
        <w:fldChar w:fldCharType="begin" w:fldLock="1"/>
      </w:r>
      <w:r w:rsidR="005B75E8" w:rsidRPr="005E457A">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rsidRPr="005E457A">
        <w:fldChar w:fldCharType="separate"/>
      </w:r>
      <w:r w:rsidR="005B75E8" w:rsidRPr="005E457A">
        <w:rPr>
          <w:noProof/>
        </w:rPr>
        <w:t>[28,29,41,42]</w:t>
      </w:r>
      <w:r w:rsidRPr="005E457A">
        <w:fldChar w:fldCharType="end"/>
      </w:r>
      <w:r w:rsidR="00404C53" w:rsidRPr="005E457A">
        <w:t>.</w:t>
      </w:r>
    </w:p>
    <w:p w14:paraId="126CDFBD" w14:textId="61D29E38" w:rsidR="002427CB" w:rsidRPr="005E457A" w:rsidRDefault="004C54FD" w:rsidP="00EA4893">
      <w:pPr>
        <w:pStyle w:val="MDPI52figure"/>
      </w:pPr>
      <w:r w:rsidRPr="005E457A">
        <w:rPr>
          <w:noProof/>
          <w:lang w:eastAsia="zh-CN" w:bidi="ar-SA"/>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7">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5C18BA52" w:rsidR="003E4834" w:rsidRPr="005E457A" w:rsidRDefault="00C8121C" w:rsidP="00C8121C">
      <w:pPr>
        <w:pStyle w:val="MDPI51figurecaption"/>
      </w:pPr>
      <w:r w:rsidRPr="005E457A">
        <w:rPr>
          <w:b/>
        </w:rPr>
        <w:t>Figure 1.</w:t>
      </w:r>
      <w:r w:rsidR="00EA4893" w:rsidRPr="005E457A">
        <w:rPr>
          <w:b/>
        </w:rPr>
        <w:t xml:space="preserve"> </w:t>
      </w:r>
      <w:r w:rsidR="003C1019" w:rsidRPr="005E457A">
        <w:t xml:space="preserve">General approach for lentiviral </w:t>
      </w:r>
      <w:proofErr w:type="spellStart"/>
      <w:r w:rsidR="003C1019" w:rsidRPr="005E457A">
        <w:t>pseudotyping</w:t>
      </w:r>
      <w:proofErr w:type="spellEnd"/>
      <w:r w:rsidR="00181401" w:rsidRPr="005E457A">
        <w:t>. (</w:t>
      </w:r>
      <w:r w:rsidR="003C1019" w:rsidRPr="005E457A">
        <w:rPr>
          <w:b/>
          <w:bCs/>
        </w:rPr>
        <w:t>A</w:t>
      </w:r>
      <w:r w:rsidR="00181401" w:rsidRPr="005E457A">
        <w:t xml:space="preserve">) </w:t>
      </w:r>
      <w:r w:rsidR="003C1019" w:rsidRPr="005E457A">
        <w:t xml:space="preserve">293T cells are transfected with </w:t>
      </w:r>
      <w:r w:rsidR="00996168" w:rsidRPr="005E457A">
        <w:t xml:space="preserve">a plasmid encoding a lentiviral backbone (genome) expressing a marker protein, </w:t>
      </w:r>
      <w:r w:rsidR="00216F03" w:rsidRPr="005E457A">
        <w:t>a plasmid expressing Spike, and plasmids expressing the other HIV proteins needed for virion format</w:t>
      </w:r>
      <w:r w:rsidR="00165034" w:rsidRPr="005E457A">
        <w:t>ion</w:t>
      </w:r>
      <w:r w:rsidR="00216F03" w:rsidRPr="005E457A">
        <w:t xml:space="preserve"> (Tat, Gag-Pol, and Rev). </w:t>
      </w:r>
      <w:r w:rsidR="00990882" w:rsidRPr="005E457A">
        <w:t xml:space="preserve">The transfected cells produce </w:t>
      </w:r>
      <w:r w:rsidR="00757AAD" w:rsidRPr="005E457A">
        <w:t>lenti</w:t>
      </w:r>
      <w:r w:rsidR="006507AC" w:rsidRPr="005E457A">
        <w:t>viral particles</w:t>
      </w:r>
      <w:r w:rsidR="00990882" w:rsidRPr="005E457A">
        <w:t xml:space="preserve"> with Spike on their surface. These </w:t>
      </w:r>
      <w:r w:rsidR="006507AC" w:rsidRPr="005E457A">
        <w:t>viral particles</w:t>
      </w:r>
      <w:r w:rsidR="00990882" w:rsidRPr="005E457A">
        <w:t xml:space="preserve"> can infect cells that express the ACE2 receptor</w:t>
      </w:r>
      <w:r w:rsidR="00D5196F" w:rsidRPr="005E457A">
        <w:t>.</w:t>
      </w:r>
      <w:r w:rsidR="00181401" w:rsidRPr="005E457A">
        <w:t xml:space="preserve"> (</w:t>
      </w:r>
      <w:r w:rsidR="003C1019" w:rsidRPr="005E457A">
        <w:rPr>
          <w:b/>
        </w:rPr>
        <w:t>B</w:t>
      </w:r>
      <w:r w:rsidR="00181401" w:rsidRPr="005E457A">
        <w:t xml:space="preserve">) </w:t>
      </w:r>
      <w:r w:rsidR="00165034" w:rsidRPr="005E457A">
        <w:t>We used</w:t>
      </w:r>
      <w:r w:rsidR="003F4DF2" w:rsidRPr="005E457A">
        <w:t xml:space="preserve"> three variants of Spike: </w:t>
      </w:r>
      <w:r w:rsidR="005E457A">
        <w:t>T</w:t>
      </w:r>
      <w:r w:rsidR="003F4DF2" w:rsidRPr="005E457A">
        <w:t xml:space="preserve">he </w:t>
      </w:r>
      <w:r w:rsidR="00976A00" w:rsidRPr="005E457A">
        <w:t xml:space="preserve">codon-optimized </w:t>
      </w:r>
      <w:r w:rsidR="003F4DF2" w:rsidRPr="005E457A">
        <w:t>Spike from SARS-CoV-2 strain Wuhan-Hu-1, a variant containing mutations K1269A and H1271A in the cytoplasmic tail (such that the C-terminal five amino acids are ALAYT)</w:t>
      </w:r>
      <w:r w:rsidR="00CA0554" w:rsidRPr="005E457A">
        <w:t>, and a variant in which the cytoplasmic tail of Spike has been replaced with that from influenza hemagglutinin (HA)</w:t>
      </w:r>
      <w:r w:rsidR="00181401" w:rsidRPr="005E457A">
        <w:t>.</w:t>
      </w:r>
      <w:r w:rsidR="002427CB" w:rsidRPr="005E457A">
        <w:t xml:space="preserve"> (</w:t>
      </w:r>
      <w:r w:rsidR="002427CB" w:rsidRPr="005E457A">
        <w:rPr>
          <w:b/>
          <w:bCs/>
        </w:rPr>
        <w:t>C</w:t>
      </w:r>
      <w:r w:rsidR="002427CB" w:rsidRPr="005E457A">
        <w:t xml:space="preserve">) Spike expression on the surface of </w:t>
      </w:r>
      <w:r w:rsidR="00E252B2" w:rsidRPr="005E457A">
        <w:t xml:space="preserve">293T </w:t>
      </w:r>
      <w:r w:rsidR="002427CB" w:rsidRPr="005E457A">
        <w:t xml:space="preserve">cells transfected with the plasmids expressing our three Spike constructs was measured using flow cytometry 24 </w:t>
      </w:r>
      <w:r w:rsidR="006D0DFC" w:rsidRPr="005E457A">
        <w:t>h</w:t>
      </w:r>
      <w:r w:rsidR="002427CB" w:rsidRPr="005E457A">
        <w:t xml:space="preserve"> post-transfection. Spike expression was measured by staining with </w:t>
      </w:r>
      <w:r w:rsidR="001F3E85" w:rsidRPr="005E457A">
        <w:t>in-house produced</w:t>
      </w:r>
      <w:r w:rsidR="002427CB" w:rsidRPr="005E457A">
        <w:t xml:space="preserve"> CR3022 antibody</w:t>
      </w:r>
      <w:r w:rsidR="007D58E1" w:rsidRPr="005E457A">
        <w:t xml:space="preserve"> </w:t>
      </w:r>
      <w:commentRangeStart w:id="18"/>
      <w:commentRangeStart w:id="19"/>
      <w:r w:rsidR="007D58E1" w:rsidRPr="005E457A">
        <w:fldChar w:fldCharType="begin" w:fldLock="1"/>
      </w:r>
      <w:r w:rsidR="005B75E8" w:rsidRPr="005E457A">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rsidRPr="005E457A">
        <w:fldChar w:fldCharType="separate"/>
      </w:r>
      <w:r w:rsidR="005B75E8" w:rsidRPr="005E457A">
        <w:rPr>
          <w:noProof/>
        </w:rPr>
        <w:t>[43–45]</w:t>
      </w:r>
      <w:r w:rsidR="007D58E1" w:rsidRPr="005E457A">
        <w:fldChar w:fldCharType="end"/>
      </w:r>
      <w:commentRangeEnd w:id="18"/>
      <w:r w:rsidR="00AB64F1">
        <w:rPr>
          <w:rStyle w:val="CommentReference"/>
          <w:rFonts w:ascii="Times New Roman" w:hAnsi="Times New Roman"/>
          <w:lang w:bidi="ar-SA"/>
        </w:rPr>
        <w:commentReference w:id="18"/>
      </w:r>
      <w:commentRangeEnd w:id="19"/>
      <w:r w:rsidR="00F50DAD">
        <w:rPr>
          <w:rStyle w:val="CommentReference"/>
          <w:rFonts w:ascii="Times New Roman" w:hAnsi="Times New Roman"/>
          <w:lang w:bidi="ar-SA"/>
        </w:rPr>
        <w:commentReference w:id="19"/>
      </w:r>
      <w:r w:rsidR="002427CB" w:rsidRPr="005E457A">
        <w:t xml:space="preserve"> at</w:t>
      </w:r>
      <w:r w:rsidR="00DA2CBB" w:rsidRPr="005E457A">
        <w:t xml:space="preserve"> a concentration of </w:t>
      </w:r>
      <w:r w:rsidR="002427CB" w:rsidRPr="005E457A">
        <w:t>1</w:t>
      </w:r>
      <w:r w:rsidR="00DA2CBB" w:rsidRPr="005E457A">
        <w:t xml:space="preserve">0 </w:t>
      </w:r>
      <w:proofErr w:type="spellStart"/>
      <w:r w:rsidR="00336E66" w:rsidRPr="005E457A">
        <w:t>μ</w:t>
      </w:r>
      <w:r w:rsidR="002427CB" w:rsidRPr="005E457A">
        <w:t>g</w:t>
      </w:r>
      <w:proofErr w:type="spellEnd"/>
      <w:r w:rsidR="002427CB" w:rsidRPr="005E457A">
        <w:t>/</w:t>
      </w:r>
      <w:r w:rsidR="00DA2CBB" w:rsidRPr="005E457A">
        <w:t>m</w:t>
      </w:r>
      <w:r w:rsidR="002427CB" w:rsidRPr="005E457A">
        <w:t xml:space="preserve">L followed by staining with an anti-human Fc </w:t>
      </w:r>
      <w:r w:rsidR="0058380E" w:rsidRPr="005E457A">
        <w:t xml:space="preserve">antibody conjugated to APC (Jackson Labs, 109-135-098) </w:t>
      </w:r>
      <w:r w:rsidR="002427CB" w:rsidRPr="005E457A">
        <w:t>at</w:t>
      </w:r>
      <w:r w:rsidR="00AA006F" w:rsidRPr="005E457A">
        <w:t xml:space="preserve"> a 1:100 dilution</w:t>
      </w:r>
      <w:r w:rsidR="002427CB" w:rsidRPr="005E457A">
        <w:t>.</w:t>
      </w:r>
    </w:p>
    <w:p w14:paraId="4598E0CD" w14:textId="3243BE4D" w:rsidR="00372CF1" w:rsidRPr="005E457A" w:rsidRDefault="004901E3" w:rsidP="00C8121C">
      <w:pPr>
        <w:pStyle w:val="MDPI31text"/>
        <w:rPr>
          <w:i/>
        </w:rPr>
      </w:pPr>
      <w:r w:rsidRPr="005E457A">
        <w:t>We used a</w:t>
      </w:r>
      <w:r w:rsidR="00336E66" w:rsidRPr="005E457A">
        <w:t>n</w:t>
      </w:r>
      <w:r w:rsidR="00836E45" w:rsidRPr="005E457A">
        <w:t xml:space="preserve"> HIV-based</w:t>
      </w:r>
      <w:r w:rsidRPr="005E457A">
        <w:t xml:space="preserve"> lentiviral system</w:t>
      </w:r>
      <w:r w:rsidR="008E0979" w:rsidRPr="005E457A">
        <w:t xml:space="preserve"> </w:t>
      </w:r>
      <w:r w:rsidR="00C22F51" w:rsidRPr="005E457A">
        <w:t xml:space="preserve">to produce viral particles </w:t>
      </w:r>
      <w:proofErr w:type="spellStart"/>
      <w:r w:rsidR="00C22F51" w:rsidRPr="005E457A">
        <w:t>pseudotyped</w:t>
      </w:r>
      <w:proofErr w:type="spellEnd"/>
      <w:r w:rsidR="00C22F51" w:rsidRPr="005E457A">
        <w:t xml:space="preserve"> with Spike. </w:t>
      </w:r>
      <w:r w:rsidR="00676F19" w:rsidRPr="005E457A">
        <w:t xml:space="preserve">As shown in Figure 1A, </w:t>
      </w:r>
      <w:r w:rsidR="00AB24D0" w:rsidRPr="005E457A">
        <w:t>t</w:t>
      </w:r>
      <w:r w:rsidR="00C22F51" w:rsidRPr="005E457A">
        <w:t>his system requires co-transfecting cells with a lentiviral backbone encoding the reporter protein(s)</w:t>
      </w:r>
      <w:r w:rsidR="00884619" w:rsidRPr="005E457A">
        <w:t xml:space="preserve">, a plasmid </w:t>
      </w:r>
      <w:proofErr w:type="spellStart"/>
      <w:r w:rsidR="00884619" w:rsidRPr="005E457A">
        <w:t>expessing</w:t>
      </w:r>
      <w:proofErr w:type="spellEnd"/>
      <w:r w:rsidR="00884619" w:rsidRPr="005E457A">
        <w:t xml:space="preserve"> Spike, and plasmids encoding the other HIV proteins necessary for virion formation (Tat, Gag-Pol, and Rev).</w:t>
      </w:r>
      <w:r w:rsidR="00C22F51" w:rsidRPr="005E457A">
        <w:t xml:space="preserve"> </w:t>
      </w:r>
      <w:r w:rsidR="003E7660" w:rsidRPr="005E457A">
        <w:t>We</w:t>
      </w:r>
      <w:r w:rsidR="00377F82" w:rsidRPr="005E457A">
        <w:t xml:space="preserve"> used </w:t>
      </w:r>
      <w:r w:rsidR="00784B97" w:rsidRPr="005E457A">
        <w:t xml:space="preserve">two different </w:t>
      </w:r>
      <w:r w:rsidR="00377F82" w:rsidRPr="005E457A">
        <w:t xml:space="preserve">lentiviral backbones: </w:t>
      </w:r>
      <w:r w:rsidR="005E457A">
        <w:t>O</w:t>
      </w:r>
      <w:r w:rsidR="00377F82" w:rsidRPr="005E457A">
        <w:t>ne that</w:t>
      </w:r>
      <w:r w:rsidR="008D72CC" w:rsidRPr="005E457A">
        <w:t xml:space="preserve"> use</w:t>
      </w:r>
      <w:r w:rsidR="005E457A">
        <w:t>d</w:t>
      </w:r>
      <w:r w:rsidR="008D72CC" w:rsidRPr="005E457A">
        <w:t xml:space="preserve"> a CMV promoter to drive expression of</w:t>
      </w:r>
      <w:r w:rsidR="00377F82" w:rsidRPr="005E457A">
        <w:t xml:space="preserve"> just </w:t>
      </w:r>
      <w:proofErr w:type="spellStart"/>
      <w:r w:rsidR="00377F82" w:rsidRPr="005E457A">
        <w:t>ZsGreen</w:t>
      </w:r>
      <w:proofErr w:type="spellEnd"/>
      <w:r w:rsidR="00377F82" w:rsidRPr="005E457A">
        <w:t xml:space="preserve">, and another that </w:t>
      </w:r>
      <w:r w:rsidR="008D72CC" w:rsidRPr="005E457A">
        <w:t>use</w:t>
      </w:r>
      <w:r w:rsidR="005E457A">
        <w:t>d</w:t>
      </w:r>
      <w:r w:rsidR="008D72CC" w:rsidRPr="005E457A">
        <w:t xml:space="preserve"> a CMV promoter to drive expr</w:t>
      </w:r>
      <w:r w:rsidR="00F0232A" w:rsidRPr="005E457A">
        <w:t>e</w:t>
      </w:r>
      <w:r w:rsidR="008D72CC" w:rsidRPr="005E457A">
        <w:t>ssion of</w:t>
      </w:r>
      <w:r w:rsidR="00377F82" w:rsidRPr="005E457A">
        <w:t xml:space="preserve"> luciferase followed by an internal ribosome entry site (IRES)</w:t>
      </w:r>
      <w:r w:rsidR="00035075" w:rsidRPr="005E457A">
        <w:t xml:space="preserve"> </w:t>
      </w:r>
      <w:r w:rsidR="00CF50E7" w:rsidRPr="005E457A">
        <w:t>and</w:t>
      </w:r>
      <w:r w:rsidR="00035075" w:rsidRPr="005E457A">
        <w:t xml:space="preserve"> </w:t>
      </w:r>
      <w:proofErr w:type="spellStart"/>
      <w:r w:rsidR="00035075" w:rsidRPr="005E457A">
        <w:t>ZsGreen</w:t>
      </w:r>
      <w:proofErr w:type="spellEnd"/>
      <w:r w:rsidR="00035075" w:rsidRPr="005E457A">
        <w:t xml:space="preserve"> (hereafter referred to as the </w:t>
      </w:r>
      <w:proofErr w:type="spellStart"/>
      <w:r w:rsidR="00035075" w:rsidRPr="005E457A">
        <w:t>ZsGreen</w:t>
      </w:r>
      <w:proofErr w:type="spellEnd"/>
      <w:r w:rsidR="00035075" w:rsidRPr="005E457A">
        <w:t xml:space="preserve"> and Luciferase-IRES-</w:t>
      </w:r>
      <w:proofErr w:type="spellStart"/>
      <w:r w:rsidR="00035075" w:rsidRPr="005E457A">
        <w:t>ZsGreen</w:t>
      </w:r>
      <w:proofErr w:type="spellEnd"/>
      <w:r w:rsidR="00035075" w:rsidRPr="005E457A">
        <w:t xml:space="preserve"> backbones).</w:t>
      </w:r>
    </w:p>
    <w:p w14:paraId="5EC39C4A" w14:textId="1007565D" w:rsidR="002D0666" w:rsidRPr="005E457A" w:rsidRDefault="00DB5E7E" w:rsidP="00C8121C">
      <w:pPr>
        <w:pStyle w:val="MDPI31text"/>
        <w:rPr>
          <w:i/>
        </w:rPr>
      </w:pPr>
      <w:r w:rsidRPr="005E457A">
        <w:t xml:space="preserve">The Spike protein </w:t>
      </w:r>
      <w:r w:rsidR="00DB2DC5" w:rsidRPr="005E457A">
        <w:t>was</w:t>
      </w:r>
      <w:r w:rsidRPr="005E457A">
        <w:t xml:space="preserve"> </w:t>
      </w:r>
      <w:r w:rsidR="00DB2DC5" w:rsidRPr="005E457A">
        <w:t xml:space="preserve">from </w:t>
      </w:r>
      <w:r w:rsidR="005F63B1" w:rsidRPr="005E457A">
        <w:t>SARS-CoV-2 strain Wuhan-Hu-1</w:t>
      </w:r>
      <w:r w:rsidR="000D0C85" w:rsidRPr="005E457A">
        <w:t xml:space="preserve"> using the NCBI-annotated start site </w:t>
      </w:r>
      <w:r w:rsidR="00865550" w:rsidRPr="005E457A">
        <w:rPr>
          <w:i/>
        </w:rPr>
        <w:fldChar w:fldCharType="begin" w:fldLock="1"/>
      </w:r>
      <w:r w:rsidR="005B75E8" w:rsidRPr="005E457A">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sidRPr="005E457A">
        <w:rPr>
          <w:i/>
        </w:rPr>
        <w:fldChar w:fldCharType="separate"/>
      </w:r>
      <w:r w:rsidR="005B75E8" w:rsidRPr="005E457A">
        <w:t>[46]</w:t>
      </w:r>
      <w:r w:rsidR="00865550" w:rsidRPr="005E457A">
        <w:rPr>
          <w:i/>
        </w:rPr>
        <w:fldChar w:fldCharType="end"/>
      </w:r>
      <w:r w:rsidR="005F63B1" w:rsidRPr="005E457A">
        <w:t xml:space="preserve">, with the nucleotide sequence codon optimized for expression in human cells. </w:t>
      </w:r>
      <w:r w:rsidR="005E2FC2" w:rsidRPr="005E457A">
        <w:t xml:space="preserve">We used three variants of Spike (Figure 1B). The first </w:t>
      </w:r>
      <w:r w:rsidR="00576668" w:rsidRPr="005E457A">
        <w:t xml:space="preserve">variant </w:t>
      </w:r>
      <w:r w:rsidR="005E2FC2" w:rsidRPr="005E457A">
        <w:t xml:space="preserve">was </w:t>
      </w:r>
      <w:r w:rsidR="000D0C85" w:rsidRPr="005E457A">
        <w:t xml:space="preserve">simply </w:t>
      </w:r>
      <w:r w:rsidR="005E2FC2" w:rsidRPr="005E457A">
        <w:t>the codon-optimized Spike</w:t>
      </w:r>
      <w:r w:rsidR="0073704B" w:rsidRPr="005E457A">
        <w:t>. The second</w:t>
      </w:r>
      <w:r w:rsidR="00576668" w:rsidRPr="005E457A">
        <w:t xml:space="preserve"> variant</w:t>
      </w:r>
      <w:r w:rsidR="0073704B" w:rsidRPr="005E457A">
        <w:t xml:space="preserve"> </w:t>
      </w:r>
      <w:r w:rsidR="0090647C" w:rsidRPr="005E457A">
        <w:t>had</w:t>
      </w:r>
      <w:r w:rsidR="0073704B" w:rsidRPr="005E457A">
        <w:t xml:space="preserve"> two amino</w:t>
      </w:r>
      <w:r w:rsidR="005E457A">
        <w:t xml:space="preserve"> </w:t>
      </w:r>
      <w:r w:rsidR="0073704B" w:rsidRPr="005E457A">
        <w:t xml:space="preserve">acid mutations </w:t>
      </w:r>
      <w:r w:rsidR="0090647C" w:rsidRPr="005E457A">
        <w:t>to</w:t>
      </w:r>
      <w:r w:rsidR="00737042" w:rsidRPr="005E457A">
        <w:t xml:space="preserve"> basic residues in Spike’s cytoplasmic tail (K1269A and H1271A) that change</w:t>
      </w:r>
      <w:r w:rsidR="005E457A">
        <w:t>d</w:t>
      </w:r>
      <w:r w:rsidR="00737042" w:rsidRPr="005E457A">
        <w:t xml:space="preserve"> the sequence of the </w:t>
      </w:r>
      <w:r w:rsidR="00576668" w:rsidRPr="005E457A">
        <w:t xml:space="preserve">five most C-terminal residues to ALAYT. This variant is </w:t>
      </w:r>
      <w:r w:rsidR="00576668" w:rsidRPr="005E457A">
        <w:lastRenderedPageBreak/>
        <w:t xml:space="preserve">hereafter referred to as Spike-ALAYT. The rationale for </w:t>
      </w:r>
      <w:r w:rsidR="0090647C" w:rsidRPr="005E457A">
        <w:t>Spike-ALAYT</w:t>
      </w:r>
      <w:r w:rsidR="000C3EB4" w:rsidRPr="005E457A">
        <w:t xml:space="preserve"> </w:t>
      </w:r>
      <w:r w:rsidR="0090647C" w:rsidRPr="005E457A">
        <w:t>was</w:t>
      </w:r>
      <w:r w:rsidR="000C3EB4" w:rsidRPr="005E457A">
        <w:t xml:space="preserve"> that </w:t>
      </w:r>
      <w:r w:rsidR="00561A37" w:rsidRPr="005E457A">
        <w:t>for</w:t>
      </w:r>
      <w:r w:rsidR="000C3EB4" w:rsidRPr="005E457A">
        <w:t xml:space="preserve"> the original SARS-</w:t>
      </w:r>
      <w:proofErr w:type="spellStart"/>
      <w:r w:rsidR="000C3EB4" w:rsidRPr="005E457A">
        <w:t>CoV</w:t>
      </w:r>
      <w:proofErr w:type="spellEnd"/>
      <w:r w:rsidR="000C3EB4" w:rsidRPr="005E457A">
        <w:t xml:space="preserve">, the two </w:t>
      </w:r>
      <w:proofErr w:type="spellStart"/>
      <w:r w:rsidR="000C3EB4" w:rsidRPr="005E457A">
        <w:t>analagous</w:t>
      </w:r>
      <w:proofErr w:type="spellEnd"/>
      <w:r w:rsidR="000C3EB4" w:rsidRPr="005E457A">
        <w:t xml:space="preserve"> mutations were shown to improve plasma</w:t>
      </w:r>
      <w:r w:rsidR="005E457A">
        <w:t xml:space="preserve"> </w:t>
      </w:r>
      <w:r w:rsidR="000C3EB4" w:rsidRPr="005E457A">
        <w:t xml:space="preserve">membrane expression of Spike by eliminating an endoplasmic reticulum retention signal </w:t>
      </w:r>
      <w:r w:rsidR="00DA303C" w:rsidRPr="005E457A">
        <w:rPr>
          <w:i/>
        </w:rPr>
        <w:fldChar w:fldCharType="begin" w:fldLock="1"/>
      </w:r>
      <w:r w:rsidR="005B75E8" w:rsidRPr="005E457A">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sidRPr="005E457A">
        <w:rPr>
          <w:i/>
        </w:rPr>
        <w:fldChar w:fldCharType="separate"/>
      </w:r>
      <w:r w:rsidR="005B75E8" w:rsidRPr="005E457A">
        <w:t>[47,48]</w:t>
      </w:r>
      <w:r w:rsidR="00DA303C" w:rsidRPr="005E457A">
        <w:rPr>
          <w:i/>
        </w:rPr>
        <w:fldChar w:fldCharType="end"/>
      </w:r>
      <w:r w:rsidR="0090647C" w:rsidRPr="005E457A">
        <w:t>. The third variant had the cytoplasmic tail of Spike replaced with that from influenza hemagglutinin (HA)</w:t>
      </w:r>
      <w:r w:rsidR="005E457A">
        <w:t>. T</w:t>
      </w:r>
      <w:r w:rsidR="0090647C" w:rsidRPr="005E457A">
        <w:t>his variant is hereafter referred to as Spike-</w:t>
      </w:r>
      <w:proofErr w:type="spellStart"/>
      <w:r w:rsidR="0090647C" w:rsidRPr="005E457A">
        <w:t>HAtail</w:t>
      </w:r>
      <w:proofErr w:type="spellEnd"/>
      <w:r w:rsidR="0090647C" w:rsidRPr="005E457A">
        <w:t>. The rationale for Spike-</w:t>
      </w:r>
      <w:proofErr w:type="spellStart"/>
      <w:r w:rsidR="0090647C" w:rsidRPr="005E457A">
        <w:t>HAtail</w:t>
      </w:r>
      <w:proofErr w:type="spellEnd"/>
      <w:r w:rsidR="0090647C" w:rsidRPr="005E457A">
        <w:t xml:space="preserve"> was that </w:t>
      </w:r>
      <w:r w:rsidR="00561A37" w:rsidRPr="005E457A">
        <w:t>for the original SARS-</w:t>
      </w:r>
      <w:proofErr w:type="spellStart"/>
      <w:r w:rsidR="00561A37" w:rsidRPr="005E457A">
        <w:t>CoV</w:t>
      </w:r>
      <w:proofErr w:type="spellEnd"/>
      <w:r w:rsidR="00561A37" w:rsidRPr="005E457A">
        <w:t xml:space="preserve">, </w:t>
      </w:r>
      <w:r w:rsidR="00C71132" w:rsidRPr="005E457A">
        <w:t>deleting</w:t>
      </w:r>
      <w:r w:rsidR="00561A37" w:rsidRPr="005E457A">
        <w:t xml:space="preserve"> </w:t>
      </w:r>
      <w:r w:rsidR="009C2FD3" w:rsidRPr="005E457A">
        <w:t>Spike’s</w:t>
      </w:r>
      <w:r w:rsidR="00561A37" w:rsidRPr="005E457A">
        <w:t xml:space="preserve"> cytoplasmic tail </w:t>
      </w:r>
      <w:r w:rsidR="00C71132" w:rsidRPr="005E457A">
        <w:t xml:space="preserve">or replacing it with that from </w:t>
      </w:r>
      <w:r w:rsidR="00561A37" w:rsidRPr="005E457A">
        <w:t>other viruses</w:t>
      </w:r>
      <w:r w:rsidR="00AA1294" w:rsidRPr="005E457A">
        <w:t xml:space="preserve"> was shown to improve </w:t>
      </w:r>
      <w:proofErr w:type="spellStart"/>
      <w:r w:rsidR="00AA1294" w:rsidRPr="005E457A">
        <w:t>pseudotyping</w:t>
      </w:r>
      <w:proofErr w:type="spellEnd"/>
      <w:r w:rsidR="00AA1294" w:rsidRPr="005E457A">
        <w:t xml:space="preserve"> efficiency </w:t>
      </w:r>
      <w:r w:rsidR="00837DD2" w:rsidRPr="005E457A">
        <w:rPr>
          <w:i/>
        </w:rPr>
        <w:fldChar w:fldCharType="begin" w:fldLock="1"/>
      </w:r>
      <w:r w:rsidR="005B75E8" w:rsidRPr="005E457A">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sidRPr="005E457A">
        <w:rPr>
          <w:i/>
        </w:rPr>
        <w:fldChar w:fldCharType="separate"/>
      </w:r>
      <w:r w:rsidR="005B75E8" w:rsidRPr="005E457A">
        <w:t>[30,49–51]</w:t>
      </w:r>
      <w:r w:rsidR="00837DD2" w:rsidRPr="005E457A">
        <w:rPr>
          <w:i/>
        </w:rPr>
        <w:fldChar w:fldCharType="end"/>
      </w:r>
      <w:r w:rsidR="00AA1294" w:rsidRPr="005E457A">
        <w:t xml:space="preserve">. </w:t>
      </w:r>
      <w:r w:rsidR="00E252B2" w:rsidRPr="005E457A">
        <w:t xml:space="preserve">We validated that </w:t>
      </w:r>
      <w:r w:rsidR="002D0666" w:rsidRPr="005E457A">
        <w:t xml:space="preserve">there was expression of Spike on the surface of </w:t>
      </w:r>
      <w:r w:rsidR="00E252B2" w:rsidRPr="005E457A">
        <w:t>293T cells transfected with plasmids expressing</w:t>
      </w:r>
      <w:r w:rsidR="002D0666" w:rsidRPr="005E457A">
        <w:t xml:space="preserve"> each of these three variants (Figure 1C).</w:t>
      </w:r>
    </w:p>
    <w:p w14:paraId="25C986C0" w14:textId="1A948A97" w:rsidR="00B16BA9" w:rsidRPr="005E457A" w:rsidRDefault="00AA1294" w:rsidP="00C8121C">
      <w:pPr>
        <w:pStyle w:val="MDPI31text"/>
        <w:rPr>
          <w:i/>
        </w:rPr>
      </w:pPr>
      <w:r w:rsidRPr="005E457A">
        <w:t>The sequences of all o</w:t>
      </w:r>
      <w:r w:rsidR="001D1AFE" w:rsidRPr="005E457A">
        <w:t xml:space="preserve">f the Spike and lentiviral plasmids are </w:t>
      </w:r>
      <w:r w:rsidR="001D1AFE" w:rsidRPr="00F65B1C">
        <w:t>in File S1</w:t>
      </w:r>
      <w:r w:rsidR="005D44F7" w:rsidRPr="00F65B1C">
        <w:t xml:space="preserve">, and the plasmids are available </w:t>
      </w:r>
      <w:r w:rsidR="00B608C2" w:rsidRPr="00F65B1C">
        <w:t>from</w:t>
      </w:r>
      <w:r w:rsidR="005D44F7" w:rsidRPr="00F65B1C">
        <w:t xml:space="preserve"> BEI Resources </w:t>
      </w:r>
      <w:r w:rsidR="006118B2" w:rsidRPr="00F65B1C">
        <w:t>(see Materials and Methods for BEI catalog numbers)</w:t>
      </w:r>
      <w:r w:rsidR="005D44F7" w:rsidRPr="00F65B1C">
        <w:t>.</w:t>
      </w:r>
    </w:p>
    <w:p w14:paraId="52134D6A" w14:textId="0488D6ED" w:rsidR="004C2FDD" w:rsidRPr="005E457A" w:rsidRDefault="00C8121C" w:rsidP="00C8121C">
      <w:pPr>
        <w:pStyle w:val="MDPI22heading2"/>
        <w:rPr>
          <w:iCs/>
        </w:rPr>
      </w:pPr>
      <w:r w:rsidRPr="00F65B1C">
        <w:rPr>
          <w:highlight w:val="yellow"/>
        </w:rPr>
        <w:t>2.2</w:t>
      </w:r>
      <w:r w:rsidRPr="005E457A">
        <w:t xml:space="preserve">. </w:t>
      </w:r>
      <w:r w:rsidR="004C2FDD" w:rsidRPr="005E457A">
        <w:t xml:space="preserve">Target 293T </w:t>
      </w:r>
      <w:r w:rsidRPr="005E457A">
        <w:t>C</w:t>
      </w:r>
      <w:r w:rsidR="004C2FDD" w:rsidRPr="005E457A">
        <w:t xml:space="preserve">ells </w:t>
      </w:r>
      <w:r w:rsidRPr="005E457A">
        <w:t>C</w:t>
      </w:r>
      <w:r w:rsidR="004C2FDD" w:rsidRPr="005E457A">
        <w:t xml:space="preserve">onstititutively </w:t>
      </w:r>
      <w:r w:rsidRPr="005E457A">
        <w:t>E</w:t>
      </w:r>
      <w:r w:rsidR="004C2FDD" w:rsidRPr="005E457A">
        <w:t xml:space="preserve">xpressing Spike’s ACE2 </w:t>
      </w:r>
      <w:r w:rsidRPr="005E457A">
        <w:t>R</w:t>
      </w:r>
      <w:r w:rsidR="004C2FDD" w:rsidRPr="005E457A">
        <w:t>eceptor</w:t>
      </w:r>
    </w:p>
    <w:p w14:paraId="5556E5A4" w14:textId="2CEBA2F2" w:rsidR="004F1341" w:rsidRPr="005E457A" w:rsidRDefault="00E834E1" w:rsidP="00C8121C">
      <w:pPr>
        <w:pStyle w:val="MDPI31text"/>
        <w:rPr>
          <w:i/>
        </w:rPr>
      </w:pPr>
      <w:r w:rsidRPr="005E457A">
        <w:t>To create a target cell line that is efficiently infected</w:t>
      </w:r>
      <w:r w:rsidR="00674787" w:rsidRPr="005E457A">
        <w:t xml:space="preserve"> by the </w:t>
      </w:r>
      <w:r w:rsidR="00410E33" w:rsidRPr="005E457A">
        <w:t xml:space="preserve">SARS-CoV-2 </w:t>
      </w:r>
      <w:r w:rsidR="00674787" w:rsidRPr="005E457A">
        <w:t>Spike</w:t>
      </w:r>
      <w:r w:rsidR="00336E66" w:rsidRPr="005E457A">
        <w:t>-</w:t>
      </w:r>
      <w:proofErr w:type="spellStart"/>
      <w:r w:rsidR="00674787" w:rsidRPr="005E457A">
        <w:t>pseudotyped</w:t>
      </w:r>
      <w:proofErr w:type="spellEnd"/>
      <w:r w:rsidR="00674787" w:rsidRPr="005E457A">
        <w:t xml:space="preserve"> lentiviral </w:t>
      </w:r>
      <w:r w:rsidR="006507AC" w:rsidRPr="005E457A">
        <w:t>particles</w:t>
      </w:r>
      <w:r w:rsidR="00674787" w:rsidRPr="005E457A">
        <w:t xml:space="preserve">, </w:t>
      </w:r>
      <w:r w:rsidR="00DE6E18" w:rsidRPr="005E457A">
        <w:t xml:space="preserve">we </w:t>
      </w:r>
      <w:r w:rsidR="004B040A" w:rsidRPr="005E457A">
        <w:t>transduced</w:t>
      </w:r>
      <w:r w:rsidR="00DE6E18" w:rsidRPr="005E457A">
        <w:t xml:space="preserve"> </w:t>
      </w:r>
      <w:r w:rsidR="005D44F7" w:rsidRPr="005E457A">
        <w:t>293T cells</w:t>
      </w:r>
      <w:r w:rsidR="006640EE" w:rsidRPr="005E457A">
        <w:t xml:space="preserve"> </w:t>
      </w:r>
      <w:r w:rsidR="00126A6E" w:rsidRPr="005E457A">
        <w:t>with a lentiviral vector expressing</w:t>
      </w:r>
      <w:r w:rsidR="00DC3931" w:rsidRPr="005E457A">
        <w:t xml:space="preserve"> </w:t>
      </w:r>
      <w:r w:rsidR="00C91DF0" w:rsidRPr="005E457A">
        <w:t>human ACE2 under a</w:t>
      </w:r>
      <w:r w:rsidR="00336E66" w:rsidRPr="005E457A">
        <w:t>n</w:t>
      </w:r>
      <w:r w:rsidR="00C91DF0" w:rsidRPr="005E457A">
        <w:t xml:space="preserve"> EF1a promoter (</w:t>
      </w:r>
      <w:r w:rsidR="00AD7BA6" w:rsidRPr="005E457A">
        <w:t xml:space="preserve">lentiviral backbone </w:t>
      </w:r>
      <w:r w:rsidR="00592678" w:rsidRPr="005E457A">
        <w:t xml:space="preserve">plasmid sequence is </w:t>
      </w:r>
      <w:r w:rsidR="00592678" w:rsidRPr="00F65B1C">
        <w:t>in File S1</w:t>
      </w:r>
      <w:r w:rsidR="00AD7BA6" w:rsidRPr="00F65B1C">
        <w:t xml:space="preserve"> and</w:t>
      </w:r>
      <w:r w:rsidR="00592678" w:rsidRPr="005E457A">
        <w:t xml:space="preserve"> is available </w:t>
      </w:r>
      <w:r w:rsidR="00B608C2" w:rsidRPr="005E457A">
        <w:t>from</w:t>
      </w:r>
      <w:r w:rsidR="00592678" w:rsidRPr="005E457A">
        <w:t xml:space="preserve"> BEI Resources as item </w:t>
      </w:r>
      <w:r w:rsidR="009178C6" w:rsidRPr="005E457A">
        <w:rPr>
          <w:color w:val="000000" w:themeColor="text1"/>
        </w:rPr>
        <w:t>NR-52512</w:t>
      </w:r>
      <w:r w:rsidR="00592678" w:rsidRPr="005E457A">
        <w:t xml:space="preserve">). To create a clonal cell line from the bulk transduction, we sorted single transduced cells by flow cytometry and re-expanded </w:t>
      </w:r>
      <w:r w:rsidR="009F781F" w:rsidRPr="005E457A">
        <w:t>into large populations</w:t>
      </w:r>
      <w:r w:rsidR="00B608C2" w:rsidRPr="005E457A">
        <w:t xml:space="preserve"> (note that there </w:t>
      </w:r>
      <w:r w:rsidR="005E457A">
        <w:t>was</w:t>
      </w:r>
      <w:r w:rsidR="005E457A" w:rsidRPr="005E457A">
        <w:t xml:space="preserve"> </w:t>
      </w:r>
      <w:r w:rsidR="00B608C2" w:rsidRPr="005E457A">
        <w:t>not a selectable marker in these cells)</w:t>
      </w:r>
      <w:r w:rsidR="009F781F" w:rsidRPr="005E457A">
        <w:t>. We identified an expanded clone that expressed high levels of ACE2 (Figure 2A).</w:t>
      </w:r>
      <w:r w:rsidR="0039496D" w:rsidRPr="005E457A">
        <w:t xml:space="preserve"> This ACE2 expression appears stable overtime and has not noticeably decreased through </w:t>
      </w:r>
      <w:r w:rsidR="005E457A">
        <w:t>12</w:t>
      </w:r>
      <w:r w:rsidR="005E457A" w:rsidRPr="005E457A">
        <w:t xml:space="preserve"> </w:t>
      </w:r>
      <w:r w:rsidR="0039496D" w:rsidRPr="005E457A">
        <w:t>passages at the time of writing.</w:t>
      </w:r>
      <w:r w:rsidR="009F781F" w:rsidRPr="005E457A">
        <w:t xml:space="preserve"> </w:t>
      </w:r>
      <w:r w:rsidR="00020AC4" w:rsidRPr="005E457A">
        <w:t xml:space="preserve">This clone is hereafter referred to as 293T-ACE2 and is available </w:t>
      </w:r>
      <w:r w:rsidR="00B608C2" w:rsidRPr="005E457A">
        <w:t>from</w:t>
      </w:r>
      <w:r w:rsidR="00020AC4" w:rsidRPr="005E457A">
        <w:t xml:space="preserve"> BEI Resources as item </w:t>
      </w:r>
      <w:r w:rsidR="009178C6" w:rsidRPr="005E457A">
        <w:rPr>
          <w:color w:val="000000" w:themeColor="text1"/>
        </w:rPr>
        <w:t>NR-52511</w:t>
      </w:r>
      <w:r w:rsidR="00020AC4" w:rsidRPr="005E457A">
        <w:rPr>
          <w:color w:val="000000" w:themeColor="text1"/>
        </w:rPr>
        <w:t>.</w:t>
      </w:r>
    </w:p>
    <w:p w14:paraId="60ADE1A0" w14:textId="55A0DDD2" w:rsidR="00EA4893" w:rsidRPr="005E457A" w:rsidRDefault="00EA4893" w:rsidP="00C8121C">
      <w:pPr>
        <w:pStyle w:val="MDPI52figure"/>
      </w:pPr>
      <w:r w:rsidRPr="005E457A">
        <w:rPr>
          <w:noProof/>
          <w:snapToGrid/>
          <w:lang w:eastAsia="zh-CN" w:bidi="ar-SA"/>
        </w:rPr>
        <w:drawing>
          <wp:inline distT="0" distB="0" distL="0" distR="0" wp14:anchorId="176AAED6" wp14:editId="2C8D64E6">
            <wp:extent cx="5414657" cy="1730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8">
                      <a:extLst>
                        <a:ext uri="{28A0092B-C50C-407E-A947-70E740481C1C}">
                          <a14:useLocalDpi xmlns:a14="http://schemas.microsoft.com/office/drawing/2010/main" val="0"/>
                        </a:ext>
                      </a:extLst>
                    </a:blip>
                    <a:stretch>
                      <a:fillRect/>
                    </a:stretch>
                  </pic:blipFill>
                  <pic:spPr>
                    <a:xfrm>
                      <a:off x="0" y="0"/>
                      <a:ext cx="5414657" cy="1730915"/>
                    </a:xfrm>
                    <a:prstGeom prst="rect">
                      <a:avLst/>
                    </a:prstGeom>
                  </pic:spPr>
                </pic:pic>
              </a:graphicData>
            </a:graphic>
          </wp:inline>
        </w:drawing>
      </w:r>
    </w:p>
    <w:p w14:paraId="0AC13E09" w14:textId="5CBB1D83" w:rsidR="00D85AA0" w:rsidRPr="005E457A" w:rsidRDefault="00C8121C" w:rsidP="00C8121C">
      <w:pPr>
        <w:pStyle w:val="MDPI51figurecaption"/>
      </w:pPr>
      <w:r w:rsidRPr="005E457A">
        <w:rPr>
          <w:b/>
        </w:rPr>
        <w:t>Figure 2.</w:t>
      </w:r>
      <w:r w:rsidR="00EA4893" w:rsidRPr="005E457A">
        <w:rPr>
          <w:b/>
        </w:rPr>
        <w:t xml:space="preserve"> </w:t>
      </w:r>
      <w:r w:rsidR="005918D0" w:rsidRPr="005E457A">
        <w:t>293T-ACE2 cells</w:t>
      </w:r>
      <w:r w:rsidR="00AF0D45" w:rsidRPr="005E457A">
        <w:t xml:space="preserve"> are infectable</w:t>
      </w:r>
      <w:r w:rsidR="003E2FC3" w:rsidRPr="005E457A">
        <w:t xml:space="preserve"> </w:t>
      </w:r>
      <w:r w:rsidR="00AF0D45" w:rsidRPr="005E457A">
        <w:t>with</w:t>
      </w:r>
      <w:r w:rsidR="00410E33" w:rsidRPr="005E457A">
        <w:t xml:space="preserve"> SARS-CoV-2</w:t>
      </w:r>
      <w:r w:rsidR="00AF0D45" w:rsidRPr="005E457A">
        <w:t xml:space="preserve"> Spike</w:t>
      </w:r>
      <w:r w:rsidR="00037AD7" w:rsidRPr="005E457A">
        <w:t>-</w:t>
      </w:r>
      <w:proofErr w:type="spellStart"/>
      <w:r w:rsidR="00037AD7" w:rsidRPr="005E457A">
        <w:t>pseudotyped</w:t>
      </w:r>
      <w:proofErr w:type="spellEnd"/>
      <w:r w:rsidR="00037AD7" w:rsidRPr="005E457A">
        <w:t xml:space="preserve"> lentivir</w:t>
      </w:r>
      <w:r w:rsidR="00396FA5" w:rsidRPr="005E457A">
        <w:t>al particles</w:t>
      </w:r>
      <w:r w:rsidR="005918D0" w:rsidRPr="005E457A">
        <w:t>. (</w:t>
      </w:r>
      <w:r w:rsidR="005918D0" w:rsidRPr="005E457A">
        <w:rPr>
          <w:b/>
          <w:bCs/>
        </w:rPr>
        <w:t>A</w:t>
      </w:r>
      <w:r w:rsidR="005918D0" w:rsidRPr="005E457A">
        <w:t xml:space="preserve">) </w:t>
      </w:r>
      <w:r w:rsidR="00037AD7" w:rsidRPr="005E457A">
        <w:t>F</w:t>
      </w:r>
      <w:r w:rsidR="007C4997" w:rsidRPr="005E457A">
        <w:t>low cytometry</w:t>
      </w:r>
      <w:r w:rsidR="00455F86" w:rsidRPr="005E457A">
        <w:t xml:space="preserve"> plot showing expression of </w:t>
      </w:r>
      <w:r w:rsidR="00311741" w:rsidRPr="005E457A">
        <w:t xml:space="preserve">human </w:t>
      </w:r>
      <w:r w:rsidR="00455F86" w:rsidRPr="005E457A">
        <w:t>ACE2 by the 293T-ACE2 cells</w:t>
      </w:r>
      <w:r w:rsidR="000C1EE3" w:rsidRPr="005E457A">
        <w:t xml:space="preserve"> (grey shaded) </w:t>
      </w:r>
      <w:r w:rsidR="007240D3" w:rsidRPr="005E457A">
        <w:t xml:space="preserve">at passage 12 </w:t>
      </w:r>
      <w:r w:rsidR="000C1EE3" w:rsidRPr="005E457A">
        <w:t xml:space="preserve">compared to </w:t>
      </w:r>
      <w:r w:rsidR="00037AD7" w:rsidRPr="005E457A">
        <w:t>parental</w:t>
      </w:r>
      <w:r w:rsidR="000C1EE3" w:rsidRPr="005E457A">
        <w:t xml:space="preserve"> 293T cells (</w:t>
      </w:r>
      <w:r w:rsidR="003638F7" w:rsidRPr="005E457A">
        <w:t>white fill</w:t>
      </w:r>
      <w:r w:rsidR="000C1EE3" w:rsidRPr="005E457A">
        <w:t>)</w:t>
      </w:r>
      <w:r w:rsidR="00455F86" w:rsidRPr="005E457A">
        <w:t xml:space="preserve"> as quantified by staining with </w:t>
      </w:r>
      <w:r w:rsidR="00857F36" w:rsidRPr="005E457A">
        <w:t xml:space="preserve">an </w:t>
      </w:r>
      <w:r w:rsidR="003638F7" w:rsidRPr="005E457A">
        <w:t xml:space="preserve">anti-ACE2 </w:t>
      </w:r>
      <w:r w:rsidR="00455F86" w:rsidRPr="005E457A">
        <w:t>antibod</w:t>
      </w:r>
      <w:r w:rsidR="00D81189" w:rsidRPr="005E457A">
        <w:t>y</w:t>
      </w:r>
      <w:r w:rsidR="004814AC" w:rsidRPr="005E457A">
        <w:t xml:space="preserve"> (see </w:t>
      </w:r>
      <w:r w:rsidR="005E457A" w:rsidRPr="007F2C38">
        <w:rPr>
          <w:highlight w:val="yellow"/>
        </w:rPr>
        <w:t>S</w:t>
      </w:r>
      <w:r w:rsidR="004814AC" w:rsidRPr="007F2C38">
        <w:rPr>
          <w:highlight w:val="yellow"/>
        </w:rPr>
        <w:t>ubsection 4.2</w:t>
      </w:r>
      <w:r w:rsidR="004814AC" w:rsidRPr="005E457A">
        <w:t xml:space="preserve"> for detailed methods)</w:t>
      </w:r>
      <w:r w:rsidR="00455F86" w:rsidRPr="005E457A">
        <w:t>.</w:t>
      </w:r>
      <w:r w:rsidR="007240D3" w:rsidRPr="005E457A">
        <w:t xml:space="preserve"> The gate was set so the parental 293T cells </w:t>
      </w:r>
      <w:r w:rsidR="005E457A">
        <w:t>were</w:t>
      </w:r>
      <w:r w:rsidR="005E457A" w:rsidRPr="005E457A">
        <w:t xml:space="preserve"> </w:t>
      </w:r>
      <w:r w:rsidR="007240D3" w:rsidRPr="005E457A">
        <w:t>2% positive</w:t>
      </w:r>
      <w:commentRangeStart w:id="20"/>
      <w:commentRangeStart w:id="21"/>
      <w:r w:rsidR="007240D3" w:rsidRPr="005E457A">
        <w:t>.</w:t>
      </w:r>
      <w:r w:rsidR="00455F86" w:rsidRPr="005E457A">
        <w:t xml:space="preserve"> (</w:t>
      </w:r>
      <w:r w:rsidR="00455F86" w:rsidRPr="005E457A">
        <w:rPr>
          <w:b/>
          <w:bCs/>
        </w:rPr>
        <w:t>B</w:t>
      </w:r>
      <w:r w:rsidR="00455F86" w:rsidRPr="005E457A">
        <w:t xml:space="preserve">) </w:t>
      </w:r>
      <w:commentRangeEnd w:id="20"/>
      <w:r w:rsidR="00200C59">
        <w:rPr>
          <w:rStyle w:val="CommentReference"/>
          <w:rFonts w:ascii="Times New Roman" w:hAnsi="Times New Roman"/>
          <w:lang w:bidi="ar-SA"/>
        </w:rPr>
        <w:commentReference w:id="20"/>
      </w:r>
      <w:commentRangeEnd w:id="21"/>
      <w:r w:rsidR="009435E1">
        <w:rPr>
          <w:rStyle w:val="CommentReference"/>
          <w:rFonts w:ascii="Times New Roman" w:hAnsi="Times New Roman"/>
          <w:lang w:bidi="ar-SA"/>
        </w:rPr>
        <w:commentReference w:id="21"/>
      </w:r>
      <w:r w:rsidR="00455F86" w:rsidRPr="005E457A">
        <w:t>Microscope image</w:t>
      </w:r>
      <w:r w:rsidR="007D3973" w:rsidRPr="005E457A">
        <w:t>s</w:t>
      </w:r>
      <w:r w:rsidR="005D44F7" w:rsidRPr="005E457A">
        <w:t xml:space="preserve"> showing </w:t>
      </w:r>
      <w:proofErr w:type="spellStart"/>
      <w:r w:rsidR="005D44F7" w:rsidRPr="005E457A">
        <w:t>ZsGreen</w:t>
      </w:r>
      <w:proofErr w:type="spellEnd"/>
      <w:r w:rsidR="005D44F7" w:rsidRPr="005E457A">
        <w:t xml:space="preserve"> expression in 293T-ACE2 or 293T cells at</w:t>
      </w:r>
      <w:r w:rsidR="005D44F7" w:rsidRPr="005E457A">
        <w:rPr>
          <w:color w:val="000000" w:themeColor="text1"/>
        </w:rPr>
        <w:t xml:space="preserve"> </w:t>
      </w:r>
      <w:r w:rsidR="00097FDB" w:rsidRPr="005E457A">
        <w:rPr>
          <w:color w:val="000000" w:themeColor="text1"/>
        </w:rPr>
        <w:t>58</w:t>
      </w:r>
      <w:r w:rsidR="007D3973" w:rsidRPr="005E457A">
        <w:rPr>
          <w:color w:val="000000" w:themeColor="text1"/>
        </w:rPr>
        <w:t xml:space="preserve"> </w:t>
      </w:r>
      <w:r w:rsidR="006D0DFC" w:rsidRPr="005E457A">
        <w:t>h</w:t>
      </w:r>
      <w:r w:rsidR="005D44F7" w:rsidRPr="005E457A">
        <w:t xml:space="preserve"> after incubation with Spike-</w:t>
      </w:r>
      <w:r w:rsidR="00C951F6" w:rsidRPr="005E457A">
        <w:t xml:space="preserve"> or VSV</w:t>
      </w:r>
      <w:r w:rsidR="00444E0E" w:rsidRPr="005E457A">
        <w:t xml:space="preserve"> </w:t>
      </w:r>
      <w:r w:rsidR="00C951F6" w:rsidRPr="005E457A">
        <w:t>G-</w:t>
      </w:r>
      <w:proofErr w:type="spellStart"/>
      <w:r w:rsidR="00C951F6" w:rsidRPr="005E457A">
        <w:t>pseudotyped</w:t>
      </w:r>
      <w:proofErr w:type="spellEnd"/>
      <w:r w:rsidR="005D44F7" w:rsidRPr="005E457A">
        <w:t xml:space="preserve"> </w:t>
      </w:r>
      <w:r w:rsidR="0092793D" w:rsidRPr="005E457A">
        <w:t>lentiviral particles</w:t>
      </w:r>
      <w:r w:rsidR="005D44F7" w:rsidRPr="005E457A">
        <w:t xml:space="preserve"> </w:t>
      </w:r>
      <w:r w:rsidR="0068017D" w:rsidRPr="005E457A">
        <w:t>with the</w:t>
      </w:r>
      <w:r w:rsidR="005D44F7" w:rsidRPr="005E457A">
        <w:t xml:space="preserve"> </w:t>
      </w:r>
      <w:proofErr w:type="spellStart"/>
      <w:r w:rsidR="005D44F7" w:rsidRPr="005E457A">
        <w:t>ZsGreen</w:t>
      </w:r>
      <w:proofErr w:type="spellEnd"/>
      <w:r w:rsidR="0068017D" w:rsidRPr="005E457A">
        <w:t xml:space="preserve"> backbone</w:t>
      </w:r>
      <w:r w:rsidR="005D44F7" w:rsidRPr="005E457A">
        <w:t xml:space="preserve">. </w:t>
      </w:r>
      <w:r w:rsidR="00777057" w:rsidRPr="005E457A">
        <w:t xml:space="preserve">For each viral entry protein, 293T and 293T-ACE2 cells </w:t>
      </w:r>
      <w:r w:rsidR="00C951F6" w:rsidRPr="005E457A">
        <w:t xml:space="preserve">were </w:t>
      </w:r>
      <w:r w:rsidR="007F7F53" w:rsidRPr="005E457A">
        <w:t>incubated</w:t>
      </w:r>
      <w:r w:rsidR="00C951F6" w:rsidRPr="005E457A">
        <w:t xml:space="preserve"> with</w:t>
      </w:r>
      <w:r w:rsidR="000702F9" w:rsidRPr="005E457A">
        <w:t xml:space="preserve"> equal volumes of </w:t>
      </w:r>
      <w:r w:rsidR="00777057" w:rsidRPr="005E457A">
        <w:t>virus</w:t>
      </w:r>
      <w:r w:rsidR="000702F9" w:rsidRPr="005E457A">
        <w:t>.</w:t>
      </w:r>
      <w:r w:rsidR="00777057" w:rsidRPr="005E457A">
        <w:t xml:space="preserve"> Cells were </w:t>
      </w:r>
      <w:r w:rsidR="007F7F53" w:rsidRPr="005E457A">
        <w:t>incubated</w:t>
      </w:r>
      <w:r w:rsidR="00777057" w:rsidRPr="005E457A">
        <w:t xml:space="preserve"> with 1/</w:t>
      </w:r>
      <w:r w:rsidR="00D443D7" w:rsidRPr="005E457A">
        <w:t>20</w:t>
      </w:r>
      <w:r w:rsidR="00777057" w:rsidRPr="005E457A">
        <w:rPr>
          <w:vertAlign w:val="superscript"/>
        </w:rPr>
        <w:t>th</w:t>
      </w:r>
      <w:r w:rsidR="00777057" w:rsidRPr="005E457A">
        <w:t xml:space="preserve"> the volume of VSV G-</w:t>
      </w:r>
      <w:proofErr w:type="spellStart"/>
      <w:r w:rsidR="00777057" w:rsidRPr="005E457A">
        <w:t>pseudotyped</w:t>
      </w:r>
      <w:proofErr w:type="spellEnd"/>
      <w:r w:rsidR="00777057" w:rsidRPr="005E457A">
        <w:t xml:space="preserve"> lentivirus compared to Spike-</w:t>
      </w:r>
      <w:proofErr w:type="spellStart"/>
      <w:r w:rsidR="00777057" w:rsidRPr="005E457A">
        <w:t>pseudotyped</w:t>
      </w:r>
      <w:proofErr w:type="spellEnd"/>
      <w:r w:rsidR="00777057" w:rsidRPr="005E457A">
        <w:t xml:space="preserve"> lentivirus.</w:t>
      </w:r>
      <w:r w:rsidR="00097FDB" w:rsidRPr="005E457A">
        <w:t xml:space="preserve"> The decrease in infected cells for the Spike</w:t>
      </w:r>
      <w:r w:rsidR="00063D5D" w:rsidRPr="005E457A">
        <w:t>-</w:t>
      </w:r>
      <w:proofErr w:type="spellStart"/>
      <w:r w:rsidR="00097FDB" w:rsidRPr="005E457A">
        <w:t>HA</w:t>
      </w:r>
      <w:r w:rsidR="00063D5D" w:rsidRPr="005E457A">
        <w:t>t</w:t>
      </w:r>
      <w:r w:rsidR="00097FDB" w:rsidRPr="005E457A">
        <w:t>ail</w:t>
      </w:r>
      <w:proofErr w:type="spellEnd"/>
      <w:r w:rsidR="00097FDB" w:rsidRPr="005E457A">
        <w:t xml:space="preserve"> virus</w:t>
      </w:r>
      <w:r w:rsidR="009252F2" w:rsidRPr="005E457A">
        <w:t xml:space="preserve"> compared to the other Spike-</w:t>
      </w:r>
      <w:proofErr w:type="spellStart"/>
      <w:r w:rsidR="009252F2" w:rsidRPr="005E457A">
        <w:t>pseudotyped</w:t>
      </w:r>
      <w:proofErr w:type="spellEnd"/>
      <w:r w:rsidR="009252F2" w:rsidRPr="005E457A">
        <w:t xml:space="preserve"> lentiviruses</w:t>
      </w:r>
      <w:r w:rsidR="00097FDB" w:rsidRPr="005E457A">
        <w:t xml:space="preserve"> is consistent with this virus having somewhat lower titers (see </w:t>
      </w:r>
      <w:r w:rsidR="00097FDB" w:rsidRPr="005E457A">
        <w:rPr>
          <w:b/>
          <w:bCs/>
        </w:rPr>
        <w:t>Fig</w:t>
      </w:r>
      <w:r w:rsidR="00C10B45" w:rsidRPr="005E457A">
        <w:rPr>
          <w:b/>
          <w:bCs/>
        </w:rPr>
        <w:t>ure</w:t>
      </w:r>
      <w:r w:rsidR="00097FDB" w:rsidRPr="005E457A">
        <w:rPr>
          <w:b/>
          <w:bCs/>
        </w:rPr>
        <w:t xml:space="preserve"> </w:t>
      </w:r>
      <w:r w:rsidR="00F0232A" w:rsidRPr="005E457A">
        <w:rPr>
          <w:b/>
          <w:bCs/>
        </w:rPr>
        <w:t>3</w:t>
      </w:r>
      <w:r w:rsidR="00097FDB" w:rsidRPr="005E457A">
        <w:rPr>
          <w:b/>
          <w:bCs/>
        </w:rPr>
        <w:t>A</w:t>
      </w:r>
      <w:r w:rsidR="00097FDB" w:rsidRPr="005E457A">
        <w:t>).</w:t>
      </w:r>
    </w:p>
    <w:p w14:paraId="52BECDDF" w14:textId="29B44D79" w:rsidR="00D85AA0" w:rsidRPr="005E457A" w:rsidRDefault="00020AC4" w:rsidP="00C8121C">
      <w:pPr>
        <w:pStyle w:val="MDPI31text"/>
        <w:rPr>
          <w:i/>
        </w:rPr>
      </w:pPr>
      <w:r w:rsidRPr="005E457A">
        <w:t>We</w:t>
      </w:r>
      <w:r w:rsidR="00397D54" w:rsidRPr="005E457A">
        <w:t xml:space="preserve"> validated that the 293T-ACE2 cells were susceptible to infection by </w:t>
      </w:r>
      <w:r w:rsidR="00410E33" w:rsidRPr="005E457A">
        <w:t xml:space="preserve">SARS-CoV-2 </w:t>
      </w:r>
      <w:r w:rsidR="00397D54" w:rsidRPr="005E457A">
        <w:t>Spike-</w:t>
      </w:r>
      <w:proofErr w:type="spellStart"/>
      <w:r w:rsidR="00397D54" w:rsidRPr="005E457A">
        <w:t>pseudotyped</w:t>
      </w:r>
      <w:proofErr w:type="spellEnd"/>
      <w:r w:rsidR="00397D54" w:rsidRPr="005E457A">
        <w:t xml:space="preserve"> lentivir</w:t>
      </w:r>
      <w:r w:rsidR="00564E14" w:rsidRPr="005E457A">
        <w:t>al particles</w:t>
      </w:r>
      <w:r w:rsidR="00397D54" w:rsidRPr="005E457A">
        <w:t xml:space="preserve"> by incubating 293T-ACE2 and parental 293T with equivalent amounts </w:t>
      </w:r>
      <w:r w:rsidR="00336E66" w:rsidRPr="005E457A">
        <w:t xml:space="preserve">of </w:t>
      </w:r>
      <w:r w:rsidR="00564E14" w:rsidRPr="005E457A">
        <w:t>viral particles</w:t>
      </w:r>
      <w:r w:rsidR="00694DEF" w:rsidRPr="005E457A">
        <w:t xml:space="preserve"> carrying </w:t>
      </w:r>
      <w:proofErr w:type="spellStart"/>
      <w:r w:rsidR="00694DEF" w:rsidRPr="005E457A">
        <w:t>ZsGreen</w:t>
      </w:r>
      <w:proofErr w:type="spellEnd"/>
      <w:r w:rsidR="00397D54" w:rsidRPr="005E457A">
        <w:t xml:space="preserve">. As shown in Figure 2B, </w:t>
      </w:r>
      <w:r w:rsidR="008C44D6" w:rsidRPr="005E457A">
        <w:t xml:space="preserve">all </w:t>
      </w:r>
      <w:r w:rsidR="0073678B" w:rsidRPr="005E457A">
        <w:t>Spike-</w:t>
      </w:r>
      <w:proofErr w:type="spellStart"/>
      <w:r w:rsidR="0073678B" w:rsidRPr="005E457A">
        <w:t>pseudotyped</w:t>
      </w:r>
      <w:proofErr w:type="spellEnd"/>
      <w:r w:rsidR="00397D54" w:rsidRPr="005E457A">
        <w:t xml:space="preserve"> virus</w:t>
      </w:r>
      <w:r w:rsidR="008C44D6" w:rsidRPr="005E457A">
        <w:t>es</w:t>
      </w:r>
      <w:r w:rsidR="00397D54" w:rsidRPr="005E457A">
        <w:t xml:space="preserve"> </w:t>
      </w:r>
      <w:r w:rsidR="005E457A">
        <w:t>could</w:t>
      </w:r>
      <w:r w:rsidR="005E457A" w:rsidRPr="005E457A">
        <w:t xml:space="preserve"> </w:t>
      </w:r>
      <w:r w:rsidR="00336E66" w:rsidRPr="005E457A">
        <w:t>infect</w:t>
      </w:r>
      <w:r w:rsidR="000379D9" w:rsidRPr="005E457A">
        <w:t xml:space="preserve"> the 293T-ACE2 but not the 293T cells</w:t>
      </w:r>
      <w:r w:rsidR="00D5196F" w:rsidRPr="005E457A">
        <w:t xml:space="preserve">. </w:t>
      </w:r>
      <w:r w:rsidR="00C951F6" w:rsidRPr="005E457A">
        <w:t xml:space="preserve">Virus </w:t>
      </w:r>
      <w:proofErr w:type="spellStart"/>
      <w:r w:rsidR="00C951F6" w:rsidRPr="005E457A">
        <w:t>pseudotyped</w:t>
      </w:r>
      <w:proofErr w:type="spellEnd"/>
      <w:r w:rsidR="00C951F6" w:rsidRPr="005E457A">
        <w:t xml:space="preserve"> with VSV G</w:t>
      </w:r>
      <w:r w:rsidR="003909FC" w:rsidRPr="005E457A">
        <w:t xml:space="preserve">, </w:t>
      </w:r>
      <w:r w:rsidR="00C951F6" w:rsidRPr="005E457A">
        <w:t xml:space="preserve">an </w:t>
      </w:r>
      <w:proofErr w:type="spellStart"/>
      <w:r w:rsidR="00C951F6" w:rsidRPr="005E457A">
        <w:t>amphotropic</w:t>
      </w:r>
      <w:proofErr w:type="spellEnd"/>
      <w:r w:rsidR="00C951F6" w:rsidRPr="005E457A">
        <w:t xml:space="preserve"> viral entry protein</w:t>
      </w:r>
      <w:r w:rsidR="003909FC" w:rsidRPr="005E457A">
        <w:t xml:space="preserve"> that is not dependent on ACE2,</w:t>
      </w:r>
      <w:r w:rsidR="000C1EE3" w:rsidRPr="005E457A">
        <w:t xml:space="preserve"> efficiently </w:t>
      </w:r>
      <w:r w:rsidR="00C951F6" w:rsidRPr="005E457A">
        <w:t>infect</w:t>
      </w:r>
      <w:r w:rsidR="005E457A">
        <w:t>ed</w:t>
      </w:r>
      <w:r w:rsidR="00C951F6" w:rsidRPr="005E457A">
        <w:t xml:space="preserve"> both cell lines (Fig</w:t>
      </w:r>
      <w:r w:rsidR="0051533C" w:rsidRPr="005E457A">
        <w:t>ure</w:t>
      </w:r>
      <w:r w:rsidR="00C951F6" w:rsidRPr="005E457A">
        <w:t xml:space="preserve"> 2B).</w:t>
      </w:r>
    </w:p>
    <w:p w14:paraId="69C4A3F8" w14:textId="77777777" w:rsidR="00C8121C" w:rsidRPr="005E457A" w:rsidRDefault="00C8121C">
      <w:pPr>
        <w:spacing w:line="240" w:lineRule="auto"/>
        <w:jc w:val="left"/>
        <w:rPr>
          <w:rFonts w:ascii="Palatino Linotype" w:hAnsi="Palatino Linotype"/>
          <w:i/>
          <w:noProof/>
          <w:snapToGrid w:val="0"/>
          <w:sz w:val="20"/>
          <w:szCs w:val="22"/>
          <w:lang w:bidi="en-US"/>
        </w:rPr>
      </w:pPr>
      <w:r w:rsidRPr="005E457A">
        <w:rPr>
          <w:rFonts w:ascii="Palatino Linotype" w:hAnsi="Palatino Linotype"/>
        </w:rPr>
        <w:br w:type="page"/>
      </w:r>
    </w:p>
    <w:p w14:paraId="498DC78E" w14:textId="050CD541" w:rsidR="004C2FDD" w:rsidRPr="005E457A" w:rsidRDefault="00C8121C" w:rsidP="00C8121C">
      <w:pPr>
        <w:pStyle w:val="MDPI22heading2"/>
      </w:pPr>
      <w:r w:rsidRPr="005E457A">
        <w:lastRenderedPageBreak/>
        <w:t xml:space="preserve">2.3. </w:t>
      </w:r>
      <w:r w:rsidR="004C2FDD" w:rsidRPr="005E457A">
        <w:t xml:space="preserve">Titers of </w:t>
      </w:r>
      <w:r w:rsidRPr="005E457A">
        <w:t>P</w:t>
      </w:r>
      <w:r w:rsidR="004C2FDD" w:rsidRPr="005E457A">
        <w:t xml:space="preserve">seudotyped </w:t>
      </w:r>
      <w:r w:rsidRPr="005E457A">
        <w:t>L</w:t>
      </w:r>
      <w:r w:rsidR="004C2FDD" w:rsidRPr="005E457A">
        <w:t xml:space="preserve">entiviral </w:t>
      </w:r>
      <w:r w:rsidRPr="005E457A">
        <w:t>P</w:t>
      </w:r>
      <w:r w:rsidR="004C2FDD" w:rsidRPr="005E457A">
        <w:t xml:space="preserve">articles with </w:t>
      </w:r>
      <w:r w:rsidRPr="005E457A">
        <w:t>D</w:t>
      </w:r>
      <w:r w:rsidR="004C2FDD" w:rsidRPr="005E457A">
        <w:t xml:space="preserve">ifferent Spike </w:t>
      </w:r>
      <w:r w:rsidRPr="005E457A">
        <w:t>C</w:t>
      </w:r>
      <w:r w:rsidR="004C2FDD" w:rsidRPr="005E457A">
        <w:t xml:space="preserve">ytoplasmic </w:t>
      </w:r>
      <w:r w:rsidRPr="005E457A">
        <w:t>T</w:t>
      </w:r>
      <w:r w:rsidR="004C2FDD" w:rsidRPr="005E457A">
        <w:t xml:space="preserve">ail </w:t>
      </w:r>
      <w:r w:rsidRPr="005E457A">
        <w:t>V</w:t>
      </w:r>
      <w:r w:rsidR="004C2FDD" w:rsidRPr="005E457A">
        <w:t>ariants</w:t>
      </w:r>
    </w:p>
    <w:p w14:paraId="6492A50B" w14:textId="51A2A217" w:rsidR="00D90B27" w:rsidRPr="005E457A" w:rsidRDefault="00DE70D7" w:rsidP="00C8121C">
      <w:pPr>
        <w:pStyle w:val="MDPI31text"/>
        <w:rPr>
          <w:i/>
        </w:rPr>
      </w:pPr>
      <w:r w:rsidRPr="005E457A">
        <w:t xml:space="preserve">To quantify the titers of lentiviral </w:t>
      </w:r>
      <w:r w:rsidR="00B557DE" w:rsidRPr="005E457A">
        <w:t>particles</w:t>
      </w:r>
      <w:r w:rsidRPr="005E457A">
        <w:t xml:space="preserve"> </w:t>
      </w:r>
      <w:proofErr w:type="spellStart"/>
      <w:r w:rsidRPr="005E457A">
        <w:t>pseudotyped</w:t>
      </w:r>
      <w:proofErr w:type="spellEnd"/>
      <w:r w:rsidRPr="005E457A">
        <w:t xml:space="preserve"> with each of the Spike variants, we</w:t>
      </w:r>
      <w:r w:rsidR="00E120B6" w:rsidRPr="005E457A">
        <w:t xml:space="preserve"> produced </w:t>
      </w:r>
      <w:r w:rsidR="00B557DE" w:rsidRPr="005E457A">
        <w:t>particles</w:t>
      </w:r>
      <w:r w:rsidR="00E120B6" w:rsidRPr="005E457A">
        <w:t xml:space="preserve"> with each of these Spikes, as well as a positive control using VSV</w:t>
      </w:r>
      <w:r w:rsidR="0051533C" w:rsidRPr="005E457A">
        <w:t xml:space="preserve"> </w:t>
      </w:r>
      <w:r w:rsidR="00E120B6" w:rsidRPr="005E457A">
        <w:t xml:space="preserve">G and a negative control </w:t>
      </w:r>
      <w:r w:rsidR="009443E8" w:rsidRPr="005E457A">
        <w:t>without</w:t>
      </w:r>
      <w:r w:rsidR="00E120B6" w:rsidRPr="005E457A">
        <w:t xml:space="preserve"> a viral entry protein.</w:t>
      </w:r>
      <w:r w:rsidR="003F6F5E" w:rsidRPr="005E457A">
        <w:t xml:space="preserve"> We first produced </w:t>
      </w:r>
      <w:r w:rsidR="00B557DE" w:rsidRPr="005E457A">
        <w:t>viral particles</w:t>
      </w:r>
      <w:r w:rsidR="003F6F5E" w:rsidRPr="005E457A">
        <w:t xml:space="preserve"> using the </w:t>
      </w:r>
      <w:proofErr w:type="spellStart"/>
      <w:r w:rsidR="003F6F5E" w:rsidRPr="005E457A">
        <w:t>ZsGreen</w:t>
      </w:r>
      <w:proofErr w:type="spellEnd"/>
      <w:r w:rsidR="003F6F5E" w:rsidRPr="005E457A">
        <w:t xml:space="preserve"> backbone, and </w:t>
      </w:r>
      <w:proofErr w:type="spellStart"/>
      <w:r w:rsidR="003F6F5E" w:rsidRPr="005E457A">
        <w:t>titered</w:t>
      </w:r>
      <w:proofErr w:type="spellEnd"/>
      <w:r w:rsidR="005A0404" w:rsidRPr="005E457A">
        <w:t xml:space="preserve"> by flow cytometry to determine the number of transducing particles per ml. As shown in Figure </w:t>
      </w:r>
      <w:r w:rsidR="006A0D93" w:rsidRPr="005E457A">
        <w:t>3</w:t>
      </w:r>
      <w:r w:rsidR="005A0404" w:rsidRPr="005E457A">
        <w:t xml:space="preserve">A, all Spike variants produced titers </w:t>
      </w:r>
      <w:r w:rsidR="004F49A4" w:rsidRPr="005E457A">
        <w:sym w:font="Symbol" w:char="F0BB"/>
      </w:r>
      <w:r w:rsidR="004F49A4" w:rsidRPr="005E457A">
        <w:t>10</w:t>
      </w:r>
      <w:r w:rsidR="004F49A4" w:rsidRPr="005E457A">
        <w:rPr>
          <w:vertAlign w:val="superscript"/>
        </w:rPr>
        <w:t>4</w:t>
      </w:r>
      <w:r w:rsidR="004F49A4" w:rsidRPr="005E457A">
        <w:t xml:space="preserve"> transduction units per </w:t>
      </w:r>
      <w:proofErr w:type="spellStart"/>
      <w:r w:rsidR="004F49A4" w:rsidRPr="005E457A">
        <w:t>m</w:t>
      </w:r>
      <w:r w:rsidR="00200C59" w:rsidRPr="005E457A">
        <w:t>L</w:t>
      </w:r>
      <w:r w:rsidR="000D014A" w:rsidRPr="005E457A">
        <w:t>.</w:t>
      </w:r>
      <w:proofErr w:type="spellEnd"/>
      <w:r w:rsidR="000D014A" w:rsidRPr="005E457A">
        <w:t xml:space="preserve"> These titers were about two orders of magnitude lower than those achieved with VSV</w:t>
      </w:r>
      <w:r w:rsidR="006A0D93" w:rsidRPr="005E457A">
        <w:t xml:space="preserve"> </w:t>
      </w:r>
      <w:r w:rsidR="000D014A" w:rsidRPr="005E457A">
        <w:t>G</w:t>
      </w:r>
      <w:r w:rsidR="00E7412A" w:rsidRPr="005E457A">
        <w:t xml:space="preserve">, but we considered them to be encouragingly high given that lentiviral </w:t>
      </w:r>
      <w:r w:rsidR="00B557DE" w:rsidRPr="005E457A">
        <w:t>particles</w:t>
      </w:r>
      <w:r w:rsidR="00E7412A" w:rsidRPr="005E457A">
        <w:t xml:space="preserve"> can be further concentrated by </w:t>
      </w:r>
      <w:r w:rsidR="00E96875" w:rsidRPr="005E457A">
        <w:t xml:space="preserve">a variety of methods </w:t>
      </w:r>
      <w:r w:rsidR="00C50DDF" w:rsidRPr="005E457A">
        <w:rPr>
          <w:i/>
        </w:rPr>
        <w:fldChar w:fldCharType="begin" w:fldLock="1"/>
      </w:r>
      <w:r w:rsidR="005B75E8" w:rsidRPr="005E457A">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sidRPr="005E457A">
        <w:rPr>
          <w:rFonts w:ascii="Cambria Math" w:eastAsia="MS Gothic" w:hAnsi="Cambria Math" w:cs="Cambria Math"/>
        </w:rPr>
        <w:instrText>≊</w:instrText>
      </w:r>
      <w:r w:rsidR="005B75E8" w:rsidRPr="005E457A">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sidRPr="005E457A">
        <w:rPr>
          <w:i/>
        </w:rPr>
        <w:fldChar w:fldCharType="separate"/>
      </w:r>
      <w:r w:rsidR="005B75E8" w:rsidRPr="005E457A">
        <w:t>[52,53]</w:t>
      </w:r>
      <w:r w:rsidR="00C50DDF" w:rsidRPr="005E457A">
        <w:rPr>
          <w:i/>
        </w:rPr>
        <w:fldChar w:fldCharType="end"/>
      </w:r>
      <w:r w:rsidR="00E96875" w:rsidRPr="005E457A">
        <w:t>.</w:t>
      </w:r>
      <w:r w:rsidR="00E120B6" w:rsidRPr="005E457A">
        <w:t xml:space="preserve"> </w:t>
      </w:r>
      <w:r w:rsidR="00E96875" w:rsidRPr="005E457A">
        <w:t xml:space="preserve">We then produced </w:t>
      </w:r>
      <w:r w:rsidR="00B557DE" w:rsidRPr="005E457A">
        <w:t>viral particles</w:t>
      </w:r>
      <w:r w:rsidR="00DC668E" w:rsidRPr="005E457A">
        <w:t xml:space="preserve"> using the Luciferase-IRES-</w:t>
      </w:r>
      <w:proofErr w:type="spellStart"/>
      <w:r w:rsidR="00DC668E" w:rsidRPr="005E457A">
        <w:t>ZsGreen</w:t>
      </w:r>
      <w:proofErr w:type="spellEnd"/>
      <w:r w:rsidR="00DC668E" w:rsidRPr="005E457A">
        <w:t xml:space="preserve"> backbone</w:t>
      </w:r>
      <w:r w:rsidR="005E457A">
        <w:t xml:space="preserve"> </w:t>
      </w:r>
      <w:r w:rsidR="00DC668E" w:rsidRPr="005E457A">
        <w:t>and found that we could achieve titers of &gt;10</w:t>
      </w:r>
      <w:r w:rsidR="00DC668E" w:rsidRPr="005E457A">
        <w:rPr>
          <w:vertAlign w:val="superscript"/>
        </w:rPr>
        <w:t>6</w:t>
      </w:r>
      <w:r w:rsidR="00DC668E" w:rsidRPr="005E457A">
        <w:t xml:space="preserve"> relative luciferase units (RLUs) per m</w:t>
      </w:r>
      <w:r w:rsidR="00200C59" w:rsidRPr="005E457A">
        <w:t>L</w:t>
      </w:r>
      <w:r w:rsidR="004D1F8F" w:rsidRPr="005E457A">
        <w:t xml:space="preserve"> in 96-well plate infections</w:t>
      </w:r>
      <w:r w:rsidR="00E37EB1" w:rsidRPr="005E457A">
        <w:t xml:space="preserve"> (Figure </w:t>
      </w:r>
      <w:r w:rsidR="00550390" w:rsidRPr="005E457A">
        <w:t>3</w:t>
      </w:r>
      <w:r w:rsidR="00E37EB1" w:rsidRPr="005E457A">
        <w:t>B)</w:t>
      </w:r>
      <w:r w:rsidR="004D1F8F" w:rsidRPr="005E457A">
        <w:t>. This titer was agai</w:t>
      </w:r>
      <w:r w:rsidR="00E37EB1" w:rsidRPr="005E457A">
        <w:t>n about two orders of magnitude lower than that achieved using VSV</w:t>
      </w:r>
      <w:r w:rsidR="00883042" w:rsidRPr="005E457A">
        <w:t xml:space="preserve"> </w:t>
      </w:r>
      <w:r w:rsidR="00E37EB1" w:rsidRPr="005E457A">
        <w:t xml:space="preserve">G. </w:t>
      </w:r>
      <w:r w:rsidR="00463165" w:rsidRPr="005E457A">
        <w:t>As expected</w:t>
      </w:r>
      <w:r w:rsidR="00E37EB1" w:rsidRPr="005E457A">
        <w:t xml:space="preserve">, the magnitude of the fluorescent signal from </w:t>
      </w:r>
      <w:proofErr w:type="spellStart"/>
      <w:r w:rsidR="00E37EB1" w:rsidRPr="005E457A">
        <w:t>ZsGreen</w:t>
      </w:r>
      <w:proofErr w:type="spellEnd"/>
      <w:r w:rsidR="00E37EB1" w:rsidRPr="005E457A">
        <w:t xml:space="preserve"> </w:t>
      </w:r>
      <w:r w:rsidR="005E457A">
        <w:t>was</w:t>
      </w:r>
      <w:r w:rsidR="005E457A" w:rsidRPr="005E457A">
        <w:t xml:space="preserve"> </w:t>
      </w:r>
      <w:r w:rsidR="00E37EB1" w:rsidRPr="005E457A">
        <w:t>lower for the Luciferase-IRES-</w:t>
      </w:r>
      <w:proofErr w:type="spellStart"/>
      <w:r w:rsidR="00E37EB1" w:rsidRPr="005E457A">
        <w:t>ZsGreen</w:t>
      </w:r>
      <w:proofErr w:type="spellEnd"/>
      <w:r w:rsidR="00E37EB1" w:rsidRPr="005E457A">
        <w:t xml:space="preserve"> backbone</w:t>
      </w:r>
      <w:r w:rsidR="00B753DB" w:rsidRPr="005E457A">
        <w:t xml:space="preserve"> than for the </w:t>
      </w:r>
      <w:proofErr w:type="spellStart"/>
      <w:r w:rsidR="00B753DB" w:rsidRPr="005E457A">
        <w:t>ZsGree</w:t>
      </w:r>
      <w:r w:rsidR="00C951F6" w:rsidRPr="005E457A">
        <w:t>n</w:t>
      </w:r>
      <w:proofErr w:type="spellEnd"/>
      <w:r w:rsidR="00B753DB" w:rsidRPr="005E457A">
        <w:t>-only backbone</w:t>
      </w:r>
      <w:r w:rsidR="00E37EB1" w:rsidRPr="005E457A">
        <w:t xml:space="preserve"> (Figure </w:t>
      </w:r>
      <w:r w:rsidR="00550390" w:rsidRPr="005E457A">
        <w:t>3</w:t>
      </w:r>
      <w:r w:rsidR="00E37EB1" w:rsidRPr="005E457A">
        <w:t>C)</w:t>
      </w:r>
      <w:r w:rsidR="007A571F" w:rsidRPr="005E457A">
        <w:t xml:space="preserve">, since the </w:t>
      </w:r>
      <w:proofErr w:type="spellStart"/>
      <w:r w:rsidR="007A571F" w:rsidRPr="005E457A">
        <w:t>ZsGreen</w:t>
      </w:r>
      <w:proofErr w:type="spellEnd"/>
      <w:r w:rsidR="007A571F" w:rsidRPr="005E457A">
        <w:t xml:space="preserve"> in the former construct </w:t>
      </w:r>
      <w:r w:rsidR="005E457A">
        <w:t>was</w:t>
      </w:r>
      <w:r w:rsidR="005E457A" w:rsidRPr="005E457A">
        <w:t xml:space="preserve"> </w:t>
      </w:r>
      <w:r w:rsidR="007A571F" w:rsidRPr="005E457A">
        <w:t>driven by an IRES rather than the primary promoter</w:t>
      </w:r>
      <w:r w:rsidR="00B753DB" w:rsidRPr="005E457A">
        <w:t>.</w:t>
      </w:r>
    </w:p>
    <w:p w14:paraId="7CAD2361" w14:textId="4646AB8F" w:rsidR="00EA4893" w:rsidRPr="005E457A" w:rsidRDefault="00EA4893" w:rsidP="00C8121C">
      <w:pPr>
        <w:pStyle w:val="MDPI52figure"/>
      </w:pPr>
      <w:r w:rsidRPr="005E457A">
        <w:rPr>
          <w:noProof/>
          <w:snapToGrid/>
          <w:lang w:eastAsia="zh-CN" w:bidi="ar-SA"/>
        </w:rPr>
        <w:drawing>
          <wp:inline distT="0" distB="0" distL="0" distR="0" wp14:anchorId="2030704E" wp14:editId="44D21F09">
            <wp:extent cx="5162666" cy="35252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9">
                      <a:extLst>
                        <a:ext uri="{28A0092B-C50C-407E-A947-70E740481C1C}">
                          <a14:useLocalDpi xmlns:a14="http://schemas.microsoft.com/office/drawing/2010/main" val="0"/>
                        </a:ext>
                      </a:extLst>
                    </a:blip>
                    <a:stretch>
                      <a:fillRect/>
                    </a:stretch>
                  </pic:blipFill>
                  <pic:spPr>
                    <a:xfrm>
                      <a:off x="0" y="0"/>
                      <a:ext cx="5164141" cy="3526260"/>
                    </a:xfrm>
                    <a:prstGeom prst="rect">
                      <a:avLst/>
                    </a:prstGeom>
                  </pic:spPr>
                </pic:pic>
              </a:graphicData>
            </a:graphic>
          </wp:inline>
        </w:drawing>
      </w:r>
    </w:p>
    <w:p w14:paraId="05B578B2" w14:textId="57887144" w:rsidR="00D90B27" w:rsidRPr="005E457A" w:rsidRDefault="00C8121C" w:rsidP="00C8121C">
      <w:pPr>
        <w:pStyle w:val="MDPI51figurecaption"/>
        <w:rPr>
          <w:color w:val="000000" w:themeColor="text1"/>
        </w:rPr>
      </w:pPr>
      <w:r w:rsidRPr="005E457A">
        <w:rPr>
          <w:b/>
        </w:rPr>
        <w:t>Figure 3.</w:t>
      </w:r>
      <w:r w:rsidR="00EA4893" w:rsidRPr="005E457A">
        <w:rPr>
          <w:b/>
        </w:rPr>
        <w:t xml:space="preserve"> </w:t>
      </w:r>
      <w:r w:rsidR="00DC3DD0" w:rsidRPr="005E457A">
        <w:t xml:space="preserve">Titers of </w:t>
      </w:r>
      <w:r w:rsidR="002905B1" w:rsidRPr="005E457A">
        <w:t>Spike</w:t>
      </w:r>
      <w:r w:rsidR="003174E1" w:rsidRPr="005E457A">
        <w:t>-</w:t>
      </w:r>
      <w:proofErr w:type="spellStart"/>
      <w:r w:rsidR="002905B1" w:rsidRPr="005E457A">
        <w:t>pseudotyped</w:t>
      </w:r>
      <w:proofErr w:type="spellEnd"/>
      <w:r w:rsidR="002905B1" w:rsidRPr="005E457A">
        <w:t xml:space="preserve"> </w:t>
      </w:r>
      <w:r w:rsidR="00B557DE" w:rsidRPr="005E457A">
        <w:t>lentiviral particles</w:t>
      </w:r>
      <w:r w:rsidR="007F6277" w:rsidRPr="005E457A">
        <w:t xml:space="preserve"> in 293T-ACE2 cells</w:t>
      </w:r>
      <w:r w:rsidR="00DC3DD0" w:rsidRPr="005E457A">
        <w:t>.</w:t>
      </w:r>
      <w:r w:rsidR="002905B1" w:rsidRPr="005E457A">
        <w:t xml:space="preserve"> (</w:t>
      </w:r>
      <w:r w:rsidR="002905B1" w:rsidRPr="005E457A">
        <w:rPr>
          <w:b/>
          <w:bCs/>
        </w:rPr>
        <w:t>A</w:t>
      </w:r>
      <w:r w:rsidR="002905B1" w:rsidRPr="005E457A">
        <w:t>) Titers of the</w:t>
      </w:r>
      <w:r w:rsidR="00F642BE" w:rsidRPr="005E457A">
        <w:t xml:space="preserve"> </w:t>
      </w:r>
      <w:proofErr w:type="spellStart"/>
      <w:r w:rsidR="00F642BE" w:rsidRPr="005E457A">
        <w:t>ZsGreen</w:t>
      </w:r>
      <w:proofErr w:type="spellEnd"/>
      <w:r w:rsidR="00F642BE" w:rsidRPr="005E457A">
        <w:t xml:space="preserve"> backbone </w:t>
      </w:r>
      <w:proofErr w:type="spellStart"/>
      <w:r w:rsidR="00F642BE" w:rsidRPr="005E457A">
        <w:t>pseudotyped</w:t>
      </w:r>
      <w:proofErr w:type="spellEnd"/>
      <w:r w:rsidR="00F642BE" w:rsidRPr="005E457A">
        <w:t xml:space="preserve"> with the three Spike variants or VSV</w:t>
      </w:r>
      <w:r w:rsidR="00883042" w:rsidRPr="005E457A">
        <w:t xml:space="preserve"> </w:t>
      </w:r>
      <w:r w:rsidR="00F642BE" w:rsidRPr="005E457A">
        <w:t xml:space="preserve">G, as determined by </w:t>
      </w:r>
      <w:r w:rsidR="00843683" w:rsidRPr="005E457A">
        <w:t xml:space="preserve">counting green cells via </w:t>
      </w:r>
      <w:r w:rsidR="00F642BE" w:rsidRPr="005E457A">
        <w:t>flow cytometry analysis</w:t>
      </w:r>
      <w:r w:rsidR="000C66B5" w:rsidRPr="005E457A">
        <w:t xml:space="preserve"> at </w:t>
      </w:r>
      <w:r w:rsidR="00C951F6" w:rsidRPr="005E457A">
        <w:rPr>
          <w:color w:val="000000" w:themeColor="text1"/>
        </w:rPr>
        <w:t>48</w:t>
      </w:r>
      <w:r w:rsidR="00C951F6" w:rsidRPr="005E457A">
        <w:t xml:space="preserve"> </w:t>
      </w:r>
      <w:r w:rsidR="006D0DFC" w:rsidRPr="005E457A">
        <w:t>h</w:t>
      </w:r>
      <w:r w:rsidR="000C66B5" w:rsidRPr="005E457A">
        <w:t xml:space="preserve"> post-infection</w:t>
      </w:r>
      <w:r w:rsidR="00843683" w:rsidRPr="005E457A">
        <w:t xml:space="preserve"> and then calculating transduction-competent </w:t>
      </w:r>
      <w:r w:rsidR="00B557DE" w:rsidRPr="005E457A">
        <w:t>viral particles</w:t>
      </w:r>
      <w:r w:rsidR="00843683" w:rsidRPr="005E457A">
        <w:t xml:space="preserve"> per ml</w:t>
      </w:r>
      <w:r w:rsidR="004524E5" w:rsidRPr="005E457A">
        <w:t xml:space="preserve"> from the percentage of green cells. The “n.d.” indicates that the titer was not detectable.</w:t>
      </w:r>
      <w:r w:rsidR="00AB24D0" w:rsidRPr="005E457A">
        <w:t xml:space="preserve"> Data shown are from a single representative example.</w:t>
      </w:r>
      <w:r w:rsidR="004524E5" w:rsidRPr="005E457A">
        <w:t xml:space="preserve"> (</w:t>
      </w:r>
      <w:r w:rsidR="004524E5" w:rsidRPr="005E457A">
        <w:rPr>
          <w:b/>
          <w:bCs/>
        </w:rPr>
        <w:t>B</w:t>
      </w:r>
      <w:r w:rsidR="004524E5" w:rsidRPr="005E457A">
        <w:t>) Titers of the Luciferase-IRES-</w:t>
      </w:r>
      <w:proofErr w:type="spellStart"/>
      <w:r w:rsidR="004524E5" w:rsidRPr="005E457A">
        <w:t>ZsGreen</w:t>
      </w:r>
      <w:proofErr w:type="spellEnd"/>
      <w:r w:rsidR="004524E5" w:rsidRPr="005E457A">
        <w:t xml:space="preserve"> backbone </w:t>
      </w:r>
      <w:r w:rsidR="007F6277" w:rsidRPr="005E457A">
        <w:t>as determined by measuring relative luciferase units (RLUs)</w:t>
      </w:r>
      <w:r w:rsidR="00A9274F" w:rsidRPr="005E457A">
        <w:t xml:space="preserve">. </w:t>
      </w:r>
      <w:r w:rsidR="00E83706" w:rsidRPr="005E457A">
        <w:t>RLUs were determined</w:t>
      </w:r>
      <w:r w:rsidR="007C41FC" w:rsidRPr="005E457A">
        <w:t xml:space="preserve"> at</w:t>
      </w:r>
      <w:r w:rsidR="004B3754" w:rsidRPr="005E457A">
        <w:t xml:space="preserve"> 48</w:t>
      </w:r>
      <w:r w:rsidR="007C41FC" w:rsidRPr="005E457A">
        <w:t xml:space="preserve"> </w:t>
      </w:r>
      <w:r w:rsidR="006D0DFC" w:rsidRPr="005E457A">
        <w:t>h</w:t>
      </w:r>
      <w:r w:rsidR="007C41FC" w:rsidRPr="005E457A">
        <w:t xml:space="preserve"> </w:t>
      </w:r>
      <w:r w:rsidR="00483BF4" w:rsidRPr="005E457A">
        <w:t>after</w:t>
      </w:r>
      <w:r w:rsidR="00E83706" w:rsidRPr="005E457A">
        <w:t xml:space="preserve"> </w:t>
      </w:r>
      <w:r w:rsidR="004B3754" w:rsidRPr="005E457A">
        <w:t>infecting ~2.3</w:t>
      </w:r>
      <w:r w:rsidR="00200C59">
        <w:t xml:space="preserve"> × </w:t>
      </w:r>
      <w:r w:rsidR="001251B9" w:rsidRPr="005E457A">
        <w:t>10</w:t>
      </w:r>
      <w:r w:rsidR="001251B9" w:rsidRPr="005E457A">
        <w:rPr>
          <w:vertAlign w:val="superscript"/>
        </w:rPr>
        <w:t>4</w:t>
      </w:r>
      <w:r w:rsidR="001251B9" w:rsidRPr="005E457A">
        <w:t xml:space="preserve"> </w:t>
      </w:r>
      <w:r w:rsidR="004B3754" w:rsidRPr="005E457A">
        <w:t xml:space="preserve">293T-ACE2 </w:t>
      </w:r>
      <w:r w:rsidR="00E83706" w:rsidRPr="005E457A">
        <w:t>cells per well in 96-well plates</w:t>
      </w:r>
      <w:r w:rsidR="004B3754" w:rsidRPr="005E457A">
        <w:t>. The RLUs per mL for the Spike-</w:t>
      </w:r>
      <w:proofErr w:type="spellStart"/>
      <w:r w:rsidR="004B3754" w:rsidRPr="005E457A">
        <w:t>pseudotyped</w:t>
      </w:r>
      <w:proofErr w:type="spellEnd"/>
      <w:r w:rsidR="004B3754" w:rsidRPr="005E457A">
        <w:t xml:space="preserve"> viruses are the average of three </w:t>
      </w:r>
      <w:r w:rsidR="005E457A">
        <w:t>three</w:t>
      </w:r>
      <w:r w:rsidR="004B3754" w:rsidRPr="005E457A">
        <w:t xml:space="preserve">-fold serial dilutions of virus starting at 50 </w:t>
      </w:r>
      <w:proofErr w:type="spellStart"/>
      <w:r w:rsidR="00336E66" w:rsidRPr="005E457A">
        <w:t>μ</w:t>
      </w:r>
      <w:r w:rsidR="004B3754" w:rsidRPr="005E457A">
        <w:t>L</w:t>
      </w:r>
      <w:proofErr w:type="spellEnd"/>
      <w:r w:rsidR="004B3754" w:rsidRPr="005E457A">
        <w:t xml:space="preserve"> virus in a total volume of 150 </w:t>
      </w:r>
      <w:proofErr w:type="spellStart"/>
      <w:r w:rsidR="00336E66" w:rsidRPr="005E457A">
        <w:t>μ</w:t>
      </w:r>
      <w:r w:rsidR="004B3754" w:rsidRPr="005E457A">
        <w:t>L</w:t>
      </w:r>
      <w:proofErr w:type="spellEnd"/>
      <w:r w:rsidR="004B3754" w:rsidRPr="005E457A">
        <w:t>. For the VSV G-</w:t>
      </w:r>
      <w:proofErr w:type="spellStart"/>
      <w:r w:rsidR="004B3754" w:rsidRPr="005E457A">
        <w:t>pseudotyped</w:t>
      </w:r>
      <w:proofErr w:type="spellEnd"/>
      <w:r w:rsidR="004B3754" w:rsidRPr="005E457A">
        <w:t xml:space="preserve"> virus, RLUs per mL were averaged from two </w:t>
      </w:r>
      <w:r w:rsidR="005E457A">
        <w:t>three</w:t>
      </w:r>
      <w:r w:rsidR="004B3754" w:rsidRPr="005E457A">
        <w:t xml:space="preserve">-fold dilutions starting at 3 </w:t>
      </w:r>
      <w:proofErr w:type="spellStart"/>
      <w:r w:rsidR="00336E66" w:rsidRPr="005E457A">
        <w:t>μ</w:t>
      </w:r>
      <w:r w:rsidR="004B3754" w:rsidRPr="005E457A">
        <w:t>L</w:t>
      </w:r>
      <w:proofErr w:type="spellEnd"/>
      <w:r w:rsidR="004B3754" w:rsidRPr="005E457A">
        <w:t xml:space="preserve"> virus in a total volume of 150 </w:t>
      </w:r>
      <w:proofErr w:type="spellStart"/>
      <w:r w:rsidR="00336E66" w:rsidRPr="005E457A">
        <w:t>μ</w:t>
      </w:r>
      <w:r w:rsidR="004B3754" w:rsidRPr="005E457A">
        <w:t>L</w:t>
      </w:r>
      <w:proofErr w:type="spellEnd"/>
      <w:r w:rsidR="003C46D0" w:rsidRPr="005E457A">
        <w:t>.</w:t>
      </w:r>
      <w:r w:rsidR="00214E4B" w:rsidRPr="005E457A">
        <w:t xml:space="preserve"> </w:t>
      </w:r>
      <w:r w:rsidR="004B3754" w:rsidRPr="005E457A">
        <w:rPr>
          <w:color w:val="000000" w:themeColor="text1"/>
        </w:rPr>
        <w:t>(</w:t>
      </w:r>
      <w:r w:rsidR="004B3754" w:rsidRPr="005E457A">
        <w:rPr>
          <w:b/>
          <w:bCs/>
          <w:color w:val="000000" w:themeColor="text1"/>
        </w:rPr>
        <w:t>C</w:t>
      </w:r>
      <w:r w:rsidR="00214E4B" w:rsidRPr="005E457A">
        <w:rPr>
          <w:color w:val="000000" w:themeColor="text1"/>
        </w:rPr>
        <w:t>) Microscope images showing</w:t>
      </w:r>
      <w:r w:rsidR="00592016" w:rsidRPr="005E457A">
        <w:rPr>
          <w:color w:val="000000" w:themeColor="text1"/>
        </w:rPr>
        <w:t xml:space="preserve"> 293T-ACE2 cells </w:t>
      </w:r>
      <w:r w:rsidR="004E4555" w:rsidRPr="005E457A">
        <w:rPr>
          <w:color w:val="000000" w:themeColor="text1"/>
        </w:rPr>
        <w:t xml:space="preserve">transduced </w:t>
      </w:r>
      <w:r w:rsidR="00592016" w:rsidRPr="005E457A">
        <w:rPr>
          <w:color w:val="000000" w:themeColor="text1"/>
        </w:rPr>
        <w:t xml:space="preserve">with </w:t>
      </w:r>
      <w:r w:rsidR="00D0735F" w:rsidRPr="005E457A">
        <w:rPr>
          <w:color w:val="000000" w:themeColor="text1"/>
        </w:rPr>
        <w:t xml:space="preserve">Spike </w:t>
      </w:r>
      <w:proofErr w:type="spellStart"/>
      <w:r w:rsidR="00D0735F" w:rsidRPr="005E457A">
        <w:rPr>
          <w:color w:val="000000" w:themeColor="text1"/>
        </w:rPr>
        <w:t>pseudotyped</w:t>
      </w:r>
      <w:proofErr w:type="spellEnd"/>
      <w:r w:rsidR="00D0735F" w:rsidRPr="005E457A">
        <w:rPr>
          <w:color w:val="000000" w:themeColor="text1"/>
        </w:rPr>
        <w:t xml:space="preserve"> virus with either the </w:t>
      </w:r>
      <w:proofErr w:type="spellStart"/>
      <w:r w:rsidR="00D0735F" w:rsidRPr="005E457A">
        <w:rPr>
          <w:color w:val="000000" w:themeColor="text1"/>
        </w:rPr>
        <w:t>ZsGreen</w:t>
      </w:r>
      <w:proofErr w:type="spellEnd"/>
      <w:r w:rsidR="00D0735F" w:rsidRPr="005E457A">
        <w:rPr>
          <w:color w:val="000000" w:themeColor="text1"/>
        </w:rPr>
        <w:t xml:space="preserve"> or Luciferase-IRES-</w:t>
      </w:r>
      <w:proofErr w:type="spellStart"/>
      <w:r w:rsidR="00D0735F" w:rsidRPr="005E457A">
        <w:rPr>
          <w:color w:val="000000" w:themeColor="text1"/>
        </w:rPr>
        <w:t>ZsGreen</w:t>
      </w:r>
      <w:proofErr w:type="spellEnd"/>
      <w:r w:rsidR="00D0735F" w:rsidRPr="005E457A">
        <w:rPr>
          <w:color w:val="000000" w:themeColor="text1"/>
        </w:rPr>
        <w:t xml:space="preserve"> backbone at </w:t>
      </w:r>
      <w:r w:rsidR="004B3754" w:rsidRPr="005E457A">
        <w:rPr>
          <w:color w:val="000000" w:themeColor="text1"/>
        </w:rPr>
        <w:t>60</w:t>
      </w:r>
      <w:r w:rsidR="00D0735F" w:rsidRPr="005E457A">
        <w:rPr>
          <w:color w:val="000000" w:themeColor="text1"/>
        </w:rPr>
        <w:t xml:space="preserve"> </w:t>
      </w:r>
      <w:r w:rsidR="006D0DFC" w:rsidRPr="005E457A">
        <w:rPr>
          <w:color w:val="000000" w:themeColor="text1"/>
        </w:rPr>
        <w:t>h</w:t>
      </w:r>
      <w:r w:rsidR="00D0735F" w:rsidRPr="005E457A">
        <w:rPr>
          <w:color w:val="000000" w:themeColor="text1"/>
        </w:rPr>
        <w:t xml:space="preserve"> post-infection. As can be seen from the images, the </w:t>
      </w:r>
      <w:proofErr w:type="spellStart"/>
      <w:r w:rsidR="00D0735F" w:rsidRPr="005E457A">
        <w:rPr>
          <w:color w:val="000000" w:themeColor="text1"/>
        </w:rPr>
        <w:t>ZsGreen</w:t>
      </w:r>
      <w:proofErr w:type="spellEnd"/>
      <w:r w:rsidR="00D0735F" w:rsidRPr="005E457A">
        <w:rPr>
          <w:color w:val="000000" w:themeColor="text1"/>
        </w:rPr>
        <w:t xml:space="preserve"> backbone </w:t>
      </w:r>
      <w:r w:rsidR="005E457A">
        <w:rPr>
          <w:color w:val="000000" w:themeColor="text1"/>
        </w:rPr>
        <w:t>gave</w:t>
      </w:r>
      <w:r w:rsidR="005E457A" w:rsidRPr="005E457A">
        <w:rPr>
          <w:color w:val="000000" w:themeColor="text1"/>
        </w:rPr>
        <w:t xml:space="preserve"> </w:t>
      </w:r>
      <w:r w:rsidR="00D0735F" w:rsidRPr="005E457A">
        <w:rPr>
          <w:color w:val="000000" w:themeColor="text1"/>
        </w:rPr>
        <w:t>a stronger fluorescent signal than the Luciferase-IRES-</w:t>
      </w:r>
      <w:proofErr w:type="spellStart"/>
      <w:r w:rsidR="00D0735F" w:rsidRPr="005E457A">
        <w:rPr>
          <w:color w:val="000000" w:themeColor="text1"/>
        </w:rPr>
        <w:t>ZsGreen</w:t>
      </w:r>
      <w:proofErr w:type="spellEnd"/>
      <w:r w:rsidR="00D0735F" w:rsidRPr="005E457A">
        <w:rPr>
          <w:color w:val="000000" w:themeColor="text1"/>
        </w:rPr>
        <w:t xml:space="preserve"> backbone, presumably because this protein </w:t>
      </w:r>
      <w:r w:rsidR="005E457A">
        <w:rPr>
          <w:color w:val="000000" w:themeColor="text1"/>
        </w:rPr>
        <w:t>was</w:t>
      </w:r>
      <w:r w:rsidR="005E457A" w:rsidRPr="005E457A">
        <w:rPr>
          <w:color w:val="000000" w:themeColor="text1"/>
        </w:rPr>
        <w:t xml:space="preserve"> </w:t>
      </w:r>
      <w:r w:rsidR="00D0735F" w:rsidRPr="005E457A">
        <w:rPr>
          <w:color w:val="000000" w:themeColor="text1"/>
        </w:rPr>
        <w:t xml:space="preserve">expressed more </w:t>
      </w:r>
      <w:r w:rsidR="00463165" w:rsidRPr="005E457A">
        <w:rPr>
          <w:color w:val="000000" w:themeColor="text1"/>
        </w:rPr>
        <w:t xml:space="preserve">strongly </w:t>
      </w:r>
      <w:r w:rsidR="004A73D6" w:rsidRPr="005E457A">
        <w:rPr>
          <w:color w:val="000000" w:themeColor="text1"/>
        </w:rPr>
        <w:t>a</w:t>
      </w:r>
      <w:r w:rsidR="00D0735F" w:rsidRPr="005E457A">
        <w:rPr>
          <w:color w:val="000000" w:themeColor="text1"/>
        </w:rPr>
        <w:t xml:space="preserve">s the sole CMV-promoter driven transcript than </w:t>
      </w:r>
      <w:r w:rsidR="004A73D6" w:rsidRPr="005E457A">
        <w:rPr>
          <w:color w:val="000000" w:themeColor="text1"/>
        </w:rPr>
        <w:t>as</w:t>
      </w:r>
      <w:r w:rsidR="00D0735F" w:rsidRPr="005E457A">
        <w:rPr>
          <w:color w:val="000000" w:themeColor="text1"/>
        </w:rPr>
        <w:t xml:space="preserve"> the second transcript driven by an IRES.</w:t>
      </w:r>
    </w:p>
    <w:p w14:paraId="5F2D6993" w14:textId="755966DF" w:rsidR="004C2FDD" w:rsidRPr="005E457A" w:rsidRDefault="00C8121C" w:rsidP="00C8121C">
      <w:pPr>
        <w:pStyle w:val="MDPI22heading2"/>
        <w:rPr>
          <w:iCs/>
        </w:rPr>
      </w:pPr>
      <w:r w:rsidRPr="005E457A">
        <w:lastRenderedPageBreak/>
        <w:t xml:space="preserve">2.4. </w:t>
      </w:r>
      <w:r w:rsidR="004C2FDD" w:rsidRPr="005E457A">
        <w:t xml:space="preserve">Neutralization </w:t>
      </w:r>
      <w:r w:rsidRPr="005E457A">
        <w:t>A</w:t>
      </w:r>
      <w:r w:rsidR="004C2FDD" w:rsidRPr="005E457A">
        <w:t>ssays with Spike-</w:t>
      </w:r>
      <w:r w:rsidRPr="005E457A">
        <w:t>P</w:t>
      </w:r>
      <w:r w:rsidR="004C2FDD" w:rsidRPr="005E457A">
        <w:t xml:space="preserve">seudotyped </w:t>
      </w:r>
      <w:r w:rsidRPr="005E457A">
        <w:t>L</w:t>
      </w:r>
      <w:r w:rsidR="004C2FDD" w:rsidRPr="005E457A">
        <w:t xml:space="preserve">entiviral </w:t>
      </w:r>
      <w:r w:rsidRPr="005E457A">
        <w:t>P</w:t>
      </w:r>
      <w:r w:rsidR="004C2FDD" w:rsidRPr="005E457A">
        <w:t>articles</w:t>
      </w:r>
    </w:p>
    <w:p w14:paraId="066ED523" w14:textId="01CC7CBD" w:rsidR="007E7880" w:rsidRPr="005E457A" w:rsidRDefault="0084229B" w:rsidP="00C8121C">
      <w:pPr>
        <w:pStyle w:val="MDPI31text"/>
        <w:rPr>
          <w:i/>
        </w:rPr>
      </w:pPr>
      <w:r w:rsidRPr="005E457A">
        <w:t xml:space="preserve">We next </w:t>
      </w:r>
      <w:r w:rsidR="0058703A" w:rsidRPr="005E457A">
        <w:t>use</w:t>
      </w:r>
      <w:r w:rsidR="00AA58B6" w:rsidRPr="005E457A">
        <w:t>d</w:t>
      </w:r>
      <w:r w:rsidR="0058703A" w:rsidRPr="005E457A">
        <w:t xml:space="preserve"> the Luciferase-IRES-</w:t>
      </w:r>
      <w:proofErr w:type="spellStart"/>
      <w:r w:rsidR="0058703A" w:rsidRPr="005E457A">
        <w:t>ZsGreen</w:t>
      </w:r>
      <w:proofErr w:type="spellEnd"/>
      <w:r w:rsidR="0058703A" w:rsidRPr="005E457A">
        <w:t xml:space="preserve"> viruses to perform neutralization assays in 96-well plates. Because </w:t>
      </w:r>
      <w:r w:rsidR="009579A4" w:rsidRPr="005E457A">
        <w:t>&lt;</w:t>
      </w:r>
      <w:r w:rsidR="009B185B" w:rsidRPr="005E457A">
        <w:t>10</w:t>
      </w:r>
      <w:r w:rsidR="009B185B" w:rsidRPr="005E457A">
        <w:rPr>
          <w:vertAlign w:val="superscript"/>
        </w:rPr>
        <w:t>5</w:t>
      </w:r>
      <w:r w:rsidR="009B185B" w:rsidRPr="005E457A">
        <w:t xml:space="preserve"> RLUs </w:t>
      </w:r>
      <w:r w:rsidR="000C44E0" w:rsidRPr="005E457A">
        <w:t>per well of a 96-well plate are necessary to achieve a signal &gt;1,000-fold above the background luciferase activity of virus-only controls</w:t>
      </w:r>
      <w:r w:rsidR="009B185B" w:rsidRPr="005E457A">
        <w:t>,</w:t>
      </w:r>
      <w:r w:rsidR="000C44E0" w:rsidRPr="005E457A">
        <w:t xml:space="preserve"> this assay require</w:t>
      </w:r>
      <w:r w:rsidR="005E457A">
        <w:t>d</w:t>
      </w:r>
      <w:r w:rsidR="009B185B" w:rsidRPr="005E457A">
        <w:t xml:space="preserve"> </w:t>
      </w:r>
      <w:r w:rsidR="00D86F00" w:rsidRPr="005E457A">
        <w:t xml:space="preserve">only </w:t>
      </w:r>
      <w:r w:rsidR="009B185B" w:rsidRPr="005E457A">
        <w:t xml:space="preserve">a relatively modest volume of virus </w:t>
      </w:r>
      <w:r w:rsidR="005C10AF" w:rsidRPr="005E457A">
        <w:t>for</w:t>
      </w:r>
      <w:r w:rsidR="005D2C50" w:rsidRPr="005E457A">
        <w:t xml:space="preserve"> a full 96-well plate neutralization assay.</w:t>
      </w:r>
    </w:p>
    <w:p w14:paraId="3D7ECFAD" w14:textId="1001185E" w:rsidR="005D2C50" w:rsidRPr="005E457A" w:rsidRDefault="005D2C50" w:rsidP="00C8121C">
      <w:pPr>
        <w:pStyle w:val="MDPI31text"/>
        <w:rPr>
          <w:i/>
        </w:rPr>
      </w:pPr>
      <w:r w:rsidRPr="005E457A">
        <w:t>We performed</w:t>
      </w:r>
      <w:r w:rsidR="00D75DA4" w:rsidRPr="005E457A">
        <w:t xml:space="preserve"> neutralization assays using </w:t>
      </w:r>
      <w:r w:rsidR="00534C9E" w:rsidRPr="005E457A">
        <w:t>plasma</w:t>
      </w:r>
      <w:r w:rsidR="00D75DA4" w:rsidRPr="005E457A">
        <w:t xml:space="preserve"> from a confirmed SARS-CoV-2</w:t>
      </w:r>
      <w:r w:rsidR="005E457A">
        <w:t>-</w:t>
      </w:r>
      <w:r w:rsidR="00D75DA4" w:rsidRPr="005E457A">
        <w:t>infected patient collected at 19 days post-symptom onset</w:t>
      </w:r>
      <w:r w:rsidR="008607F7" w:rsidRPr="005E457A">
        <w:t>, and with soluble ACE2 protein</w:t>
      </w:r>
      <w:r w:rsidR="000E6111" w:rsidRPr="005E457A">
        <w:t xml:space="preserve"> fused to an IgG Fc domain</w:t>
      </w:r>
      <w:r w:rsidR="008607F7" w:rsidRPr="005E457A">
        <w:t xml:space="preserve"> (which neutralize</w:t>
      </w:r>
      <w:r w:rsidR="00AA58B6" w:rsidRPr="005E457A">
        <w:t>s</w:t>
      </w:r>
      <w:r w:rsidR="008607F7" w:rsidRPr="005E457A">
        <w:t xml:space="preserve"> SARS-CoV-2 by acting as a decoy receptor </w:t>
      </w:r>
      <w:r w:rsidR="00C94E4B" w:rsidRPr="005E457A">
        <w:rPr>
          <w:i/>
        </w:rPr>
        <w:fldChar w:fldCharType="begin" w:fldLock="1"/>
      </w:r>
      <w:r w:rsidR="005B75E8" w:rsidRPr="005E457A">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sidRPr="005E457A">
        <w:rPr>
          <w:i/>
        </w:rPr>
        <w:fldChar w:fldCharType="separate"/>
      </w:r>
      <w:r w:rsidR="005B75E8" w:rsidRPr="005E457A">
        <w:t>[54]</w:t>
      </w:r>
      <w:r w:rsidR="00C94E4B" w:rsidRPr="005E457A">
        <w:rPr>
          <w:i/>
        </w:rPr>
        <w:fldChar w:fldCharType="end"/>
      </w:r>
      <w:r w:rsidR="008607F7" w:rsidRPr="005E457A">
        <w:t>).</w:t>
      </w:r>
      <w:r w:rsidR="00A07B01" w:rsidRPr="005E457A">
        <w:t xml:space="preserve"> </w:t>
      </w:r>
      <w:r w:rsidR="00B27FE4" w:rsidRPr="005E457A">
        <w:t>As</w:t>
      </w:r>
      <w:r w:rsidR="00D13E5E" w:rsidRPr="005E457A">
        <w:t xml:space="preserve"> negative </w:t>
      </w:r>
      <w:r w:rsidR="00B27FE4" w:rsidRPr="005E457A">
        <w:t>controls (not expected to neutralize)</w:t>
      </w:r>
      <w:r w:rsidR="005E457A">
        <w:t>,</w:t>
      </w:r>
      <w:r w:rsidR="00B27FE4" w:rsidRPr="005E457A">
        <w:t xml:space="preserve"> we used sera collected prior to the emergence of SARS-CoV-2 in late 2019. </w:t>
      </w:r>
      <w:r w:rsidR="00A07B01" w:rsidRPr="005E457A">
        <w:t xml:space="preserve">For these assays, we first made serial dilutions of </w:t>
      </w:r>
      <w:r w:rsidR="00BD3841" w:rsidRPr="005E457A">
        <w:t xml:space="preserve">the </w:t>
      </w:r>
      <w:r w:rsidR="00A655D5" w:rsidRPr="005E457A">
        <w:t>plasma</w:t>
      </w:r>
      <w:r w:rsidR="00BD3841" w:rsidRPr="005E457A">
        <w:t>, sera,</w:t>
      </w:r>
      <w:r w:rsidR="00A07B01" w:rsidRPr="005E457A">
        <w:t xml:space="preserve"> or soluble ACE2</w:t>
      </w:r>
      <w:r w:rsidR="003B6F4D" w:rsidRPr="005E457A">
        <w:t>-Fc</w:t>
      </w:r>
      <w:r w:rsidR="00A07B01" w:rsidRPr="005E457A">
        <w:t xml:space="preserve"> in a 96-well plate</w:t>
      </w:r>
      <w:r w:rsidR="00BD3841" w:rsidRPr="005E457A">
        <w:t>. We</w:t>
      </w:r>
      <w:r w:rsidR="00A07B01" w:rsidRPr="005E457A">
        <w:t xml:space="preserve"> then incubated</w:t>
      </w:r>
      <w:r w:rsidR="00BD3841" w:rsidRPr="005E457A">
        <w:t xml:space="preserve"> these dilutions for 60 </w:t>
      </w:r>
      <w:r w:rsidR="006D0DFC" w:rsidRPr="005E457A">
        <w:t>min</w:t>
      </w:r>
      <w:r w:rsidR="00A07B01" w:rsidRPr="005E457A">
        <w:t xml:space="preserve"> with</w:t>
      </w:r>
      <w:r w:rsidR="00BD3841" w:rsidRPr="005E457A">
        <w:t xml:space="preserve"> a volume of </w:t>
      </w:r>
      <w:proofErr w:type="spellStart"/>
      <w:r w:rsidR="00BD3841" w:rsidRPr="005E457A">
        <w:t>pseudotyped</w:t>
      </w:r>
      <w:proofErr w:type="spellEnd"/>
      <w:r w:rsidR="00BD3841" w:rsidRPr="005E457A">
        <w:t xml:space="preserve"> lentiviral particles sufficient to achieve</w:t>
      </w:r>
      <w:r w:rsidR="00A07B01" w:rsidRPr="005E457A">
        <w:t xml:space="preserve"> </w:t>
      </w:r>
      <w:r w:rsidR="00D84084" w:rsidRPr="005E457A">
        <w:t>2</w:t>
      </w:r>
      <w:r w:rsidR="00200C59">
        <w:t xml:space="preserve"> × </w:t>
      </w:r>
      <w:r w:rsidR="00D84084" w:rsidRPr="005E457A">
        <w:t>10</w:t>
      </w:r>
      <w:r w:rsidR="00D84084" w:rsidRPr="005E457A">
        <w:rPr>
          <w:vertAlign w:val="superscript"/>
        </w:rPr>
        <w:t>5</w:t>
      </w:r>
      <w:r w:rsidR="00A07B01" w:rsidRPr="005E457A">
        <w:t xml:space="preserve"> RLUs </w:t>
      </w:r>
      <w:r w:rsidR="00D84084" w:rsidRPr="005E457A">
        <w:t xml:space="preserve">of </w:t>
      </w:r>
      <w:r w:rsidR="00BD3841" w:rsidRPr="005E457A">
        <w:t>luciferase sig</w:t>
      </w:r>
      <w:r w:rsidR="00085205" w:rsidRPr="005E457A">
        <w:t>na</w:t>
      </w:r>
      <w:r w:rsidR="00BD3841" w:rsidRPr="005E457A">
        <w:t>l</w:t>
      </w:r>
      <w:r w:rsidR="00085205" w:rsidRPr="005E457A">
        <w:t xml:space="preserve"> per well. Finally, we added </w:t>
      </w:r>
      <w:r w:rsidR="00BE6EE6" w:rsidRPr="005E457A">
        <w:t xml:space="preserve">the mix to </w:t>
      </w:r>
      <w:r w:rsidR="00C951F6" w:rsidRPr="005E457A">
        <w:t>a pre-seeded plate of</w:t>
      </w:r>
      <w:r w:rsidR="00A07B01" w:rsidRPr="005E457A">
        <w:t xml:space="preserve"> 293T-ACE2 cells. We measured the luciferase signal at </w:t>
      </w:r>
      <w:r w:rsidR="00520B27" w:rsidRPr="005E457A">
        <w:t>60</w:t>
      </w:r>
      <w:r w:rsidR="00A07B01" w:rsidRPr="005E457A">
        <w:t xml:space="preserve"> </w:t>
      </w:r>
      <w:r w:rsidR="006D0DFC" w:rsidRPr="005E457A">
        <w:t>h</w:t>
      </w:r>
      <w:r w:rsidR="00A07B01" w:rsidRPr="005E457A">
        <w:t xml:space="preserve"> post-infection (see Materials and Methods for a more detailed protocol).</w:t>
      </w:r>
    </w:p>
    <w:p w14:paraId="739F408F" w14:textId="7D63EAB4" w:rsidR="00EA4893" w:rsidRPr="005E457A" w:rsidRDefault="00EA4893" w:rsidP="00C8121C">
      <w:pPr>
        <w:pStyle w:val="MDPI52figure"/>
      </w:pPr>
      <w:r w:rsidRPr="005E457A">
        <w:rPr>
          <w:noProof/>
          <w:snapToGrid/>
          <w:lang w:eastAsia="zh-CN" w:bidi="ar-SA"/>
        </w:rPr>
        <w:drawing>
          <wp:inline distT="0" distB="0" distL="0" distR="0" wp14:anchorId="7D2FFC44" wp14:editId="50EA041D">
            <wp:extent cx="4841229" cy="262674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3837" cy="2633590"/>
                    </a:xfrm>
                    <a:prstGeom prst="rect">
                      <a:avLst/>
                    </a:prstGeom>
                  </pic:spPr>
                </pic:pic>
              </a:graphicData>
            </a:graphic>
          </wp:inline>
        </w:drawing>
      </w:r>
    </w:p>
    <w:p w14:paraId="577FFA3D" w14:textId="08FB08A6" w:rsidR="00D90B27" w:rsidRPr="005E457A" w:rsidRDefault="00C8121C" w:rsidP="00C8121C">
      <w:pPr>
        <w:pStyle w:val="MDPI51figurecaption"/>
      </w:pPr>
      <w:r w:rsidRPr="005E457A">
        <w:rPr>
          <w:b/>
        </w:rPr>
        <w:t>Figure 4.</w:t>
      </w:r>
      <w:r w:rsidR="00EA4893" w:rsidRPr="005E457A">
        <w:rPr>
          <w:b/>
        </w:rPr>
        <w:t xml:space="preserve"> </w:t>
      </w:r>
      <w:r w:rsidR="00D90B27" w:rsidRPr="005E457A">
        <w:t>Neutralization assays.</w:t>
      </w:r>
      <w:r w:rsidR="003E2FC3" w:rsidRPr="005E457A">
        <w:t xml:space="preserve"> </w:t>
      </w:r>
      <w:r w:rsidR="005D2C50" w:rsidRPr="005E457A">
        <w:t>(</w:t>
      </w:r>
      <w:r w:rsidR="005D2C50" w:rsidRPr="005E457A">
        <w:rPr>
          <w:b/>
          <w:bCs/>
        </w:rPr>
        <w:t>A</w:t>
      </w:r>
      <w:r w:rsidR="005D2C50" w:rsidRPr="005E457A">
        <w:t xml:space="preserve">) Neutralization assay using </w:t>
      </w:r>
      <w:r w:rsidR="007D6273" w:rsidRPr="005E457A">
        <w:t>plasma</w:t>
      </w:r>
      <w:r w:rsidR="009425DC" w:rsidRPr="005E457A">
        <w:t xml:space="preserve"> collected from a confirmed SARS-CoV-2</w:t>
      </w:r>
      <w:r w:rsidR="005E457A">
        <w:t>-</w:t>
      </w:r>
      <w:r w:rsidR="009425DC" w:rsidRPr="005E457A">
        <w:t>infected patient at</w:t>
      </w:r>
      <w:r w:rsidR="00B54AD6" w:rsidRPr="005E457A">
        <w:t xml:space="preserve"> 19</w:t>
      </w:r>
      <w:r w:rsidR="00D75DA4" w:rsidRPr="005E457A">
        <w:t xml:space="preserve"> </w:t>
      </w:r>
      <w:r w:rsidR="00B54AD6" w:rsidRPr="005E457A">
        <w:t>days post-symptom onset</w:t>
      </w:r>
      <w:r w:rsidR="00797136" w:rsidRPr="005E457A">
        <w:t xml:space="preserve"> </w:t>
      </w:r>
      <w:r w:rsidR="00797136" w:rsidRPr="005E457A">
        <w:rPr>
          <w:color w:val="000000" w:themeColor="text1"/>
        </w:rPr>
        <w:t>(“</w:t>
      </w:r>
      <w:proofErr w:type="spellStart"/>
      <w:r w:rsidR="00797136" w:rsidRPr="005E457A">
        <w:rPr>
          <w:color w:val="000000" w:themeColor="text1"/>
        </w:rPr>
        <w:t>p.s.o</w:t>
      </w:r>
      <w:proofErr w:type="spellEnd"/>
      <w:r w:rsidR="00797136" w:rsidRPr="005E457A">
        <w:rPr>
          <w:color w:val="000000" w:themeColor="text1"/>
        </w:rPr>
        <w:t>.”)</w:t>
      </w:r>
      <w:r w:rsidR="00B54AD6" w:rsidRPr="005E457A">
        <w:rPr>
          <w:color w:val="000000" w:themeColor="text1"/>
        </w:rPr>
        <w:t>.</w:t>
      </w:r>
      <w:r w:rsidR="00797136" w:rsidRPr="005E457A">
        <w:t xml:space="preserve"> The IC50 for this plasma was </w:t>
      </w:r>
      <w:r w:rsidR="00797136" w:rsidRPr="005E457A">
        <w:rPr>
          <w:bCs/>
        </w:rPr>
        <w:t>1:20</w:t>
      </w:r>
      <w:r w:rsidR="007945A3" w:rsidRPr="005E457A">
        <w:rPr>
          <w:bCs/>
        </w:rPr>
        <w:t>76</w:t>
      </w:r>
      <w:r w:rsidR="00797136" w:rsidRPr="005E457A">
        <w:rPr>
          <w:bCs/>
        </w:rPr>
        <w:t xml:space="preserve"> for </w:t>
      </w:r>
      <w:r w:rsidR="007945A3" w:rsidRPr="005E457A">
        <w:rPr>
          <w:bCs/>
        </w:rPr>
        <w:t xml:space="preserve">the </w:t>
      </w:r>
      <w:r w:rsidR="00797136" w:rsidRPr="005E457A">
        <w:rPr>
          <w:bCs/>
        </w:rPr>
        <w:t>Spike-</w:t>
      </w:r>
      <w:proofErr w:type="spellStart"/>
      <w:r w:rsidR="00797136" w:rsidRPr="005E457A">
        <w:rPr>
          <w:bCs/>
        </w:rPr>
        <w:t>pseudotype</w:t>
      </w:r>
      <w:proofErr w:type="spellEnd"/>
      <w:r w:rsidR="007945A3" w:rsidRPr="005E457A">
        <w:rPr>
          <w:bCs/>
        </w:rPr>
        <w:t>, 1:1334 for the Spike-ALAYT-</w:t>
      </w:r>
      <w:proofErr w:type="spellStart"/>
      <w:r w:rsidR="007945A3" w:rsidRPr="005E457A">
        <w:rPr>
          <w:bCs/>
        </w:rPr>
        <w:t>pseudotype</w:t>
      </w:r>
      <w:proofErr w:type="spellEnd"/>
      <w:r w:rsidR="007945A3" w:rsidRPr="005E457A">
        <w:rPr>
          <w:bCs/>
        </w:rPr>
        <w:t xml:space="preserve">, and 1:1605 for the Spike, </w:t>
      </w:r>
      <w:proofErr w:type="spellStart"/>
      <w:r w:rsidR="007945A3" w:rsidRPr="005E457A">
        <w:rPr>
          <w:bCs/>
        </w:rPr>
        <w:t>HA</w:t>
      </w:r>
      <w:r w:rsidR="00E968BA" w:rsidRPr="005E457A">
        <w:rPr>
          <w:bCs/>
        </w:rPr>
        <w:t>t</w:t>
      </w:r>
      <w:r w:rsidR="007945A3" w:rsidRPr="005E457A">
        <w:rPr>
          <w:bCs/>
        </w:rPr>
        <w:t>ail-pseudotype</w:t>
      </w:r>
      <w:proofErr w:type="spellEnd"/>
      <w:r w:rsidR="007945A3" w:rsidRPr="005E457A">
        <w:rPr>
          <w:bCs/>
        </w:rPr>
        <w:t>.</w:t>
      </w:r>
      <w:r w:rsidR="00797136" w:rsidRPr="005E457A">
        <w:t xml:space="preserve"> </w:t>
      </w:r>
      <w:r w:rsidR="00B54AD6" w:rsidRPr="005E457A">
        <w:t>(</w:t>
      </w:r>
      <w:r w:rsidR="00B54AD6" w:rsidRPr="005E457A">
        <w:rPr>
          <w:b/>
          <w:bCs/>
        </w:rPr>
        <w:t>B</w:t>
      </w:r>
      <w:r w:rsidR="00B54AD6" w:rsidRPr="005E457A">
        <w:t>) Neutralization assay using soluble ACE2 protein</w:t>
      </w:r>
      <w:r w:rsidR="000E6111" w:rsidRPr="005E457A">
        <w:t xml:space="preserve"> fused to the Fc domain from IgG</w:t>
      </w:r>
      <w:r w:rsidR="00797136" w:rsidRPr="005E457A">
        <w:t xml:space="preserve"> (ACE2-Fc)</w:t>
      </w:r>
      <w:r w:rsidR="007945A3" w:rsidRPr="005E457A">
        <w:t>.</w:t>
      </w:r>
      <w:r w:rsidR="00797136" w:rsidRPr="005E457A">
        <w:t xml:space="preserve"> The IC50 for ACE2-Fc was </w:t>
      </w:r>
      <w:r w:rsidR="00797136" w:rsidRPr="005E457A">
        <w:rPr>
          <w:bCs/>
        </w:rPr>
        <w:t>2</w:t>
      </w:r>
      <w:r w:rsidR="007945A3" w:rsidRPr="005E457A">
        <w:rPr>
          <w:bCs/>
        </w:rPr>
        <w:t>.49</w:t>
      </w:r>
      <w:r w:rsidR="00797136" w:rsidRPr="005E457A">
        <w:rPr>
          <w:bCs/>
        </w:rPr>
        <w:t xml:space="preserve"> </w:t>
      </w:r>
      <w:proofErr w:type="spellStart"/>
      <w:r w:rsidR="00797136" w:rsidRPr="005E457A">
        <w:rPr>
          <w:bCs/>
          <w:color w:val="000000" w:themeColor="text1"/>
        </w:rPr>
        <w:t>μg</w:t>
      </w:r>
      <w:proofErr w:type="spellEnd"/>
      <w:r w:rsidR="00797136" w:rsidRPr="005E457A">
        <w:rPr>
          <w:bCs/>
          <w:color w:val="000000" w:themeColor="text1"/>
        </w:rPr>
        <w:t>/mL for the Spi</w:t>
      </w:r>
      <w:r w:rsidR="007945A3" w:rsidRPr="005E457A">
        <w:rPr>
          <w:bCs/>
          <w:color w:val="000000" w:themeColor="text1"/>
        </w:rPr>
        <w:t>ke-</w:t>
      </w:r>
      <w:proofErr w:type="spellStart"/>
      <w:r w:rsidR="007945A3" w:rsidRPr="005E457A">
        <w:rPr>
          <w:bCs/>
          <w:color w:val="000000" w:themeColor="text1"/>
        </w:rPr>
        <w:t>psdeudotype</w:t>
      </w:r>
      <w:proofErr w:type="spellEnd"/>
      <w:r w:rsidR="007945A3" w:rsidRPr="005E457A">
        <w:rPr>
          <w:bCs/>
          <w:color w:val="000000" w:themeColor="text1"/>
        </w:rPr>
        <w:t xml:space="preserve">, 1.75 </w:t>
      </w:r>
      <w:proofErr w:type="spellStart"/>
      <w:r w:rsidR="007945A3" w:rsidRPr="005E457A">
        <w:rPr>
          <w:bCs/>
          <w:color w:val="000000" w:themeColor="text1"/>
        </w:rPr>
        <w:t>μg</w:t>
      </w:r>
      <w:proofErr w:type="spellEnd"/>
      <w:r w:rsidR="007945A3" w:rsidRPr="005E457A">
        <w:rPr>
          <w:bCs/>
          <w:color w:val="000000" w:themeColor="text1"/>
        </w:rPr>
        <w:t>/mL for the Spike</w:t>
      </w:r>
      <w:r w:rsidR="00E968BA" w:rsidRPr="005E457A">
        <w:rPr>
          <w:bCs/>
          <w:color w:val="000000" w:themeColor="text1"/>
        </w:rPr>
        <w:t>-</w:t>
      </w:r>
      <w:r w:rsidR="007945A3" w:rsidRPr="005E457A">
        <w:rPr>
          <w:bCs/>
          <w:color w:val="000000" w:themeColor="text1"/>
        </w:rPr>
        <w:t>ALAYT</w:t>
      </w:r>
      <w:r w:rsidR="00797136" w:rsidRPr="005E457A">
        <w:rPr>
          <w:bCs/>
          <w:color w:val="000000" w:themeColor="text1"/>
        </w:rPr>
        <w:t>-</w:t>
      </w:r>
      <w:proofErr w:type="spellStart"/>
      <w:r w:rsidR="00797136" w:rsidRPr="005E457A">
        <w:rPr>
          <w:bCs/>
          <w:color w:val="000000" w:themeColor="text1"/>
        </w:rPr>
        <w:t>pseudotype</w:t>
      </w:r>
      <w:proofErr w:type="spellEnd"/>
      <w:r w:rsidR="007945A3" w:rsidRPr="005E457A">
        <w:rPr>
          <w:bCs/>
          <w:color w:val="000000" w:themeColor="text1"/>
        </w:rPr>
        <w:t xml:space="preserve">, and </w:t>
      </w:r>
      <w:r w:rsidR="007945A3" w:rsidRPr="005E457A">
        <w:rPr>
          <w:bCs/>
        </w:rPr>
        <w:t xml:space="preserve">0.25 </w:t>
      </w:r>
      <w:proofErr w:type="spellStart"/>
      <w:r w:rsidR="007945A3" w:rsidRPr="005E457A">
        <w:rPr>
          <w:bCs/>
          <w:color w:val="000000" w:themeColor="text1"/>
        </w:rPr>
        <w:t>μg</w:t>
      </w:r>
      <w:proofErr w:type="spellEnd"/>
      <w:r w:rsidR="007945A3" w:rsidRPr="005E457A">
        <w:rPr>
          <w:bCs/>
          <w:color w:val="000000" w:themeColor="text1"/>
        </w:rPr>
        <w:t>/mL for the Spike</w:t>
      </w:r>
      <w:r w:rsidR="00E968BA" w:rsidRPr="005E457A">
        <w:rPr>
          <w:bCs/>
          <w:color w:val="000000" w:themeColor="text1"/>
        </w:rPr>
        <w:t>-</w:t>
      </w:r>
      <w:proofErr w:type="spellStart"/>
      <w:r w:rsidR="007945A3" w:rsidRPr="005E457A">
        <w:rPr>
          <w:bCs/>
          <w:color w:val="000000" w:themeColor="text1"/>
        </w:rPr>
        <w:t>HA</w:t>
      </w:r>
      <w:r w:rsidR="00E968BA" w:rsidRPr="005E457A">
        <w:rPr>
          <w:bCs/>
          <w:color w:val="000000" w:themeColor="text1"/>
        </w:rPr>
        <w:t>t</w:t>
      </w:r>
      <w:r w:rsidR="007945A3" w:rsidRPr="005E457A">
        <w:rPr>
          <w:bCs/>
          <w:color w:val="000000" w:themeColor="text1"/>
        </w:rPr>
        <w:t>ail</w:t>
      </w:r>
      <w:proofErr w:type="spellEnd"/>
      <w:r w:rsidR="007945A3" w:rsidRPr="005E457A">
        <w:rPr>
          <w:bCs/>
          <w:color w:val="000000" w:themeColor="text1"/>
        </w:rPr>
        <w:t xml:space="preserve"> </w:t>
      </w:r>
      <w:proofErr w:type="spellStart"/>
      <w:r w:rsidR="00E968BA" w:rsidRPr="005E457A">
        <w:rPr>
          <w:bCs/>
          <w:color w:val="000000" w:themeColor="text1"/>
        </w:rPr>
        <w:t>pseudotype</w:t>
      </w:r>
      <w:proofErr w:type="spellEnd"/>
      <w:r w:rsidR="00B54AD6" w:rsidRPr="005E457A">
        <w:t>.</w:t>
      </w:r>
      <w:r w:rsidR="00BE3DC1" w:rsidRPr="005E457A">
        <w:t xml:space="preserve"> (</w:t>
      </w:r>
      <w:r w:rsidR="00BE3DC1" w:rsidRPr="005E457A">
        <w:rPr>
          <w:b/>
          <w:bCs/>
        </w:rPr>
        <w:t>C</w:t>
      </w:r>
      <w:r w:rsidR="00BE3DC1" w:rsidRPr="005E457A">
        <w:t>) Ne</w:t>
      </w:r>
      <w:r w:rsidR="0042744A" w:rsidRPr="005E457A">
        <w:t xml:space="preserve">gative control </w:t>
      </w:r>
      <w:r w:rsidR="00BE3DC1" w:rsidRPr="005E457A">
        <w:t>ser</w:t>
      </w:r>
      <w:r w:rsidR="00EC6297" w:rsidRPr="005E457A">
        <w:t>a</w:t>
      </w:r>
      <w:r w:rsidR="00BE3DC1" w:rsidRPr="005E457A">
        <w:t xml:space="preserve"> collected prior to the emergence of SARS-CoV-2</w:t>
      </w:r>
      <w:r w:rsidR="0042744A" w:rsidRPr="005E457A">
        <w:t xml:space="preserve"> </w:t>
      </w:r>
      <w:r w:rsidR="005E457A">
        <w:t>did</w:t>
      </w:r>
      <w:r w:rsidR="005E457A" w:rsidRPr="005E457A">
        <w:t xml:space="preserve"> </w:t>
      </w:r>
      <w:r w:rsidR="0042744A" w:rsidRPr="005E457A">
        <w:t>not neutralize the Spike-</w:t>
      </w:r>
      <w:proofErr w:type="spellStart"/>
      <w:r w:rsidR="0042744A" w:rsidRPr="005E457A">
        <w:t>pseudotyped</w:t>
      </w:r>
      <w:proofErr w:type="spellEnd"/>
      <w:r w:rsidR="0042744A" w:rsidRPr="005E457A">
        <w:t xml:space="preserve"> lentiviral particles</w:t>
      </w:r>
      <w:r w:rsidR="00BE3DC1" w:rsidRPr="005E457A">
        <w:t xml:space="preserve">. The serum </w:t>
      </w:r>
      <w:r w:rsidR="00A40129" w:rsidRPr="005E457A">
        <w:t>from</w:t>
      </w:r>
      <w:r w:rsidR="00BE3DC1" w:rsidRPr="005E457A">
        <w:t xml:space="preserve"> 1989 was </w:t>
      </w:r>
      <w:r w:rsidR="00EC6297" w:rsidRPr="005E457A">
        <w:t>from a person o</w:t>
      </w:r>
      <w:r w:rsidR="00BE3DC1" w:rsidRPr="005E457A">
        <w:t>f a similar age</w:t>
      </w:r>
      <w:r w:rsidR="00726A26" w:rsidRPr="005E457A">
        <w:t xml:space="preserve"> at the time of serum collection</w:t>
      </w:r>
      <w:r w:rsidR="00BE3DC1" w:rsidRPr="005E457A">
        <w:t xml:space="preserve"> </w:t>
      </w:r>
      <w:r w:rsidR="007945A3" w:rsidRPr="005E457A">
        <w:t xml:space="preserve">as </w:t>
      </w:r>
      <w:r w:rsidR="00BE3DC1" w:rsidRPr="005E457A">
        <w:t>the confirmed SARS-CoV-2 infected patient</w:t>
      </w:r>
      <w:r w:rsidR="007945A3" w:rsidRPr="005E457A">
        <w:t xml:space="preserve"> whose </w:t>
      </w:r>
      <w:r w:rsidR="00A40129" w:rsidRPr="005E457A">
        <w:t>plasma</w:t>
      </w:r>
      <w:r w:rsidR="007945A3" w:rsidRPr="005E457A">
        <w:t xml:space="preserve"> was tested in </w:t>
      </w:r>
      <w:r w:rsidR="007945A3" w:rsidRPr="005E457A">
        <w:rPr>
          <w:b/>
          <w:bCs/>
        </w:rPr>
        <w:t>A</w:t>
      </w:r>
      <w:r w:rsidR="00BE3DC1" w:rsidRPr="005E457A">
        <w:t>.</w:t>
      </w:r>
      <w:r w:rsidR="007945A3" w:rsidRPr="005E457A">
        <w:t xml:space="preserve"> High concentrations of naïve serum seem</w:t>
      </w:r>
      <w:r w:rsidR="005E457A">
        <w:t>ed</w:t>
      </w:r>
      <w:r w:rsidR="007945A3" w:rsidRPr="005E457A">
        <w:t xml:space="preserve"> to </w:t>
      </w:r>
      <w:r w:rsidR="00317CFE" w:rsidRPr="005E457A">
        <w:t>enhance luciferase signal</w:t>
      </w:r>
      <w:r w:rsidR="007945A3" w:rsidRPr="005E457A">
        <w:t xml:space="preserve">, perhaps </w:t>
      </w:r>
      <w:r w:rsidR="001869E3" w:rsidRPr="005E457A">
        <w:t>because of</w:t>
      </w:r>
      <w:r w:rsidR="007945A3" w:rsidRPr="005E457A">
        <w:t xml:space="preserve"> components </w:t>
      </w:r>
      <w:r w:rsidR="001869E3" w:rsidRPr="005E457A">
        <w:t>that improve</w:t>
      </w:r>
      <w:r w:rsidR="007945A3" w:rsidRPr="005E457A">
        <w:t xml:space="preserve"> cell-growth</w:t>
      </w:r>
      <w:r w:rsidR="0045082F" w:rsidRPr="005E457A">
        <w:t>. Each point shows the average of duplicate values with error bars showing standard error.</w:t>
      </w:r>
    </w:p>
    <w:p w14:paraId="6E0F6193" w14:textId="1651672A" w:rsidR="004C2FDD" w:rsidRPr="005E457A" w:rsidRDefault="00F85C43" w:rsidP="00C8121C">
      <w:pPr>
        <w:pStyle w:val="MDPI31text"/>
        <w:rPr>
          <w:color w:val="000000" w:themeColor="text1"/>
        </w:rPr>
      </w:pPr>
      <w:r w:rsidRPr="005E457A">
        <w:t xml:space="preserve">Both the </w:t>
      </w:r>
      <w:r w:rsidR="00A3651E" w:rsidRPr="005E457A">
        <w:t>plasma</w:t>
      </w:r>
      <w:r w:rsidR="0027559C" w:rsidRPr="005E457A">
        <w:t xml:space="preserve"> from the confirmed SARS-CoV-2-infected patient</w:t>
      </w:r>
      <w:r w:rsidRPr="005E457A">
        <w:t xml:space="preserve"> and the soluble ACE2</w:t>
      </w:r>
      <w:r w:rsidR="008B62C7" w:rsidRPr="005E457A">
        <w:t>-Fc</w:t>
      </w:r>
      <w:r w:rsidRPr="005E457A">
        <w:t xml:space="preserve"> effectively neutralized the virus (Figure 4</w:t>
      </w:r>
      <w:proofErr w:type="gramStart"/>
      <w:r w:rsidR="0027559C" w:rsidRPr="005E457A">
        <w:t>A,B</w:t>
      </w:r>
      <w:proofErr w:type="gramEnd"/>
      <w:r w:rsidRPr="005E457A">
        <w:t xml:space="preserve">). For the </w:t>
      </w:r>
      <w:r w:rsidR="00E07CB4" w:rsidRPr="005E457A">
        <w:t>plasma</w:t>
      </w:r>
      <w:r w:rsidRPr="005E457A">
        <w:t>, the inhibitory concentration</w:t>
      </w:r>
      <w:r w:rsidR="00B76ED9" w:rsidRPr="005E457A">
        <w:t>s</w:t>
      </w:r>
      <w:r w:rsidRPr="005E457A">
        <w:t xml:space="preserve"> 50% (IC50</w:t>
      </w:r>
      <w:r w:rsidR="00B76ED9" w:rsidRPr="005E457A">
        <w:t>s</w:t>
      </w:r>
      <w:r w:rsidRPr="005E457A">
        <w:t>)</w:t>
      </w:r>
      <w:r w:rsidR="001E09C2" w:rsidRPr="005E457A">
        <w:t xml:space="preserve"> </w:t>
      </w:r>
      <w:r w:rsidR="00B76ED9" w:rsidRPr="005E457A">
        <w:t>were</w:t>
      </w:r>
      <w:r w:rsidR="001E09C2" w:rsidRPr="005E457A">
        <w:t xml:space="preserve"> </w:t>
      </w:r>
      <w:r w:rsidR="00BA7F78" w:rsidRPr="005E457A">
        <w:sym w:font="Symbol" w:char="F0BB"/>
      </w:r>
      <w:r w:rsidR="001E09C2" w:rsidRPr="005E457A">
        <w:t>1</w:t>
      </w:r>
      <w:r w:rsidR="00AA20EC" w:rsidRPr="005E457A">
        <w:t>:1600 (</w:t>
      </w:r>
      <w:r w:rsidR="00D21179" w:rsidRPr="005E457A">
        <w:sym w:font="Symbol" w:char="F0B1"/>
      </w:r>
      <w:r w:rsidR="00D21179" w:rsidRPr="005E457A">
        <w:t xml:space="preserve"> 25%</w:t>
      </w:r>
      <w:r w:rsidR="00AA20EC" w:rsidRPr="005E457A">
        <w:t xml:space="preserve">) </w:t>
      </w:r>
      <w:r w:rsidR="00493037" w:rsidRPr="005E457A">
        <w:t>for</w:t>
      </w:r>
      <w:r w:rsidR="001E09C2" w:rsidRPr="005E457A">
        <w:t xml:space="preserve"> </w:t>
      </w:r>
      <w:r w:rsidR="00CC66D1" w:rsidRPr="005E457A">
        <w:t xml:space="preserve">all </w:t>
      </w:r>
      <w:r w:rsidR="00493037" w:rsidRPr="005E457A">
        <w:t>three Spike variants</w:t>
      </w:r>
      <w:r w:rsidRPr="005E457A">
        <w:t xml:space="preserve">, which is in the range of values </w:t>
      </w:r>
      <w:r w:rsidR="00965DAC" w:rsidRPr="005E457A">
        <w:t xml:space="preserve">that have been </w:t>
      </w:r>
      <w:r w:rsidRPr="005E457A">
        <w:t>reported for sera</w:t>
      </w:r>
      <w:r w:rsidR="00A3651E" w:rsidRPr="005E457A">
        <w:t xml:space="preserve"> and plasma</w:t>
      </w:r>
      <w:r w:rsidRPr="005E457A">
        <w:t xml:space="preserve"> from other </w:t>
      </w:r>
      <w:r w:rsidR="00965DAC" w:rsidRPr="005E457A">
        <w:t xml:space="preserve">SARS-CoV-2 </w:t>
      </w:r>
      <w:r w:rsidRPr="005E457A">
        <w:t xml:space="preserve">patients at a similar time post-infection </w:t>
      </w:r>
      <w:r w:rsidR="00C5599B" w:rsidRPr="005E457A">
        <w:fldChar w:fldCharType="begin" w:fldLock="1"/>
      </w:r>
      <w:r w:rsidR="001F1F62" w:rsidRPr="005E457A">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sidRPr="005E457A">
        <w:fldChar w:fldCharType="separate"/>
      </w:r>
      <w:r w:rsidR="00C5599B" w:rsidRPr="005E457A">
        <w:rPr>
          <w:noProof/>
        </w:rPr>
        <w:t>[4]</w:t>
      </w:r>
      <w:r w:rsidR="00C5599B" w:rsidRPr="005E457A">
        <w:fldChar w:fldCharType="end"/>
      </w:r>
      <w:r w:rsidRPr="005E457A">
        <w:rPr>
          <w:color w:val="000000" w:themeColor="text1"/>
        </w:rPr>
        <w:t>. For soluble ACE2</w:t>
      </w:r>
      <w:r w:rsidR="000E6111" w:rsidRPr="005E457A">
        <w:rPr>
          <w:color w:val="000000" w:themeColor="text1"/>
        </w:rPr>
        <w:t>-Fc</w:t>
      </w:r>
      <w:r w:rsidRPr="005E457A">
        <w:rPr>
          <w:color w:val="000000" w:themeColor="text1"/>
        </w:rPr>
        <w:t>, the IC50 was</w:t>
      </w:r>
      <w:r w:rsidR="001E09C2" w:rsidRPr="005E457A">
        <w:rPr>
          <w:color w:val="000000" w:themeColor="text1"/>
        </w:rPr>
        <w:t xml:space="preserve"> </w:t>
      </w:r>
      <w:r w:rsidR="00CC66D1" w:rsidRPr="005E457A">
        <w:sym w:font="Symbol" w:char="F0BB"/>
      </w:r>
      <w:r w:rsidR="001E09C2" w:rsidRPr="005E457A">
        <w:rPr>
          <w:color w:val="000000" w:themeColor="text1"/>
        </w:rPr>
        <w:t xml:space="preserve">2 </w:t>
      </w:r>
      <w:proofErr w:type="spellStart"/>
      <w:r w:rsidR="00336E66" w:rsidRPr="005E457A">
        <w:rPr>
          <w:color w:val="000000" w:themeColor="text1"/>
        </w:rPr>
        <w:t>μ</w:t>
      </w:r>
      <w:r w:rsidR="001E09C2" w:rsidRPr="005E457A">
        <w:rPr>
          <w:color w:val="000000" w:themeColor="text1"/>
        </w:rPr>
        <w:t>g</w:t>
      </w:r>
      <w:proofErr w:type="spellEnd"/>
      <w:r w:rsidR="001E09C2" w:rsidRPr="005E457A">
        <w:rPr>
          <w:color w:val="000000" w:themeColor="text1"/>
        </w:rPr>
        <w:t>/mL with the Spike</w:t>
      </w:r>
      <w:r w:rsidR="007945A3" w:rsidRPr="005E457A">
        <w:rPr>
          <w:color w:val="000000" w:themeColor="text1"/>
        </w:rPr>
        <w:t xml:space="preserve"> and Spike</w:t>
      </w:r>
      <w:r w:rsidR="004C66A9" w:rsidRPr="005E457A">
        <w:rPr>
          <w:color w:val="000000" w:themeColor="text1"/>
        </w:rPr>
        <w:t>-</w:t>
      </w:r>
      <w:r w:rsidR="007945A3" w:rsidRPr="005E457A">
        <w:rPr>
          <w:color w:val="000000" w:themeColor="text1"/>
        </w:rPr>
        <w:t>ALAYT</w:t>
      </w:r>
      <w:r w:rsidR="00336E66" w:rsidRPr="005E457A">
        <w:rPr>
          <w:color w:val="000000" w:themeColor="text1"/>
        </w:rPr>
        <w:t>-</w:t>
      </w:r>
      <w:proofErr w:type="spellStart"/>
      <w:r w:rsidR="00336E66" w:rsidRPr="005E457A">
        <w:rPr>
          <w:color w:val="000000" w:themeColor="text1"/>
        </w:rPr>
        <w:t>pseudotyped</w:t>
      </w:r>
      <w:proofErr w:type="spellEnd"/>
      <w:r w:rsidR="00336E66" w:rsidRPr="005E457A">
        <w:rPr>
          <w:color w:val="000000" w:themeColor="text1"/>
        </w:rPr>
        <w:t xml:space="preserve"> </w:t>
      </w:r>
      <w:r w:rsidR="00A273B4" w:rsidRPr="005E457A">
        <w:rPr>
          <w:color w:val="000000" w:themeColor="text1"/>
        </w:rPr>
        <w:t xml:space="preserve">lentiviral </w:t>
      </w:r>
      <w:r w:rsidR="004C66A9" w:rsidRPr="005E457A">
        <w:rPr>
          <w:color w:val="000000" w:themeColor="text1"/>
        </w:rPr>
        <w:t>particles</w:t>
      </w:r>
      <w:r w:rsidR="00A273B4" w:rsidRPr="005E457A">
        <w:rPr>
          <w:color w:val="000000" w:themeColor="text1"/>
        </w:rPr>
        <w:t>, but was notably lower for the Spike-</w:t>
      </w:r>
      <w:proofErr w:type="spellStart"/>
      <w:r w:rsidR="00A273B4" w:rsidRPr="005E457A">
        <w:rPr>
          <w:color w:val="000000" w:themeColor="text1"/>
        </w:rPr>
        <w:t>HAtail</w:t>
      </w:r>
      <w:proofErr w:type="spellEnd"/>
      <w:r w:rsidR="00A273B4" w:rsidRPr="005E457A">
        <w:rPr>
          <w:color w:val="000000" w:themeColor="text1"/>
        </w:rPr>
        <w:t xml:space="preserve"> </w:t>
      </w:r>
      <w:proofErr w:type="spellStart"/>
      <w:r w:rsidR="00A273B4" w:rsidRPr="005E457A">
        <w:rPr>
          <w:color w:val="000000" w:themeColor="text1"/>
        </w:rPr>
        <w:t>pseudotyped</w:t>
      </w:r>
      <w:proofErr w:type="spellEnd"/>
      <w:r w:rsidR="00A273B4" w:rsidRPr="005E457A">
        <w:rPr>
          <w:color w:val="000000" w:themeColor="text1"/>
        </w:rPr>
        <w:t xml:space="preserve"> lentiviral particles</w:t>
      </w:r>
      <w:r w:rsidR="00340F84" w:rsidRPr="005E457A">
        <w:rPr>
          <w:color w:val="000000" w:themeColor="text1"/>
        </w:rPr>
        <w:t xml:space="preserve"> (Figure 4B)</w:t>
      </w:r>
      <w:r w:rsidR="001E09C2" w:rsidRPr="005E457A">
        <w:rPr>
          <w:color w:val="000000" w:themeColor="text1"/>
        </w:rPr>
        <w:t xml:space="preserve">. </w:t>
      </w:r>
      <w:r w:rsidR="00A273B4" w:rsidRPr="005E457A">
        <w:rPr>
          <w:color w:val="000000" w:themeColor="text1"/>
        </w:rPr>
        <w:t xml:space="preserve">Our measurement of </w:t>
      </w:r>
      <w:r w:rsidR="00A273B4" w:rsidRPr="005E457A">
        <w:sym w:font="Symbol" w:char="F0BB"/>
      </w:r>
      <w:r w:rsidR="00A273B4" w:rsidRPr="005E457A">
        <w:rPr>
          <w:color w:val="000000" w:themeColor="text1"/>
        </w:rPr>
        <w:t xml:space="preserve">2 </w:t>
      </w:r>
      <w:proofErr w:type="spellStart"/>
      <w:r w:rsidR="00A273B4" w:rsidRPr="005E457A">
        <w:rPr>
          <w:color w:val="000000" w:themeColor="text1"/>
        </w:rPr>
        <w:t>μg</w:t>
      </w:r>
      <w:proofErr w:type="spellEnd"/>
      <w:r w:rsidR="00A273B4" w:rsidRPr="005E457A">
        <w:rPr>
          <w:color w:val="000000" w:themeColor="text1"/>
        </w:rPr>
        <w:t>/mL for the unmodified Spike</w:t>
      </w:r>
      <w:r w:rsidR="001E09C2" w:rsidRPr="005E457A">
        <w:rPr>
          <w:color w:val="000000" w:themeColor="text1"/>
        </w:rPr>
        <w:t xml:space="preserve"> </w:t>
      </w:r>
      <w:r w:rsidR="00181102" w:rsidRPr="005E457A">
        <w:rPr>
          <w:color w:val="000000" w:themeColor="text1"/>
        </w:rPr>
        <w:t xml:space="preserve">is </w:t>
      </w:r>
      <w:r w:rsidR="001E09C2" w:rsidRPr="005E457A">
        <w:rPr>
          <w:color w:val="000000" w:themeColor="text1"/>
        </w:rPr>
        <w:t>higher than</w:t>
      </w:r>
      <w:r w:rsidR="003B52CF" w:rsidRPr="005E457A">
        <w:rPr>
          <w:color w:val="000000" w:themeColor="text1"/>
        </w:rPr>
        <w:t xml:space="preserve"> a previously reported IC50 of 0.1 </w:t>
      </w:r>
      <w:proofErr w:type="spellStart"/>
      <w:r w:rsidR="00336E66" w:rsidRPr="005E457A">
        <w:rPr>
          <w:color w:val="000000" w:themeColor="text1"/>
        </w:rPr>
        <w:t>μ</w:t>
      </w:r>
      <w:r w:rsidR="003B52CF" w:rsidRPr="005E457A">
        <w:rPr>
          <w:color w:val="000000" w:themeColor="text1"/>
        </w:rPr>
        <w:t>g</w:t>
      </w:r>
      <w:proofErr w:type="spellEnd"/>
      <w:r w:rsidR="006D0DFC" w:rsidRPr="005E457A">
        <w:rPr>
          <w:color w:val="000000" w:themeColor="text1"/>
        </w:rPr>
        <w:t xml:space="preserve">/mL </w:t>
      </w:r>
      <w:r w:rsidR="003B52CF" w:rsidRPr="005E457A">
        <w:rPr>
          <w:color w:val="000000" w:themeColor="text1"/>
        </w:rPr>
        <w:t>for soluble ACE2</w:t>
      </w:r>
      <w:r w:rsidR="005C1DE0" w:rsidRPr="005E457A">
        <w:rPr>
          <w:color w:val="000000" w:themeColor="text1"/>
        </w:rPr>
        <w:t>-IgG</w:t>
      </w:r>
      <w:r w:rsidR="001E09C2" w:rsidRPr="005E457A">
        <w:rPr>
          <w:color w:val="000000" w:themeColor="text1"/>
        </w:rPr>
        <w:t xml:space="preserve"> </w:t>
      </w:r>
      <w:r w:rsidR="009573FA" w:rsidRPr="005E457A">
        <w:rPr>
          <w:color w:val="000000" w:themeColor="text1"/>
        </w:rPr>
        <w:fldChar w:fldCharType="begin" w:fldLock="1"/>
      </w:r>
      <w:r w:rsidR="005B75E8" w:rsidRPr="005E457A">
        <w:rPr>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sidRPr="005E457A">
        <w:rPr>
          <w:color w:val="000000" w:themeColor="text1"/>
        </w:rPr>
        <w:fldChar w:fldCharType="separate"/>
      </w:r>
      <w:r w:rsidR="005B75E8" w:rsidRPr="005E457A">
        <w:rPr>
          <w:noProof/>
          <w:color w:val="000000" w:themeColor="text1"/>
        </w:rPr>
        <w:t>[54]</w:t>
      </w:r>
      <w:r w:rsidR="009573FA" w:rsidRPr="005E457A">
        <w:rPr>
          <w:color w:val="000000" w:themeColor="text1"/>
        </w:rPr>
        <w:fldChar w:fldCharType="end"/>
      </w:r>
      <w:r w:rsidR="007B2438" w:rsidRPr="005E457A">
        <w:rPr>
          <w:color w:val="000000" w:themeColor="text1"/>
        </w:rPr>
        <w:t>. W</w:t>
      </w:r>
      <w:r w:rsidR="0025787D" w:rsidRPr="005E457A">
        <w:rPr>
          <w:color w:val="000000" w:themeColor="text1"/>
        </w:rPr>
        <w:t>e suspect that the difference could be because our 293T-ACE2 target cells express</w:t>
      </w:r>
      <w:r w:rsidR="005E457A">
        <w:rPr>
          <w:color w:val="000000" w:themeColor="text1"/>
        </w:rPr>
        <w:t>ed</w:t>
      </w:r>
      <w:r w:rsidR="0025787D" w:rsidRPr="005E457A">
        <w:rPr>
          <w:color w:val="000000" w:themeColor="text1"/>
        </w:rPr>
        <w:t xml:space="preserve"> high levels of ACE2</w:t>
      </w:r>
      <w:r w:rsidR="005E457A">
        <w:rPr>
          <w:color w:val="000000" w:themeColor="text1"/>
        </w:rPr>
        <w:t>,</w:t>
      </w:r>
      <w:r w:rsidR="0025787D" w:rsidRPr="005E457A">
        <w:rPr>
          <w:color w:val="000000" w:themeColor="text1"/>
        </w:rPr>
        <w:t xml:space="preserve"> making them more resistant to </w:t>
      </w:r>
      <w:r w:rsidR="0025787D" w:rsidRPr="005E457A">
        <w:rPr>
          <w:color w:val="000000" w:themeColor="text1"/>
        </w:rPr>
        <w:lastRenderedPageBreak/>
        <w:t>neutralization by soluble ACE2</w:t>
      </w:r>
      <w:r w:rsidR="00D80CDD" w:rsidRPr="005E457A">
        <w:rPr>
          <w:color w:val="000000" w:themeColor="text1"/>
        </w:rPr>
        <w:t xml:space="preserve">. </w:t>
      </w:r>
      <w:r w:rsidR="004D3258" w:rsidRPr="005E457A">
        <w:rPr>
          <w:color w:val="000000" w:themeColor="text1"/>
        </w:rPr>
        <w:t>As expected</w:t>
      </w:r>
      <w:r w:rsidR="00181102" w:rsidRPr="005E457A">
        <w:rPr>
          <w:color w:val="000000" w:themeColor="text1"/>
        </w:rPr>
        <w:t xml:space="preserve">, there was no neutralization of the </w:t>
      </w:r>
      <w:proofErr w:type="spellStart"/>
      <w:r w:rsidR="00181102" w:rsidRPr="005E457A">
        <w:rPr>
          <w:color w:val="000000" w:themeColor="text1"/>
        </w:rPr>
        <w:t>pseudotyped</w:t>
      </w:r>
      <w:proofErr w:type="spellEnd"/>
      <w:r w:rsidR="00181102" w:rsidRPr="005E457A">
        <w:rPr>
          <w:color w:val="000000" w:themeColor="text1"/>
        </w:rPr>
        <w:t xml:space="preserve"> virus by either pooled or individual human sera collected </w:t>
      </w:r>
      <w:r w:rsidR="00990742" w:rsidRPr="005E457A">
        <w:rPr>
          <w:color w:val="000000" w:themeColor="text1"/>
        </w:rPr>
        <w:t xml:space="preserve">at dates </w:t>
      </w:r>
      <w:r w:rsidR="00181102" w:rsidRPr="005E457A">
        <w:rPr>
          <w:color w:val="000000" w:themeColor="text1"/>
        </w:rPr>
        <w:t>prior to the emergence of SARS-CoV-2</w:t>
      </w:r>
      <w:r w:rsidR="00990742" w:rsidRPr="005E457A">
        <w:rPr>
          <w:color w:val="000000" w:themeColor="text1"/>
        </w:rPr>
        <w:t xml:space="preserve"> (Figure 4C).</w:t>
      </w:r>
    </w:p>
    <w:p w14:paraId="099E0FB7" w14:textId="66FA89F0" w:rsidR="004C2FDD" w:rsidRPr="005E457A" w:rsidRDefault="00CA5BF4" w:rsidP="00C8121C">
      <w:pPr>
        <w:pStyle w:val="MDPI31text"/>
      </w:pPr>
      <w:r w:rsidRPr="005E457A">
        <w:t xml:space="preserve">Our results are equivocal as to whether the cytoplasmic tail modifications </w:t>
      </w:r>
      <w:r w:rsidR="00520ABE" w:rsidRPr="005E457A">
        <w:t xml:space="preserve">greatly alter neutralization sensitivity. </w:t>
      </w:r>
      <w:r w:rsidR="00E06D24" w:rsidRPr="005E457A">
        <w:t>For the plasma neutralization, all three Spike variants (Spike, Spike-ALAYT, and Spike-</w:t>
      </w:r>
      <w:proofErr w:type="spellStart"/>
      <w:r w:rsidR="00E06D24" w:rsidRPr="005E457A">
        <w:t>HAtail</w:t>
      </w:r>
      <w:proofErr w:type="spellEnd"/>
      <w:r w:rsidR="00E06D24" w:rsidRPr="005E457A">
        <w:t xml:space="preserve">) exhibited similar neutralization profiles (Figure 4A). </w:t>
      </w:r>
      <w:r w:rsidR="005E457A">
        <w:t>However,</w:t>
      </w:r>
      <w:r w:rsidR="005E457A" w:rsidRPr="005E457A">
        <w:t xml:space="preserve"> </w:t>
      </w:r>
      <w:r w:rsidR="00E06D24" w:rsidRPr="005E457A">
        <w:t>for the soluble ACE2, the Spike-</w:t>
      </w:r>
      <w:proofErr w:type="spellStart"/>
      <w:r w:rsidR="00E06D24" w:rsidRPr="005E457A">
        <w:t>HAtail</w:t>
      </w:r>
      <w:proofErr w:type="spellEnd"/>
      <w:r w:rsidR="00E06D24" w:rsidRPr="005E457A">
        <w:t xml:space="preserve"> virus was notably more neutralization </w:t>
      </w:r>
      <w:r w:rsidR="00493100" w:rsidRPr="005E457A">
        <w:t xml:space="preserve">sensitive than the other two Spike variants (Figure 4B). </w:t>
      </w:r>
      <w:r w:rsidR="005E457A">
        <w:t>Whereas</w:t>
      </w:r>
      <w:r w:rsidR="005E457A" w:rsidRPr="005E457A">
        <w:t xml:space="preserve"> </w:t>
      </w:r>
      <w:r w:rsidR="001E516B" w:rsidRPr="005E457A">
        <w:t xml:space="preserve">the mechanism </w:t>
      </w:r>
      <w:r w:rsidR="004E4555" w:rsidRPr="005E457A">
        <w:t xml:space="preserve">underlying the distinct neutralization sensitivity observed is unclear, it is possible that modifying the Spike’s cytoplasmic tail may alter opening of the receptor-binding domains </w:t>
      </w:r>
      <w:r w:rsidR="002D2E15" w:rsidRPr="005E457A">
        <w:fldChar w:fldCharType="begin" w:fldLock="1"/>
      </w:r>
      <w:r w:rsidR="00C26D0C" w:rsidRPr="005E457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sidRPr="005E457A">
        <w:fldChar w:fldCharType="separate"/>
      </w:r>
      <w:r w:rsidR="002D2E15" w:rsidRPr="005E457A">
        <w:rPr>
          <w:noProof/>
        </w:rPr>
        <w:t>[28]</w:t>
      </w:r>
      <w:r w:rsidR="002D2E15" w:rsidRPr="005E457A">
        <w:fldChar w:fldCharType="end"/>
      </w:r>
      <w:r w:rsidR="004E4555" w:rsidRPr="005E457A">
        <w:t xml:space="preserve">. </w:t>
      </w:r>
      <w:r w:rsidR="00AB0241" w:rsidRPr="005E457A">
        <w:t>Therefore,</w:t>
      </w:r>
      <w:r w:rsidR="009710F2" w:rsidRPr="005E457A">
        <w:t xml:space="preserve"> we suggest performing the assays using the Spike without any cytoplasmic tail modifications, particularly since none of the modifications tested here </w:t>
      </w:r>
      <w:r w:rsidR="00D67885" w:rsidRPr="005E457A">
        <w:t>greatly improved</w:t>
      </w:r>
      <w:r w:rsidR="006C5F5E" w:rsidRPr="005E457A">
        <w:t xml:space="preserve"> </w:t>
      </w:r>
      <w:proofErr w:type="spellStart"/>
      <w:r w:rsidR="006C5F5E" w:rsidRPr="005E457A">
        <w:t>pseudotyped</w:t>
      </w:r>
      <w:proofErr w:type="spellEnd"/>
      <w:r w:rsidR="00D67885" w:rsidRPr="005E457A">
        <w:t xml:space="preserve"> </w:t>
      </w:r>
      <w:r w:rsidR="006C5F5E" w:rsidRPr="005E457A">
        <w:t>lentivir</w:t>
      </w:r>
      <w:r w:rsidR="002E64E3" w:rsidRPr="005E457A">
        <w:t>al particle titers</w:t>
      </w:r>
      <w:r w:rsidR="00D67885" w:rsidRPr="005E457A">
        <w:t>.</w:t>
      </w:r>
    </w:p>
    <w:p w14:paraId="6C19CCAF" w14:textId="1A28BF16" w:rsidR="00181401" w:rsidRPr="005E457A" w:rsidRDefault="00C8121C" w:rsidP="00C8121C">
      <w:pPr>
        <w:pStyle w:val="MDPI21heading1"/>
      </w:pPr>
      <w:commentRangeStart w:id="22"/>
      <w:r w:rsidRPr="00200C59">
        <w:rPr>
          <w:highlight w:val="yellow"/>
        </w:rPr>
        <w:t xml:space="preserve">3. </w:t>
      </w:r>
      <w:r w:rsidR="00181401" w:rsidRPr="00200C59">
        <w:rPr>
          <w:highlight w:val="yellow"/>
        </w:rPr>
        <w:t>Discussion</w:t>
      </w:r>
      <w:commentRangeEnd w:id="22"/>
      <w:r w:rsidR="00F65B1C">
        <w:rPr>
          <w:rStyle w:val="CommentReference"/>
          <w:rFonts w:ascii="Times New Roman" w:hAnsi="Times New Roman"/>
          <w:b w:val="0"/>
          <w:snapToGrid/>
          <w:lang w:bidi="ar-SA"/>
        </w:rPr>
        <w:commentReference w:id="22"/>
      </w:r>
    </w:p>
    <w:p w14:paraId="1F01579F" w14:textId="348A9DE5" w:rsidR="00662F73" w:rsidRPr="005E457A" w:rsidRDefault="007C796E" w:rsidP="00C8121C">
      <w:pPr>
        <w:pStyle w:val="MDPI31text"/>
        <w:rPr>
          <w:b/>
          <w:lang w:eastAsia="zh-CN"/>
        </w:rPr>
      </w:pPr>
      <w:r w:rsidRPr="005E457A">
        <w:rPr>
          <w:lang w:eastAsia="zh-CN"/>
        </w:rPr>
        <w:t>W</w:t>
      </w:r>
      <w:r w:rsidR="00EF5104" w:rsidRPr="005E457A">
        <w:rPr>
          <w:lang w:eastAsia="zh-CN"/>
        </w:rPr>
        <w:t>e describe</w:t>
      </w:r>
      <w:r w:rsidR="005E457A">
        <w:rPr>
          <w:lang w:eastAsia="zh-CN"/>
        </w:rPr>
        <w:t>d</w:t>
      </w:r>
      <w:r w:rsidR="00EF5104" w:rsidRPr="005E457A">
        <w:rPr>
          <w:lang w:eastAsia="zh-CN"/>
        </w:rPr>
        <w:t xml:space="preserve"> a detailed protocol for </w:t>
      </w:r>
      <w:r w:rsidR="00463165" w:rsidRPr="005E457A">
        <w:rPr>
          <w:lang w:eastAsia="zh-CN"/>
        </w:rPr>
        <w:t xml:space="preserve">producing </w:t>
      </w:r>
      <w:r w:rsidR="00EF5104" w:rsidRPr="005E457A">
        <w:rPr>
          <w:lang w:eastAsia="zh-CN"/>
        </w:rPr>
        <w:t>SARS-CoV-2 Spike-</w:t>
      </w:r>
      <w:proofErr w:type="spellStart"/>
      <w:r w:rsidR="00EF5104" w:rsidRPr="005E457A">
        <w:rPr>
          <w:lang w:eastAsia="zh-CN"/>
        </w:rPr>
        <w:t>pseudotyped</w:t>
      </w:r>
      <w:proofErr w:type="spellEnd"/>
      <w:r w:rsidR="00EF5104" w:rsidRPr="005E457A">
        <w:rPr>
          <w:lang w:eastAsia="zh-CN"/>
        </w:rPr>
        <w:t xml:space="preserve"> lentivir</w:t>
      </w:r>
      <w:r w:rsidR="00AB0241" w:rsidRPr="005E457A">
        <w:rPr>
          <w:lang w:eastAsia="zh-CN"/>
        </w:rPr>
        <w:t>al particles</w:t>
      </w:r>
      <w:r w:rsidR="00EF5104" w:rsidRPr="005E457A">
        <w:rPr>
          <w:lang w:eastAsia="zh-CN"/>
        </w:rPr>
        <w:t xml:space="preserve"> and </w:t>
      </w:r>
      <w:r w:rsidRPr="005E457A">
        <w:rPr>
          <w:lang w:eastAsia="zh-CN"/>
        </w:rPr>
        <w:t>perform</w:t>
      </w:r>
      <w:r w:rsidR="00AB0241" w:rsidRPr="005E457A">
        <w:rPr>
          <w:lang w:eastAsia="zh-CN"/>
        </w:rPr>
        <w:t>ing</w:t>
      </w:r>
      <w:r w:rsidRPr="005E457A">
        <w:rPr>
          <w:lang w:eastAsia="zh-CN"/>
        </w:rPr>
        <w:t xml:space="preserve"> neutralization assays</w:t>
      </w:r>
      <w:r w:rsidR="00D34A8B" w:rsidRPr="005E457A">
        <w:rPr>
          <w:szCs w:val="20"/>
          <w:lang w:eastAsia="zh-CN"/>
        </w:rPr>
        <w:t>.</w:t>
      </w:r>
      <w:r w:rsidR="007E05E2" w:rsidRPr="005E457A">
        <w:rPr>
          <w:szCs w:val="20"/>
          <w:lang w:eastAsia="zh-CN"/>
        </w:rPr>
        <w:t xml:space="preserve"> </w:t>
      </w:r>
      <w:r w:rsidR="008F3DBD" w:rsidRPr="005E457A">
        <w:rPr>
          <w:lang w:eastAsia="zh-CN"/>
        </w:rPr>
        <w:t xml:space="preserve">Although this </w:t>
      </w:r>
      <w:r w:rsidR="00E45C16" w:rsidRPr="005E457A">
        <w:rPr>
          <w:lang w:eastAsia="zh-CN"/>
        </w:rPr>
        <w:t xml:space="preserve">basic </w:t>
      </w:r>
      <w:proofErr w:type="spellStart"/>
      <w:r w:rsidR="00E45C16" w:rsidRPr="005E457A">
        <w:rPr>
          <w:lang w:eastAsia="zh-CN"/>
        </w:rPr>
        <w:t>pseudotyping</w:t>
      </w:r>
      <w:proofErr w:type="spellEnd"/>
      <w:r w:rsidR="00E45C16" w:rsidRPr="005E457A">
        <w:rPr>
          <w:lang w:eastAsia="zh-CN"/>
        </w:rPr>
        <w:t xml:space="preserve"> </w:t>
      </w:r>
      <w:r w:rsidR="008F3DBD" w:rsidRPr="005E457A">
        <w:rPr>
          <w:lang w:eastAsia="zh-CN"/>
        </w:rPr>
        <w:t>approach has been described previously</w:t>
      </w:r>
      <w:r w:rsidR="00BB477E" w:rsidRPr="005E457A">
        <w:rPr>
          <w:lang w:eastAsia="zh-CN"/>
        </w:rPr>
        <w:t xml:space="preserve"> </w:t>
      </w:r>
      <w:r w:rsidR="00BB477E" w:rsidRPr="005E457A">
        <w:rPr>
          <w:b/>
        </w:rPr>
        <w:fldChar w:fldCharType="begin" w:fldLock="1"/>
      </w:r>
      <w:r w:rsidR="005B75E8" w:rsidRPr="005E457A">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sidRPr="005E457A">
        <w:rPr>
          <w:b/>
        </w:rPr>
        <w:fldChar w:fldCharType="separate"/>
      </w:r>
      <w:r w:rsidR="005B75E8" w:rsidRPr="005E457A">
        <w:rPr>
          <w:noProof/>
        </w:rPr>
        <w:t>[4,12,27,29,37–41]</w:t>
      </w:r>
      <w:r w:rsidR="00BB477E" w:rsidRPr="005E457A">
        <w:rPr>
          <w:b/>
        </w:rPr>
        <w:fldChar w:fldCharType="end"/>
      </w:r>
      <w:r w:rsidR="006214F7" w:rsidRPr="005E457A">
        <w:t>,</w:t>
      </w:r>
      <w:r w:rsidR="007E05E2" w:rsidRPr="005E457A">
        <w:rPr>
          <w:lang w:eastAsia="zh-CN"/>
        </w:rPr>
        <w:t xml:space="preserve"> </w:t>
      </w:r>
      <w:r w:rsidR="008F3DBD" w:rsidRPr="005E457A">
        <w:rPr>
          <w:lang w:eastAsia="zh-CN"/>
        </w:rPr>
        <w:t>we provide</w:t>
      </w:r>
      <w:r w:rsidR="005E457A">
        <w:rPr>
          <w:lang w:eastAsia="zh-CN"/>
        </w:rPr>
        <w:t>d</w:t>
      </w:r>
      <w:r w:rsidR="008F3DBD" w:rsidRPr="005E457A">
        <w:rPr>
          <w:lang w:eastAsia="zh-CN"/>
        </w:rPr>
        <w:t xml:space="preserve"> </w:t>
      </w:r>
      <w:r w:rsidR="007E05E2" w:rsidRPr="005E457A">
        <w:rPr>
          <w:lang w:eastAsia="zh-CN"/>
        </w:rPr>
        <w:t xml:space="preserve">the first detailed protocol that </w:t>
      </w:r>
      <w:r w:rsidR="005E457A">
        <w:rPr>
          <w:lang w:eastAsia="zh-CN"/>
        </w:rPr>
        <w:t>made</w:t>
      </w:r>
      <w:r w:rsidR="005E457A" w:rsidRPr="005E457A">
        <w:rPr>
          <w:lang w:eastAsia="zh-CN"/>
        </w:rPr>
        <w:t xml:space="preserve"> </w:t>
      </w:r>
      <w:r w:rsidR="007E05E2" w:rsidRPr="005E457A">
        <w:rPr>
          <w:lang w:eastAsia="zh-CN"/>
        </w:rPr>
        <w:t>all reagents available in a public repository</w:t>
      </w:r>
      <w:r w:rsidR="00C66E4B" w:rsidRPr="005E457A">
        <w:rPr>
          <w:lang w:eastAsia="zh-CN"/>
        </w:rPr>
        <w:t xml:space="preserve"> </w:t>
      </w:r>
      <w:r w:rsidR="00C66E4B" w:rsidRPr="005E457A">
        <w:rPr>
          <w:szCs w:val="20"/>
        </w:rPr>
        <w:t>(</w:t>
      </w:r>
      <w:hyperlink r:id="rId31" w:history="1">
        <w:r w:rsidR="00C66E4B" w:rsidRPr="005E457A">
          <w:rPr>
            <w:rStyle w:val="Hyperlink"/>
            <w:bCs/>
            <w:szCs w:val="20"/>
          </w:rPr>
          <w:t>https://www.beiresources.org/</w:t>
        </w:r>
      </w:hyperlink>
      <w:r w:rsidR="00C66E4B" w:rsidRPr="005E457A">
        <w:rPr>
          <w:szCs w:val="20"/>
          <w:lang w:eastAsia="zh-CN"/>
        </w:rPr>
        <w:t xml:space="preserve">). </w:t>
      </w:r>
      <w:r w:rsidR="00BB1A1D" w:rsidRPr="005E457A">
        <w:rPr>
          <w:szCs w:val="20"/>
          <w:lang w:eastAsia="zh-CN"/>
        </w:rPr>
        <w:t xml:space="preserve">We hope this protocol and reagents will </w:t>
      </w:r>
      <w:r w:rsidR="00BB1A1D" w:rsidRPr="005E457A">
        <w:rPr>
          <w:lang w:eastAsia="zh-CN"/>
        </w:rPr>
        <w:t>more easily</w:t>
      </w:r>
      <w:r w:rsidR="008334F2" w:rsidRPr="005E457A">
        <w:rPr>
          <w:lang w:eastAsia="zh-CN"/>
        </w:rPr>
        <w:t xml:space="preserve"> enable others to assess</w:t>
      </w:r>
      <w:r w:rsidR="00623491" w:rsidRPr="005E457A">
        <w:rPr>
          <w:lang w:eastAsia="zh-CN"/>
        </w:rPr>
        <w:t xml:space="preserve"> the</w:t>
      </w:r>
      <w:r w:rsidR="008334F2" w:rsidRPr="005E457A">
        <w:rPr>
          <w:lang w:eastAsia="zh-CN"/>
        </w:rPr>
        <w:t xml:space="preserve"> </w:t>
      </w:r>
      <w:r w:rsidR="00463165" w:rsidRPr="005E457A">
        <w:rPr>
          <w:lang w:eastAsia="zh-CN"/>
        </w:rPr>
        <w:t>neutraliz</w:t>
      </w:r>
      <w:r w:rsidR="00623491" w:rsidRPr="005E457A">
        <w:rPr>
          <w:lang w:eastAsia="zh-CN"/>
        </w:rPr>
        <w:t>ing activity of antibodies and sera reactive to</w:t>
      </w:r>
      <w:r w:rsidR="008334F2" w:rsidRPr="005E457A">
        <w:rPr>
          <w:lang w:eastAsia="zh-CN"/>
        </w:rPr>
        <w:t xml:space="preserve"> SARS-CoV-</w:t>
      </w:r>
      <w:r w:rsidR="00007C7B" w:rsidRPr="005E457A">
        <w:rPr>
          <w:lang w:eastAsia="zh-CN"/>
        </w:rPr>
        <w:t>2.</w:t>
      </w:r>
    </w:p>
    <w:p w14:paraId="7C7A12E2" w14:textId="44D82EA3" w:rsidR="00007C7B" w:rsidRPr="005E457A" w:rsidRDefault="008334F2" w:rsidP="00C8121C">
      <w:pPr>
        <w:pStyle w:val="MDPI31text"/>
        <w:rPr>
          <w:b/>
          <w:lang w:eastAsia="zh-CN"/>
        </w:rPr>
      </w:pPr>
      <w:r w:rsidRPr="005E457A">
        <w:rPr>
          <w:lang w:eastAsia="zh-CN"/>
        </w:rPr>
        <w:t>We also</w:t>
      </w:r>
      <w:r w:rsidR="00041425" w:rsidRPr="005E457A">
        <w:rPr>
          <w:lang w:eastAsia="zh-CN"/>
        </w:rPr>
        <w:t xml:space="preserve"> f</w:t>
      </w:r>
      <w:r w:rsidR="002427CB" w:rsidRPr="005E457A">
        <w:rPr>
          <w:lang w:eastAsia="zh-CN"/>
        </w:rPr>
        <w:t>oun</w:t>
      </w:r>
      <w:r w:rsidR="00041425" w:rsidRPr="005E457A">
        <w:rPr>
          <w:lang w:eastAsia="zh-CN"/>
        </w:rPr>
        <w:t xml:space="preserve">d that </w:t>
      </w:r>
      <w:r w:rsidRPr="005E457A">
        <w:rPr>
          <w:lang w:eastAsia="zh-CN"/>
        </w:rPr>
        <w:t xml:space="preserve">modifying the </w:t>
      </w:r>
      <w:r w:rsidR="00E45C16" w:rsidRPr="005E457A">
        <w:rPr>
          <w:lang w:eastAsia="zh-CN"/>
        </w:rPr>
        <w:t xml:space="preserve">cytoplasmic </w:t>
      </w:r>
      <w:r w:rsidRPr="005E457A">
        <w:rPr>
          <w:lang w:eastAsia="zh-CN"/>
        </w:rPr>
        <w:t>tail of</w:t>
      </w:r>
      <w:r w:rsidR="00041425" w:rsidRPr="005E457A">
        <w:rPr>
          <w:lang w:eastAsia="zh-CN"/>
        </w:rPr>
        <w:t xml:space="preserve"> SARS-CoV-2 Spike </w:t>
      </w:r>
      <w:r w:rsidR="00463165" w:rsidRPr="005E457A">
        <w:rPr>
          <w:lang w:eastAsia="zh-CN"/>
        </w:rPr>
        <w:t xml:space="preserve">did not </w:t>
      </w:r>
      <w:r w:rsidR="00E45C16" w:rsidRPr="005E457A">
        <w:rPr>
          <w:lang w:eastAsia="zh-CN"/>
        </w:rPr>
        <w:t xml:space="preserve">greatly </w:t>
      </w:r>
      <w:r w:rsidR="00463165" w:rsidRPr="005E457A">
        <w:rPr>
          <w:lang w:eastAsia="zh-CN"/>
        </w:rPr>
        <w:t>improve</w:t>
      </w:r>
      <w:r w:rsidR="00041425" w:rsidRPr="005E457A">
        <w:rPr>
          <w:lang w:eastAsia="zh-CN"/>
        </w:rPr>
        <w:t xml:space="preserve"> titers of Spike-</w:t>
      </w:r>
      <w:proofErr w:type="spellStart"/>
      <w:r w:rsidR="00041425" w:rsidRPr="005E457A">
        <w:rPr>
          <w:lang w:eastAsia="zh-CN"/>
        </w:rPr>
        <w:t>pseudotyped</w:t>
      </w:r>
      <w:proofErr w:type="spellEnd"/>
      <w:r w:rsidR="00041425" w:rsidRPr="005E457A">
        <w:rPr>
          <w:lang w:eastAsia="zh-CN"/>
        </w:rPr>
        <w:t xml:space="preserve"> lentivir</w:t>
      </w:r>
      <w:r w:rsidR="00E45C16" w:rsidRPr="005E457A">
        <w:rPr>
          <w:lang w:eastAsia="zh-CN"/>
        </w:rPr>
        <w:t>al particles</w:t>
      </w:r>
      <w:r w:rsidR="00041425" w:rsidRPr="005E457A">
        <w:rPr>
          <w:lang w:eastAsia="zh-CN"/>
        </w:rPr>
        <w:t xml:space="preserve">. Indeed, </w:t>
      </w:r>
      <w:r w:rsidR="006009CE" w:rsidRPr="005E457A">
        <w:rPr>
          <w:lang w:eastAsia="zh-CN"/>
        </w:rPr>
        <w:t xml:space="preserve">one </w:t>
      </w:r>
      <w:r w:rsidR="00041425" w:rsidRPr="005E457A">
        <w:rPr>
          <w:lang w:eastAsia="zh-CN"/>
        </w:rPr>
        <w:t xml:space="preserve">cytoplasmic tail modification </w:t>
      </w:r>
      <w:r w:rsidR="006009CE" w:rsidRPr="005E457A">
        <w:rPr>
          <w:lang w:eastAsia="zh-CN"/>
        </w:rPr>
        <w:t xml:space="preserve">we tested </w:t>
      </w:r>
      <w:r w:rsidR="00AA006F" w:rsidRPr="005E457A">
        <w:rPr>
          <w:lang w:eastAsia="zh-CN"/>
        </w:rPr>
        <w:t>potentially</w:t>
      </w:r>
      <w:r w:rsidR="006009CE" w:rsidRPr="005E457A">
        <w:rPr>
          <w:lang w:eastAsia="zh-CN"/>
        </w:rPr>
        <w:t xml:space="preserve"> altered the neutralization sensitivity of the </w:t>
      </w:r>
      <w:proofErr w:type="spellStart"/>
      <w:r w:rsidR="006009CE" w:rsidRPr="005E457A">
        <w:rPr>
          <w:lang w:eastAsia="zh-CN"/>
        </w:rPr>
        <w:t>pseudotyped</w:t>
      </w:r>
      <w:proofErr w:type="spellEnd"/>
      <w:r w:rsidR="006009CE" w:rsidRPr="005E457A">
        <w:rPr>
          <w:lang w:eastAsia="zh-CN"/>
        </w:rPr>
        <w:t xml:space="preserve"> </w:t>
      </w:r>
      <w:r w:rsidR="00E45C16" w:rsidRPr="005E457A">
        <w:rPr>
          <w:lang w:eastAsia="zh-CN"/>
        </w:rPr>
        <w:t>lentiviral particles</w:t>
      </w:r>
      <w:r w:rsidR="006009CE" w:rsidRPr="005E457A">
        <w:rPr>
          <w:lang w:eastAsia="zh-CN"/>
        </w:rPr>
        <w:t>, suggesting</w:t>
      </w:r>
      <w:r w:rsidR="005E457A">
        <w:rPr>
          <w:lang w:eastAsia="zh-CN"/>
        </w:rPr>
        <w:t xml:space="preserve"> that</w:t>
      </w:r>
      <w:r w:rsidR="006009CE" w:rsidRPr="005E457A">
        <w:rPr>
          <w:lang w:eastAsia="zh-CN"/>
        </w:rPr>
        <w:t xml:space="preserve"> it may </w:t>
      </w:r>
      <w:r w:rsidR="002E40F9" w:rsidRPr="005E457A">
        <w:rPr>
          <w:lang w:eastAsia="zh-CN"/>
        </w:rPr>
        <w:t xml:space="preserve">be undesirable. </w:t>
      </w:r>
      <w:r w:rsidR="005E457A">
        <w:rPr>
          <w:lang w:eastAsia="zh-CN"/>
        </w:rPr>
        <w:t>Whereas</w:t>
      </w:r>
      <w:r w:rsidR="005E457A" w:rsidRPr="005E457A">
        <w:rPr>
          <w:lang w:eastAsia="zh-CN"/>
        </w:rPr>
        <w:t xml:space="preserve"> </w:t>
      </w:r>
      <w:r w:rsidR="002E40F9" w:rsidRPr="005E457A">
        <w:rPr>
          <w:lang w:eastAsia="zh-CN"/>
        </w:rPr>
        <w:t xml:space="preserve">we did not test the full suite of cytoplasmic tail modifications that have been used for </w:t>
      </w:r>
      <w:proofErr w:type="spellStart"/>
      <w:r w:rsidR="002E40F9" w:rsidRPr="005E457A">
        <w:rPr>
          <w:lang w:eastAsia="zh-CN"/>
        </w:rPr>
        <w:t>pseudotyping</w:t>
      </w:r>
      <w:proofErr w:type="spellEnd"/>
      <w:r w:rsidR="002E40F9" w:rsidRPr="005E457A">
        <w:rPr>
          <w:lang w:eastAsia="zh-CN"/>
        </w:rPr>
        <w:t xml:space="preserve"> </w:t>
      </w:r>
      <w:r w:rsidR="007B2438" w:rsidRPr="005E457A">
        <w:rPr>
          <w:lang w:eastAsia="zh-CN"/>
        </w:rPr>
        <w:t xml:space="preserve">with </w:t>
      </w:r>
      <w:r w:rsidR="002E40F9" w:rsidRPr="005E457A">
        <w:rPr>
          <w:lang w:eastAsia="zh-CN"/>
        </w:rPr>
        <w:t>Spike from the original SARS-</w:t>
      </w:r>
      <w:proofErr w:type="spellStart"/>
      <w:r w:rsidR="002E40F9" w:rsidRPr="005E457A">
        <w:rPr>
          <w:lang w:eastAsia="zh-CN"/>
        </w:rPr>
        <w:t>CoV</w:t>
      </w:r>
      <w:proofErr w:type="spellEnd"/>
      <w:r w:rsidR="00AE1D71" w:rsidRPr="005E457A">
        <w:rPr>
          <w:lang w:eastAsia="zh-CN"/>
        </w:rPr>
        <w:t xml:space="preserve"> </w:t>
      </w:r>
      <w:r w:rsidR="00AE1D71" w:rsidRPr="005E457A">
        <w:rPr>
          <w:b/>
          <w:i/>
          <w:iCs/>
        </w:rPr>
        <w:fldChar w:fldCharType="begin" w:fldLock="1"/>
      </w:r>
      <w:r w:rsidR="005B75E8" w:rsidRPr="005E457A">
        <w:rPr>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5E457A">
        <w:rPr>
          <w:b/>
          <w:i/>
          <w:iCs/>
        </w:rPr>
        <w:fldChar w:fldCharType="separate"/>
      </w:r>
      <w:r w:rsidR="005B75E8" w:rsidRPr="005E457A">
        <w:rPr>
          <w:iCs/>
          <w:noProof/>
        </w:rPr>
        <w:t>[30,49–51]</w:t>
      </w:r>
      <w:r w:rsidR="00AE1D71" w:rsidRPr="005E457A">
        <w:rPr>
          <w:b/>
          <w:i/>
          <w:iCs/>
        </w:rPr>
        <w:fldChar w:fldCharType="end"/>
      </w:r>
      <w:r w:rsidR="002E40F9" w:rsidRPr="005E457A">
        <w:rPr>
          <w:lang w:eastAsia="zh-CN"/>
        </w:rPr>
        <w:t>, our results suggest that modifications to the cytoplasmic tail</w:t>
      </w:r>
      <w:r w:rsidR="007B2438" w:rsidRPr="005E457A">
        <w:rPr>
          <w:lang w:eastAsia="zh-CN"/>
        </w:rPr>
        <w:t xml:space="preserve"> of</w:t>
      </w:r>
      <w:r w:rsidR="002E40F9" w:rsidRPr="005E457A">
        <w:rPr>
          <w:lang w:eastAsia="zh-CN"/>
        </w:rPr>
        <w:t xml:space="preserve"> </w:t>
      </w:r>
      <w:r w:rsidR="003900A8" w:rsidRPr="005E457A">
        <w:rPr>
          <w:lang w:eastAsia="zh-CN"/>
        </w:rPr>
        <w:t>the</w:t>
      </w:r>
      <w:r w:rsidR="00AA006F" w:rsidRPr="005E457A">
        <w:rPr>
          <w:lang w:eastAsia="zh-CN"/>
        </w:rPr>
        <w:t xml:space="preserve"> SARS-CoV-2 </w:t>
      </w:r>
      <w:r w:rsidR="003900A8" w:rsidRPr="005E457A">
        <w:rPr>
          <w:lang w:eastAsia="zh-CN"/>
        </w:rPr>
        <w:t xml:space="preserve">Spike </w:t>
      </w:r>
      <w:r w:rsidR="002E40F9" w:rsidRPr="005E457A">
        <w:rPr>
          <w:lang w:eastAsia="zh-CN"/>
        </w:rPr>
        <w:t>should be tested with caution</w:t>
      </w:r>
      <w:r w:rsidR="00041425" w:rsidRPr="005E457A">
        <w:rPr>
          <w:lang w:eastAsia="zh-CN"/>
        </w:rPr>
        <w:t>.</w:t>
      </w:r>
    </w:p>
    <w:p w14:paraId="2B47CF83" w14:textId="6F7E8EC2" w:rsidR="00007C7B" w:rsidRPr="005E457A" w:rsidRDefault="00007C7B" w:rsidP="00C8121C">
      <w:pPr>
        <w:pStyle w:val="MDPI31text"/>
        <w:rPr>
          <w:b/>
          <w:lang w:eastAsia="zh-CN"/>
        </w:rPr>
      </w:pPr>
      <w:r w:rsidRPr="005E457A">
        <w:rPr>
          <w:lang w:eastAsia="zh-CN"/>
        </w:rPr>
        <w:t xml:space="preserve">Overall, we have </w:t>
      </w:r>
      <w:r w:rsidR="00C111F9" w:rsidRPr="005E457A">
        <w:rPr>
          <w:lang w:eastAsia="zh-CN"/>
        </w:rPr>
        <w:t xml:space="preserve">described an easily accessible assay </w:t>
      </w:r>
      <w:r w:rsidR="008429DC" w:rsidRPr="005E457A">
        <w:rPr>
          <w:lang w:eastAsia="zh-CN"/>
        </w:rPr>
        <w:t>to study</w:t>
      </w:r>
      <w:r w:rsidRPr="005E457A">
        <w:rPr>
          <w:lang w:eastAsia="zh-CN"/>
        </w:rPr>
        <w:t xml:space="preserve"> neutralizing </w:t>
      </w:r>
      <w:r w:rsidR="00C111F9" w:rsidRPr="005E457A">
        <w:rPr>
          <w:lang w:eastAsia="zh-CN"/>
        </w:rPr>
        <w:t>antibody</w:t>
      </w:r>
      <w:r w:rsidRPr="005E457A">
        <w:rPr>
          <w:lang w:eastAsia="zh-CN"/>
        </w:rPr>
        <w:t xml:space="preserve"> response</w:t>
      </w:r>
      <w:r w:rsidR="00C111F9" w:rsidRPr="005E457A">
        <w:rPr>
          <w:lang w:eastAsia="zh-CN"/>
        </w:rPr>
        <w:t>s</w:t>
      </w:r>
      <w:r w:rsidRPr="005E457A">
        <w:rPr>
          <w:lang w:eastAsia="zh-CN"/>
        </w:rPr>
        <w:t xml:space="preserve"> to SARS-CoV-2</w:t>
      </w:r>
      <w:r w:rsidR="008429DC" w:rsidRPr="005E457A">
        <w:rPr>
          <w:lang w:eastAsia="zh-CN"/>
        </w:rPr>
        <w:t xml:space="preserve"> in a</w:t>
      </w:r>
      <w:r w:rsidR="005515CD" w:rsidRPr="005E457A">
        <w:rPr>
          <w:lang w:eastAsia="zh-CN"/>
        </w:rPr>
        <w:t xml:space="preserve"> biosafety-level</w:t>
      </w:r>
      <w:r w:rsidR="008429DC" w:rsidRPr="005E457A">
        <w:rPr>
          <w:lang w:eastAsia="zh-CN"/>
        </w:rPr>
        <w:t>-2 laboratory</w:t>
      </w:r>
      <w:r w:rsidRPr="005E457A">
        <w:rPr>
          <w:lang w:eastAsia="zh-CN"/>
        </w:rPr>
        <w:t xml:space="preserve">. </w:t>
      </w:r>
      <w:r w:rsidR="00C111F9" w:rsidRPr="005E457A">
        <w:rPr>
          <w:lang w:eastAsia="zh-CN"/>
        </w:rPr>
        <w:t>T</w:t>
      </w:r>
      <w:r w:rsidR="008429DC" w:rsidRPr="005E457A">
        <w:rPr>
          <w:lang w:eastAsia="zh-CN"/>
        </w:rPr>
        <w:t xml:space="preserve">his assay allows </w:t>
      </w:r>
      <w:r w:rsidRPr="005E457A">
        <w:rPr>
          <w:lang w:eastAsia="zh-CN"/>
        </w:rPr>
        <w:t>human ser</w:t>
      </w:r>
      <w:r w:rsidR="00C111F9" w:rsidRPr="005E457A">
        <w:rPr>
          <w:lang w:eastAsia="zh-CN"/>
        </w:rPr>
        <w:t>a</w:t>
      </w:r>
      <w:r w:rsidRPr="005E457A">
        <w:rPr>
          <w:lang w:eastAsia="zh-CN"/>
        </w:rPr>
        <w:t xml:space="preserve"> or plasma samples </w:t>
      </w:r>
      <w:r w:rsidR="008429DC" w:rsidRPr="005E457A">
        <w:rPr>
          <w:lang w:eastAsia="zh-CN"/>
        </w:rPr>
        <w:t xml:space="preserve">to be screened </w:t>
      </w:r>
      <w:r w:rsidRPr="005E457A">
        <w:rPr>
          <w:lang w:eastAsia="zh-CN"/>
        </w:rPr>
        <w:t xml:space="preserve">in a convenient 96-well </w:t>
      </w:r>
      <w:r w:rsidR="008429DC" w:rsidRPr="005E457A">
        <w:rPr>
          <w:lang w:eastAsia="zh-CN"/>
        </w:rPr>
        <w:t xml:space="preserve">format, which </w:t>
      </w:r>
      <w:r w:rsidRPr="005E457A">
        <w:rPr>
          <w:lang w:eastAsia="zh-CN"/>
        </w:rPr>
        <w:t xml:space="preserve">will help </w:t>
      </w:r>
      <w:r w:rsidR="008429DC" w:rsidRPr="005E457A">
        <w:rPr>
          <w:lang w:eastAsia="zh-CN"/>
        </w:rPr>
        <w:t>facilitate the testing of large numbers of patient samples to better understand the development of immunity and to potentially screen donors for passive transfer of convalescent plasma</w:t>
      </w:r>
      <w:r w:rsidR="00C26D0C" w:rsidRPr="005E457A">
        <w:rPr>
          <w:lang w:eastAsia="zh-CN"/>
        </w:rPr>
        <w:t xml:space="preserve"> </w:t>
      </w:r>
      <w:r w:rsidR="00CC66FD" w:rsidRPr="005E457A">
        <w:rPr>
          <w:b/>
          <w:lang w:eastAsia="zh-CN"/>
        </w:rPr>
        <w:fldChar w:fldCharType="begin" w:fldLock="1"/>
      </w:r>
      <w:r w:rsidR="00CC66FD" w:rsidRPr="005E457A">
        <w:rPr>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sidRPr="005E457A">
        <w:rPr>
          <w:b/>
          <w:lang w:eastAsia="zh-CN"/>
        </w:rPr>
        <w:fldChar w:fldCharType="separate"/>
      </w:r>
      <w:r w:rsidR="00CC66FD" w:rsidRPr="005E457A">
        <w:rPr>
          <w:noProof/>
          <w:lang w:eastAsia="zh-CN"/>
        </w:rPr>
        <w:t>[25,55]</w:t>
      </w:r>
      <w:r w:rsidR="00CC66FD" w:rsidRPr="005E457A">
        <w:rPr>
          <w:b/>
          <w:lang w:eastAsia="zh-CN"/>
        </w:rPr>
        <w:fldChar w:fldCharType="end"/>
      </w:r>
      <w:r w:rsidR="00CC66FD" w:rsidRPr="005E457A">
        <w:rPr>
          <w:lang w:eastAsia="zh-CN"/>
        </w:rPr>
        <w:t>.</w:t>
      </w:r>
    </w:p>
    <w:p w14:paraId="6CB880F7" w14:textId="65379C50" w:rsidR="007B5FA4" w:rsidRPr="005E457A" w:rsidRDefault="00C8121C" w:rsidP="00C8121C">
      <w:pPr>
        <w:pStyle w:val="MDPI21heading1"/>
      </w:pPr>
      <w:commentRangeStart w:id="23"/>
      <w:r w:rsidRPr="00200C59">
        <w:rPr>
          <w:highlight w:val="yellow"/>
          <w:lang w:eastAsia="zh-CN"/>
        </w:rPr>
        <w:t xml:space="preserve">4. </w:t>
      </w:r>
      <w:r w:rsidR="007B5FA4" w:rsidRPr="00200C59">
        <w:rPr>
          <w:highlight w:val="yellow"/>
        </w:rPr>
        <w:t>Materials and Methods</w:t>
      </w:r>
      <w:commentRangeEnd w:id="23"/>
      <w:r w:rsidR="00F65B1C">
        <w:rPr>
          <w:rStyle w:val="CommentReference"/>
          <w:rFonts w:ascii="Times New Roman" w:hAnsi="Times New Roman"/>
          <w:b w:val="0"/>
          <w:snapToGrid/>
          <w:lang w:bidi="ar-SA"/>
        </w:rPr>
        <w:commentReference w:id="23"/>
      </w:r>
    </w:p>
    <w:p w14:paraId="67D5050F" w14:textId="3481F1E4" w:rsidR="00E65C58" w:rsidRPr="005E457A" w:rsidRDefault="00C8121C" w:rsidP="00C8121C">
      <w:pPr>
        <w:pStyle w:val="MDPI22heading2"/>
      </w:pPr>
      <w:r w:rsidRPr="005E457A">
        <w:t xml:space="preserve">4.1. </w:t>
      </w:r>
      <w:r w:rsidR="00E65C58" w:rsidRPr="005E457A">
        <w:t>Plasmid</w:t>
      </w:r>
      <w:r w:rsidR="004616E3" w:rsidRPr="005E457A">
        <w:t>s</w:t>
      </w:r>
    </w:p>
    <w:p w14:paraId="015B1956" w14:textId="2CA02EDD" w:rsidR="001B36E1" w:rsidRPr="005E457A" w:rsidRDefault="001A20DA" w:rsidP="00C8121C">
      <w:pPr>
        <w:pStyle w:val="MDPI31text"/>
        <w:rPr>
          <w:color w:val="auto"/>
          <w:lang w:eastAsia="en-US"/>
        </w:rPr>
      </w:pPr>
      <w:r w:rsidRPr="005E457A">
        <w:rPr>
          <w:bCs/>
          <w:szCs w:val="20"/>
        </w:rPr>
        <w:t xml:space="preserve">The sequences of all plasmids used in this study are available in </w:t>
      </w:r>
      <w:proofErr w:type="spellStart"/>
      <w:r w:rsidRPr="005E457A">
        <w:rPr>
          <w:bCs/>
          <w:szCs w:val="20"/>
        </w:rPr>
        <w:t>Genbank</w:t>
      </w:r>
      <w:proofErr w:type="spellEnd"/>
      <w:r w:rsidRPr="005E457A">
        <w:rPr>
          <w:bCs/>
          <w:szCs w:val="20"/>
        </w:rPr>
        <w:t xml:space="preserve"> format </w:t>
      </w:r>
      <w:r w:rsidRPr="00F65B1C">
        <w:rPr>
          <w:bCs/>
          <w:szCs w:val="20"/>
        </w:rPr>
        <w:t>in File S1 and</w:t>
      </w:r>
      <w:r w:rsidRPr="005E457A">
        <w:rPr>
          <w:bCs/>
          <w:szCs w:val="20"/>
        </w:rPr>
        <w:t xml:space="preserve"> are also at </w:t>
      </w:r>
      <w:hyperlink r:id="rId32" w:history="1">
        <w:r w:rsidR="008B7FF1" w:rsidRPr="00200C59">
          <w:rPr>
            <w:rStyle w:val="Hyperlink"/>
            <w:color w:val="auto"/>
            <w:szCs w:val="20"/>
            <w:u w:val="none"/>
          </w:rPr>
          <w:t>https://github.com/jbloomlab/SARS-CoV-2_lentiviral_pseudotype/tree/master/plasmid_maps</w:t>
        </w:r>
      </w:hyperlink>
      <w:r w:rsidR="008B7FF1" w:rsidRPr="00200C59">
        <w:rPr>
          <w:color w:val="auto"/>
          <w:szCs w:val="20"/>
        </w:rPr>
        <w:t>.</w:t>
      </w:r>
      <w:r w:rsidR="001B36E1" w:rsidRPr="00200C59">
        <w:rPr>
          <w:color w:val="auto"/>
          <w:szCs w:val="20"/>
        </w:rPr>
        <w:t xml:space="preserve"> The plasmids </w:t>
      </w:r>
      <w:r w:rsidR="00A2625F" w:rsidRPr="00200C59">
        <w:rPr>
          <w:color w:val="auto"/>
          <w:szCs w:val="20"/>
        </w:rPr>
        <w:t>themselves are</w:t>
      </w:r>
      <w:r w:rsidR="001B36E1" w:rsidRPr="00200C59">
        <w:rPr>
          <w:color w:val="auto"/>
          <w:szCs w:val="20"/>
        </w:rPr>
        <w:t xml:space="preserve"> available in BEI Resources </w:t>
      </w:r>
      <w:r w:rsidR="00D03136" w:rsidRPr="00200C59">
        <w:rPr>
          <w:color w:val="auto"/>
          <w:szCs w:val="20"/>
        </w:rPr>
        <w:t>(</w:t>
      </w:r>
      <w:hyperlink r:id="rId33" w:history="1">
        <w:r w:rsidR="00D03136" w:rsidRPr="00200C59">
          <w:rPr>
            <w:rStyle w:val="Hyperlink"/>
            <w:color w:val="auto"/>
            <w:szCs w:val="20"/>
            <w:u w:val="none"/>
          </w:rPr>
          <w:t>https://www.beiresources.org/</w:t>
        </w:r>
      </w:hyperlink>
      <w:r w:rsidR="00D03136" w:rsidRPr="00200C59">
        <w:rPr>
          <w:color w:val="auto"/>
          <w:szCs w:val="20"/>
        </w:rPr>
        <w:t xml:space="preserve">) </w:t>
      </w:r>
      <w:r w:rsidR="001B36E1" w:rsidRPr="00200C59">
        <w:rPr>
          <w:color w:val="auto"/>
          <w:szCs w:val="20"/>
        </w:rPr>
        <w:t>with the follow</w:t>
      </w:r>
      <w:r w:rsidR="001B36E1" w:rsidRPr="005E457A">
        <w:rPr>
          <w:szCs w:val="20"/>
        </w:rPr>
        <w:t>ing</w:t>
      </w:r>
      <w:r w:rsidR="001B36E1" w:rsidRPr="005E457A">
        <w:t xml:space="preserve"> catalog numbers:</w:t>
      </w:r>
    </w:p>
    <w:p w14:paraId="55E62813" w14:textId="78298706" w:rsidR="001A20DA" w:rsidRPr="005E457A" w:rsidRDefault="00B5458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 xml:space="preserve">pHAGE2-EF1aInt-ACE2-WT (BEI catalog number NR52512): </w:t>
      </w:r>
      <w:r w:rsidR="005E457A">
        <w:rPr>
          <w:rFonts w:ascii="Palatino Linotype" w:hAnsi="Palatino Linotype"/>
          <w:color w:val="auto"/>
          <w:sz w:val="20"/>
          <w:szCs w:val="18"/>
          <w:lang w:eastAsia="en-US"/>
        </w:rPr>
        <w:t>L</w:t>
      </w:r>
      <w:r w:rsidRPr="005E457A">
        <w:rPr>
          <w:rFonts w:ascii="Palatino Linotype" w:hAnsi="Palatino Linotype"/>
          <w:color w:val="auto"/>
          <w:sz w:val="20"/>
          <w:szCs w:val="18"/>
          <w:lang w:eastAsia="en-US"/>
        </w:rPr>
        <w:t xml:space="preserve">entiviral backbone plasmid expressing </w:t>
      </w:r>
      <w:r w:rsidR="00A82D5A" w:rsidRPr="005E457A">
        <w:rPr>
          <w:rFonts w:ascii="Palatino Linotype" w:hAnsi="Palatino Linotype"/>
          <w:color w:val="auto"/>
          <w:sz w:val="20"/>
          <w:szCs w:val="18"/>
          <w:lang w:eastAsia="en-US"/>
        </w:rPr>
        <w:t>the human ACE2 gene (</w:t>
      </w:r>
      <w:r w:rsidR="00A82D5A" w:rsidRPr="005E457A">
        <w:rPr>
          <w:rFonts w:ascii="Palatino Linotype" w:hAnsi="Palatino Linotype"/>
          <w:bCs/>
          <w:sz w:val="20"/>
          <w:szCs w:val="18"/>
        </w:rPr>
        <w:t>GenBank ID for human ACE2 is NM_021804) under an EF1a promoter with an intron to increase expression.</w:t>
      </w:r>
    </w:p>
    <w:p w14:paraId="3776D7C0" w14:textId="6C2DF128" w:rsidR="00883B09" w:rsidRPr="005E457A"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w:t>
      </w:r>
      <w:proofErr w:type="spellStart"/>
      <w:r w:rsidRPr="005E457A">
        <w:rPr>
          <w:rFonts w:ascii="Palatino Linotype" w:hAnsi="Palatino Linotype"/>
          <w:color w:val="auto"/>
          <w:sz w:val="20"/>
          <w:szCs w:val="18"/>
          <w:lang w:eastAsia="en-US"/>
        </w:rPr>
        <w:t>IDTSpike</w:t>
      </w:r>
      <w:proofErr w:type="spellEnd"/>
      <w:r w:rsidRPr="005E457A">
        <w:rPr>
          <w:rFonts w:ascii="Palatino Linotype" w:hAnsi="Palatino Linotype"/>
          <w:color w:val="auto"/>
          <w:sz w:val="20"/>
          <w:szCs w:val="18"/>
          <w:lang w:eastAsia="en-US"/>
        </w:rPr>
        <w:t>-</w:t>
      </w:r>
      <w:proofErr w:type="spellStart"/>
      <w:r w:rsidRPr="005E457A">
        <w:rPr>
          <w:rFonts w:ascii="Palatino Linotype" w:hAnsi="Palatino Linotype"/>
          <w:color w:val="auto"/>
          <w:sz w:val="20"/>
          <w:szCs w:val="18"/>
          <w:lang w:eastAsia="en-US"/>
        </w:rPr>
        <w:t>fixK</w:t>
      </w:r>
      <w:proofErr w:type="spellEnd"/>
      <w:r w:rsidRPr="005E457A">
        <w:rPr>
          <w:rFonts w:ascii="Palatino Linotype" w:hAnsi="Palatino Linotype"/>
          <w:color w:val="auto"/>
          <w:sz w:val="20"/>
          <w:szCs w:val="18"/>
          <w:lang w:eastAsia="en-US"/>
        </w:rPr>
        <w:t>-HA-tail (BEI catalog number NR52513):</w:t>
      </w:r>
      <w:r w:rsidR="00505ED3"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P</w:t>
      </w:r>
      <w:r w:rsidR="00505ED3" w:rsidRPr="005E457A">
        <w:rPr>
          <w:rFonts w:ascii="Palatino Linotype" w:hAnsi="Palatino Linotype"/>
          <w:color w:val="auto"/>
          <w:sz w:val="20"/>
          <w:szCs w:val="18"/>
          <w:lang w:eastAsia="en-US"/>
        </w:rPr>
        <w:t xml:space="preserve">lasmid expressing </w:t>
      </w:r>
      <w:r w:rsidR="00560B95" w:rsidRPr="005E457A">
        <w:rPr>
          <w:rFonts w:ascii="Palatino Linotype" w:hAnsi="Palatino Linotype"/>
          <w:color w:val="auto"/>
          <w:sz w:val="20"/>
          <w:szCs w:val="18"/>
          <w:lang w:eastAsia="en-US"/>
        </w:rPr>
        <w:t xml:space="preserve">under a CMV promoter </w:t>
      </w:r>
      <w:r w:rsidR="00505ED3" w:rsidRPr="005E457A">
        <w:rPr>
          <w:rFonts w:ascii="Palatino Linotype" w:hAnsi="Palatino Linotype"/>
          <w:color w:val="auto"/>
          <w:sz w:val="20"/>
          <w:szCs w:val="18"/>
          <w:lang w:eastAsia="en-US"/>
        </w:rPr>
        <w:t>the Spike from SARS-CoV-2 strain Wuhan-Hu-1 (</w:t>
      </w:r>
      <w:proofErr w:type="spellStart"/>
      <w:r w:rsidR="00505ED3" w:rsidRPr="005E457A">
        <w:rPr>
          <w:rFonts w:ascii="Palatino Linotype" w:hAnsi="Palatino Linotype"/>
          <w:color w:val="auto"/>
          <w:sz w:val="20"/>
          <w:szCs w:val="18"/>
          <w:lang w:eastAsia="en-US"/>
        </w:rPr>
        <w:t>Genbank</w:t>
      </w:r>
      <w:proofErr w:type="spellEnd"/>
      <w:r w:rsidR="00505ED3" w:rsidRPr="005E457A">
        <w:rPr>
          <w:rFonts w:ascii="Palatino Linotype" w:hAnsi="Palatino Linotype"/>
          <w:color w:val="auto"/>
          <w:sz w:val="20"/>
          <w:szCs w:val="18"/>
          <w:lang w:eastAsia="en-US"/>
        </w:rPr>
        <w:t xml:space="preserve"> </w:t>
      </w:r>
      <w:r w:rsidR="001E7856" w:rsidRPr="005E457A">
        <w:rPr>
          <w:rFonts w:ascii="Palatino Linotype" w:hAnsi="Palatino Linotype"/>
          <w:color w:val="auto"/>
          <w:sz w:val="20"/>
          <w:szCs w:val="18"/>
          <w:lang w:eastAsia="en-US"/>
        </w:rPr>
        <w:t>NC_045512) codon-optimized using IDT</w:t>
      </w:r>
      <w:r w:rsidR="00560B95" w:rsidRPr="005E457A">
        <w:rPr>
          <w:rFonts w:ascii="Palatino Linotype" w:hAnsi="Palatino Linotype"/>
          <w:color w:val="auto"/>
          <w:sz w:val="20"/>
          <w:szCs w:val="18"/>
          <w:lang w:eastAsia="en-US"/>
        </w:rPr>
        <w:t>, with the Spike cytoplasmic tail replaced by that from the HA protein of A/WSN/1933 (H1N1) influenza, and the Kozak sequence in the plasmid fixed</w:t>
      </w:r>
      <w:r w:rsidR="00E113C2" w:rsidRPr="005E457A">
        <w:rPr>
          <w:rFonts w:ascii="Palatino Linotype" w:hAnsi="Palatino Linotype"/>
          <w:color w:val="auto"/>
          <w:sz w:val="20"/>
          <w:szCs w:val="18"/>
          <w:lang w:eastAsia="en-US"/>
        </w:rPr>
        <w:t xml:space="preserve"> compared to an earlier version of this plasmid</w:t>
      </w:r>
      <w:r w:rsidR="00560B95" w:rsidRPr="005E457A">
        <w:rPr>
          <w:rFonts w:ascii="Palatino Linotype" w:hAnsi="Palatino Linotype"/>
          <w:color w:val="auto"/>
          <w:sz w:val="20"/>
          <w:szCs w:val="18"/>
          <w:lang w:eastAsia="en-US"/>
        </w:rPr>
        <w:t>.</w:t>
      </w:r>
    </w:p>
    <w:p w14:paraId="4D2CCBC6" w14:textId="39896EA9" w:rsidR="00883B09" w:rsidRPr="005E457A"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w:t>
      </w:r>
      <w:proofErr w:type="spellStart"/>
      <w:r w:rsidRPr="005E457A">
        <w:rPr>
          <w:rFonts w:ascii="Palatino Linotype" w:hAnsi="Palatino Linotype"/>
          <w:color w:val="auto"/>
          <w:sz w:val="20"/>
          <w:szCs w:val="18"/>
          <w:lang w:eastAsia="en-US"/>
        </w:rPr>
        <w:t>IDTSpike</w:t>
      </w:r>
      <w:proofErr w:type="spellEnd"/>
      <w:r w:rsidRPr="005E457A">
        <w:rPr>
          <w:rFonts w:ascii="Palatino Linotype" w:hAnsi="Palatino Linotype"/>
          <w:color w:val="auto"/>
          <w:sz w:val="20"/>
          <w:szCs w:val="18"/>
          <w:lang w:eastAsia="en-US"/>
        </w:rPr>
        <w:t>-</w:t>
      </w:r>
      <w:proofErr w:type="spellStart"/>
      <w:r w:rsidR="0025646C" w:rsidRPr="005E457A">
        <w:rPr>
          <w:rFonts w:ascii="Palatino Linotype" w:hAnsi="Palatino Linotype"/>
          <w:color w:val="auto"/>
          <w:sz w:val="20"/>
          <w:szCs w:val="18"/>
          <w:lang w:eastAsia="en-US"/>
        </w:rPr>
        <w:t>fixK</w:t>
      </w:r>
      <w:proofErr w:type="spellEnd"/>
      <w:r w:rsidR="0025646C" w:rsidRPr="005E457A">
        <w:rPr>
          <w:rFonts w:ascii="Palatino Linotype" w:hAnsi="Palatino Linotype"/>
          <w:color w:val="auto"/>
          <w:sz w:val="20"/>
          <w:szCs w:val="18"/>
          <w:lang w:eastAsia="en-US"/>
        </w:rPr>
        <w:t xml:space="preserve"> (BEI catalog number NR-52514):</w:t>
      </w:r>
      <w:r w:rsidR="00560B95"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P</w:t>
      </w:r>
      <w:r w:rsidR="00560B95" w:rsidRPr="005E457A">
        <w:rPr>
          <w:rFonts w:ascii="Palatino Linotype" w:hAnsi="Palatino Linotype"/>
          <w:color w:val="auto"/>
          <w:sz w:val="20"/>
          <w:szCs w:val="18"/>
          <w:lang w:eastAsia="en-US"/>
        </w:rPr>
        <w:t>lasmid expressing under a CMV promoter the Spike from SARS-CoV-2 strain Wuhan-Hu-1 (</w:t>
      </w:r>
      <w:proofErr w:type="spellStart"/>
      <w:r w:rsidR="00560B95" w:rsidRPr="005E457A">
        <w:rPr>
          <w:rFonts w:ascii="Palatino Linotype" w:hAnsi="Palatino Linotype"/>
          <w:color w:val="auto"/>
          <w:sz w:val="20"/>
          <w:szCs w:val="18"/>
          <w:lang w:eastAsia="en-US"/>
        </w:rPr>
        <w:t>Genbank</w:t>
      </w:r>
      <w:proofErr w:type="spellEnd"/>
      <w:r w:rsidR="00560B95" w:rsidRPr="005E457A">
        <w:rPr>
          <w:rFonts w:ascii="Palatino Linotype" w:hAnsi="Palatino Linotype"/>
          <w:color w:val="auto"/>
          <w:sz w:val="20"/>
          <w:szCs w:val="18"/>
          <w:lang w:eastAsia="en-US"/>
        </w:rPr>
        <w:t xml:space="preserve"> NC_045512) codon-optimized using IDT and the Kozak sequence in the plasmid fixed</w:t>
      </w:r>
      <w:r w:rsidR="00E113C2" w:rsidRPr="005E457A">
        <w:rPr>
          <w:rFonts w:ascii="Palatino Linotype" w:hAnsi="Palatino Linotype"/>
          <w:color w:val="auto"/>
          <w:sz w:val="20"/>
          <w:szCs w:val="18"/>
          <w:lang w:eastAsia="en-US"/>
        </w:rPr>
        <w:t xml:space="preserve"> compared to an earlier version of this plasmid</w:t>
      </w:r>
      <w:r w:rsidR="00560B95" w:rsidRPr="005E457A">
        <w:rPr>
          <w:rFonts w:ascii="Palatino Linotype" w:hAnsi="Palatino Linotype"/>
          <w:color w:val="auto"/>
          <w:sz w:val="20"/>
          <w:szCs w:val="18"/>
          <w:lang w:eastAsia="en-US"/>
        </w:rPr>
        <w:t>.</w:t>
      </w:r>
    </w:p>
    <w:p w14:paraId="0E0AE001" w14:textId="2174A260" w:rsidR="0025646C" w:rsidRPr="005E457A"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lastRenderedPageBreak/>
        <w:t>HDM-</w:t>
      </w:r>
      <w:proofErr w:type="spellStart"/>
      <w:r w:rsidRPr="005E457A">
        <w:rPr>
          <w:rFonts w:ascii="Palatino Linotype" w:hAnsi="Palatino Linotype"/>
          <w:color w:val="auto"/>
          <w:sz w:val="20"/>
          <w:szCs w:val="18"/>
          <w:lang w:eastAsia="en-US"/>
        </w:rPr>
        <w:t>nCoV</w:t>
      </w:r>
      <w:proofErr w:type="spellEnd"/>
      <w:r w:rsidRPr="005E457A">
        <w:rPr>
          <w:rFonts w:ascii="Palatino Linotype" w:hAnsi="Palatino Linotype"/>
          <w:color w:val="auto"/>
          <w:sz w:val="20"/>
          <w:szCs w:val="18"/>
          <w:lang w:eastAsia="en-US"/>
        </w:rPr>
        <w:t>-Spike-</w:t>
      </w:r>
      <w:proofErr w:type="spellStart"/>
      <w:r w:rsidRPr="005E457A">
        <w:rPr>
          <w:rFonts w:ascii="Palatino Linotype" w:hAnsi="Palatino Linotype"/>
          <w:color w:val="auto"/>
          <w:sz w:val="20"/>
          <w:szCs w:val="18"/>
          <w:lang w:eastAsia="en-US"/>
        </w:rPr>
        <w:t>IDTopt</w:t>
      </w:r>
      <w:proofErr w:type="spellEnd"/>
      <w:r w:rsidRPr="005E457A">
        <w:rPr>
          <w:rFonts w:ascii="Palatino Linotype" w:hAnsi="Palatino Linotype"/>
          <w:color w:val="auto"/>
          <w:sz w:val="20"/>
          <w:szCs w:val="18"/>
          <w:lang w:eastAsia="en-US"/>
        </w:rPr>
        <w:t>-ALAYT (BEI catalog number NR-52515):</w:t>
      </w:r>
      <w:r w:rsidR="00C1762B" w:rsidRPr="005E457A">
        <w:rPr>
          <w:rFonts w:ascii="Palatino Linotype" w:hAnsi="Palatino Linotype"/>
          <w:color w:val="auto"/>
          <w:sz w:val="20"/>
          <w:szCs w:val="18"/>
          <w:lang w:eastAsia="en-US"/>
        </w:rPr>
        <w:t xml:space="preserve"> plasmid expressing under a CMV promoter the Spike from SARS-CoV-2 strain Wuhan-Hu-1 (</w:t>
      </w:r>
      <w:proofErr w:type="spellStart"/>
      <w:r w:rsidR="00C1762B" w:rsidRPr="005E457A">
        <w:rPr>
          <w:rFonts w:ascii="Palatino Linotype" w:hAnsi="Palatino Linotype"/>
          <w:color w:val="auto"/>
          <w:sz w:val="20"/>
          <w:szCs w:val="18"/>
          <w:lang w:eastAsia="en-US"/>
        </w:rPr>
        <w:t>Genbank</w:t>
      </w:r>
      <w:proofErr w:type="spellEnd"/>
      <w:r w:rsidR="00C1762B" w:rsidRPr="005E457A">
        <w:rPr>
          <w:rFonts w:ascii="Palatino Linotype" w:hAnsi="Palatino Linotype"/>
          <w:color w:val="auto"/>
          <w:sz w:val="20"/>
          <w:szCs w:val="18"/>
          <w:lang w:eastAsia="en-US"/>
        </w:rPr>
        <w:t xml:space="preserve"> NC_045512) codon-optimized using IDT, with the Spike containing two mutations in the cytoplasmic tail such that the last five amino acids are ALAYT.</w:t>
      </w:r>
    </w:p>
    <w:p w14:paraId="0565B088" w14:textId="68672F38" w:rsidR="0025646C" w:rsidRPr="005E457A"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pHAGE-CMV-Luc2-IRES-ZsGreen-W (BEI catalog number NR-52516):</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w:t>
      </w:r>
      <w:r w:rsidR="00C1762B" w:rsidRPr="005E457A">
        <w:rPr>
          <w:rFonts w:ascii="Palatino Linotype" w:hAnsi="Palatino Linotype"/>
          <w:color w:val="auto"/>
          <w:sz w:val="20"/>
          <w:szCs w:val="18"/>
          <w:lang w:eastAsia="en-US"/>
        </w:rPr>
        <w:t xml:space="preserve">entiviral backbone plasmid that uses a CMV promoter to express luciferase followed by an IRES and </w:t>
      </w:r>
      <w:proofErr w:type="spellStart"/>
      <w:r w:rsidR="00C1762B" w:rsidRPr="005E457A">
        <w:rPr>
          <w:rFonts w:ascii="Palatino Linotype" w:hAnsi="Palatino Linotype"/>
          <w:color w:val="auto"/>
          <w:sz w:val="20"/>
          <w:szCs w:val="18"/>
          <w:lang w:eastAsia="en-US"/>
        </w:rPr>
        <w:t>ZsGreen</w:t>
      </w:r>
      <w:proofErr w:type="spellEnd"/>
      <w:r w:rsidR="00C1762B" w:rsidRPr="005E457A">
        <w:rPr>
          <w:rFonts w:ascii="Palatino Linotype" w:hAnsi="Palatino Linotype"/>
          <w:color w:val="auto"/>
          <w:sz w:val="20"/>
          <w:szCs w:val="18"/>
          <w:lang w:eastAsia="en-US"/>
        </w:rPr>
        <w:t>.</w:t>
      </w:r>
    </w:p>
    <w:p w14:paraId="51CA89BE" w14:textId="4E35E149" w:rsidR="0025646C" w:rsidRPr="005E457A"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HDM-Hgpm2 (BEI catalog number NR-525</w:t>
      </w:r>
      <w:r w:rsidR="00AB75BD" w:rsidRPr="005E457A">
        <w:rPr>
          <w:rFonts w:ascii="Palatino Linotype" w:hAnsi="Palatino Linotype"/>
          <w:color w:val="auto"/>
          <w:sz w:val="20"/>
          <w:szCs w:val="18"/>
          <w:lang w:eastAsia="en-US"/>
        </w:rPr>
        <w:t>17):</w:t>
      </w:r>
      <w:r w:rsidR="00C1762B" w:rsidRPr="005E457A">
        <w:rPr>
          <w:rFonts w:ascii="Palatino Linotype" w:hAnsi="Palatino Linotype"/>
          <w:color w:val="auto"/>
          <w:sz w:val="20"/>
          <w:szCs w:val="18"/>
          <w:lang w:eastAsia="en-US"/>
        </w:rPr>
        <w:t xml:space="preserve"> lentiviral helper plasmid expressing HIV Gag-Pol under a CMV promoter.</w:t>
      </w:r>
    </w:p>
    <w:p w14:paraId="0A5A18EE" w14:textId="598B71C6" w:rsidR="00AB75BD" w:rsidRPr="005E457A"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HDM-tat1b (NR-52518):</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w:t>
      </w:r>
      <w:r w:rsidR="00C1762B" w:rsidRPr="005E457A">
        <w:rPr>
          <w:rFonts w:ascii="Palatino Linotype" w:hAnsi="Palatino Linotype"/>
          <w:color w:val="auto"/>
          <w:sz w:val="20"/>
          <w:szCs w:val="18"/>
          <w:lang w:eastAsia="en-US"/>
        </w:rPr>
        <w:t>entiviral helper plasmid expressing HIV Tat under a CMV promoter.</w:t>
      </w:r>
    </w:p>
    <w:p w14:paraId="22625F89" w14:textId="5598B17D" w:rsidR="00AB75BD" w:rsidRPr="005E457A"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pRC-CMV-Rev1b (NR-52519):</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Le</w:t>
      </w:r>
      <w:r w:rsidR="00C1762B" w:rsidRPr="005E457A">
        <w:rPr>
          <w:rFonts w:ascii="Palatino Linotype" w:hAnsi="Palatino Linotype"/>
          <w:color w:val="auto"/>
          <w:sz w:val="20"/>
          <w:szCs w:val="18"/>
          <w:lang w:eastAsia="en-US"/>
        </w:rPr>
        <w:t>ntiviral helper plasmid expressing HIV Rev under a CMV promoter.</w:t>
      </w:r>
    </w:p>
    <w:p w14:paraId="4ADFD707" w14:textId="5DDDEC37" w:rsidR="00AB75BD" w:rsidRPr="005E457A"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pHAGE2-CMV-ZsGreen-W (NR-52520):</w:t>
      </w:r>
      <w:r w:rsidR="00C1762B" w:rsidRPr="005E457A">
        <w:rPr>
          <w:rFonts w:ascii="Palatino Linotype" w:hAnsi="Palatino Linotype"/>
          <w:color w:val="auto"/>
          <w:sz w:val="20"/>
          <w:szCs w:val="18"/>
          <w:lang w:eastAsia="en-US"/>
        </w:rPr>
        <w:t xml:space="preserve"> </w:t>
      </w:r>
      <w:r w:rsidR="005E457A">
        <w:rPr>
          <w:rFonts w:ascii="Palatino Linotype" w:hAnsi="Palatino Linotype"/>
          <w:color w:val="auto"/>
          <w:sz w:val="20"/>
          <w:szCs w:val="18"/>
          <w:lang w:eastAsia="en-US"/>
        </w:rPr>
        <w:t>Le</w:t>
      </w:r>
      <w:r w:rsidR="00C1762B" w:rsidRPr="005E457A">
        <w:rPr>
          <w:rFonts w:ascii="Palatino Linotype" w:hAnsi="Palatino Linotype"/>
          <w:color w:val="auto"/>
          <w:sz w:val="20"/>
          <w:szCs w:val="18"/>
          <w:lang w:eastAsia="en-US"/>
        </w:rPr>
        <w:t xml:space="preserve">ntiviral backbone plasmid that uses a CMV promoter to express </w:t>
      </w:r>
      <w:proofErr w:type="spellStart"/>
      <w:r w:rsidR="00C1762B" w:rsidRPr="005E457A">
        <w:rPr>
          <w:rFonts w:ascii="Palatino Linotype" w:hAnsi="Palatino Linotype"/>
          <w:color w:val="auto"/>
          <w:sz w:val="20"/>
          <w:szCs w:val="18"/>
          <w:lang w:eastAsia="en-US"/>
        </w:rPr>
        <w:t>ZsGreen</w:t>
      </w:r>
      <w:proofErr w:type="spellEnd"/>
      <w:r w:rsidR="00C1762B" w:rsidRPr="005E457A">
        <w:rPr>
          <w:rFonts w:ascii="Palatino Linotype" w:hAnsi="Palatino Linotype"/>
          <w:color w:val="auto"/>
          <w:sz w:val="20"/>
          <w:szCs w:val="18"/>
          <w:lang w:eastAsia="en-US"/>
        </w:rPr>
        <w:t>.</w:t>
      </w:r>
    </w:p>
    <w:p w14:paraId="748679EF" w14:textId="31697495" w:rsidR="00C1762B" w:rsidRPr="005E457A" w:rsidRDefault="008A156C" w:rsidP="000B1665">
      <w:pPr>
        <w:snapToGrid w:val="0"/>
        <w:spacing w:line="240" w:lineRule="auto"/>
        <w:rPr>
          <w:rFonts w:ascii="Palatino Linotype" w:hAnsi="Palatino Linotype"/>
          <w:color w:val="auto"/>
          <w:sz w:val="20"/>
          <w:szCs w:val="18"/>
          <w:lang w:eastAsia="en-US"/>
        </w:rPr>
      </w:pPr>
      <w:r w:rsidRPr="005E457A">
        <w:rPr>
          <w:rFonts w:ascii="Palatino Linotype" w:hAnsi="Palatino Linotype"/>
          <w:color w:val="auto"/>
          <w:sz w:val="20"/>
          <w:szCs w:val="18"/>
          <w:lang w:eastAsia="en-US"/>
        </w:rPr>
        <w:t xml:space="preserve">Note that all of these plasmids have ampicillin resistance. </w:t>
      </w:r>
      <w:r w:rsidR="00C1762B" w:rsidRPr="005E457A">
        <w:rPr>
          <w:rFonts w:ascii="Palatino Linotype" w:hAnsi="Palatino Linotype"/>
          <w:color w:val="auto"/>
          <w:sz w:val="20"/>
          <w:szCs w:val="18"/>
          <w:lang w:eastAsia="en-US"/>
        </w:rPr>
        <w:t xml:space="preserve">The only plasmid used in this study that </w:t>
      </w:r>
      <w:r w:rsidR="005E457A">
        <w:rPr>
          <w:rFonts w:ascii="Palatino Linotype" w:hAnsi="Palatino Linotype"/>
          <w:color w:val="auto"/>
          <w:sz w:val="20"/>
          <w:szCs w:val="18"/>
          <w:lang w:eastAsia="en-US"/>
        </w:rPr>
        <w:t>was</w:t>
      </w:r>
      <w:r w:rsidR="005E457A" w:rsidRPr="005E457A">
        <w:rPr>
          <w:rFonts w:ascii="Palatino Linotype" w:hAnsi="Palatino Linotype"/>
          <w:color w:val="auto"/>
          <w:sz w:val="20"/>
          <w:szCs w:val="18"/>
          <w:lang w:eastAsia="en-US"/>
        </w:rPr>
        <w:t xml:space="preserve"> </w:t>
      </w:r>
      <w:r w:rsidR="00C1762B" w:rsidRPr="005E457A">
        <w:rPr>
          <w:rFonts w:ascii="Palatino Linotype" w:hAnsi="Palatino Linotype"/>
          <w:color w:val="auto"/>
          <w:sz w:val="20"/>
          <w:szCs w:val="18"/>
          <w:lang w:eastAsia="en-US"/>
        </w:rPr>
        <w:t xml:space="preserve">not </w:t>
      </w:r>
      <w:r w:rsidRPr="005E457A">
        <w:rPr>
          <w:rFonts w:ascii="Palatino Linotype" w:hAnsi="Palatino Linotype"/>
          <w:color w:val="auto"/>
          <w:sz w:val="20"/>
          <w:szCs w:val="18"/>
          <w:lang w:eastAsia="en-US"/>
        </w:rPr>
        <w:t>in the BEI Resources catalog</w:t>
      </w:r>
      <w:r w:rsidR="00C1762B" w:rsidRPr="005E457A">
        <w:rPr>
          <w:rFonts w:ascii="Palatino Linotype" w:hAnsi="Palatino Linotype"/>
          <w:color w:val="auto"/>
          <w:sz w:val="20"/>
          <w:szCs w:val="18"/>
          <w:lang w:eastAsia="en-US"/>
        </w:rPr>
        <w:t xml:space="preserve"> is the HDM-VSVG plasmid </w:t>
      </w:r>
      <w:r w:rsidR="007A78EB" w:rsidRPr="005E457A">
        <w:rPr>
          <w:rFonts w:ascii="Palatino Linotype" w:hAnsi="Palatino Linotype"/>
          <w:color w:val="auto"/>
          <w:sz w:val="20"/>
          <w:szCs w:val="18"/>
          <w:lang w:eastAsia="en-US"/>
        </w:rPr>
        <w:t>that expresse</w:t>
      </w:r>
      <w:r w:rsidR="005E457A">
        <w:rPr>
          <w:rFonts w:ascii="Palatino Linotype" w:hAnsi="Palatino Linotype"/>
          <w:color w:val="auto"/>
          <w:sz w:val="20"/>
          <w:szCs w:val="18"/>
          <w:lang w:eastAsia="en-US"/>
        </w:rPr>
        <w:t>d</w:t>
      </w:r>
      <w:r w:rsidR="007A78EB" w:rsidRPr="005E457A">
        <w:rPr>
          <w:rFonts w:ascii="Palatino Linotype" w:hAnsi="Palatino Linotype"/>
          <w:color w:val="auto"/>
          <w:sz w:val="20"/>
          <w:szCs w:val="18"/>
          <w:lang w:eastAsia="en-US"/>
        </w:rPr>
        <w:t xml:space="preserve"> VSV G under a CMV promoter, and was </w:t>
      </w:r>
      <w:r w:rsidR="00C1762B" w:rsidRPr="005E457A">
        <w:rPr>
          <w:rFonts w:ascii="Palatino Linotype" w:hAnsi="Palatino Linotype"/>
          <w:color w:val="auto"/>
          <w:sz w:val="20"/>
          <w:szCs w:val="18"/>
          <w:lang w:eastAsia="en-US"/>
        </w:rPr>
        <w:t>used to create the positive control</w:t>
      </w:r>
      <w:r w:rsidR="007A78EB" w:rsidRPr="005E457A">
        <w:rPr>
          <w:rFonts w:ascii="Palatino Linotype" w:hAnsi="Palatino Linotype"/>
          <w:color w:val="auto"/>
          <w:sz w:val="20"/>
          <w:szCs w:val="18"/>
          <w:lang w:eastAsia="en-US"/>
        </w:rPr>
        <w:t xml:space="preserve"> lentivirus </w:t>
      </w:r>
      <w:proofErr w:type="spellStart"/>
      <w:r w:rsidR="007A78EB" w:rsidRPr="005E457A">
        <w:rPr>
          <w:rFonts w:ascii="Palatino Linotype" w:hAnsi="Palatino Linotype"/>
          <w:color w:val="auto"/>
          <w:sz w:val="20"/>
          <w:szCs w:val="18"/>
          <w:lang w:eastAsia="en-US"/>
        </w:rPr>
        <w:t>pseudotyped</w:t>
      </w:r>
      <w:proofErr w:type="spellEnd"/>
      <w:r w:rsidR="007A78EB" w:rsidRPr="005E457A">
        <w:rPr>
          <w:rFonts w:ascii="Palatino Linotype" w:hAnsi="Palatino Linotype"/>
          <w:color w:val="auto"/>
          <w:sz w:val="20"/>
          <w:szCs w:val="18"/>
          <w:lang w:eastAsia="en-US"/>
        </w:rPr>
        <w:t xml:space="preserve"> with VSV G. However, numerous VSV G expressing plasmids are available from </w:t>
      </w:r>
      <w:proofErr w:type="spellStart"/>
      <w:r w:rsidR="007A78EB" w:rsidRPr="005E457A">
        <w:rPr>
          <w:rFonts w:ascii="Palatino Linotype" w:hAnsi="Palatino Linotype"/>
          <w:color w:val="auto"/>
          <w:sz w:val="20"/>
          <w:szCs w:val="18"/>
          <w:lang w:eastAsia="en-US"/>
        </w:rPr>
        <w:t>AddGene</w:t>
      </w:r>
      <w:proofErr w:type="spellEnd"/>
      <w:r w:rsidR="007A78EB" w:rsidRPr="005E457A">
        <w:rPr>
          <w:rFonts w:ascii="Palatino Linotype" w:hAnsi="Palatino Linotype"/>
          <w:color w:val="auto"/>
          <w:sz w:val="20"/>
          <w:szCs w:val="18"/>
          <w:lang w:eastAsia="en-US"/>
        </w:rPr>
        <w:t xml:space="preserve"> and other repositories.</w:t>
      </w:r>
    </w:p>
    <w:p w14:paraId="175469F0" w14:textId="35AA51D2" w:rsidR="00C91DF0" w:rsidRPr="005E457A" w:rsidRDefault="00C8121C" w:rsidP="00C8121C">
      <w:pPr>
        <w:pStyle w:val="MDPI22heading2"/>
      </w:pPr>
      <w:r w:rsidRPr="005E457A">
        <w:t xml:space="preserve">4.2. </w:t>
      </w:r>
      <w:r w:rsidR="00C91DF0" w:rsidRPr="005E457A">
        <w:t xml:space="preserve">Creation of 293T ACE2 </w:t>
      </w:r>
      <w:r w:rsidRPr="005E457A">
        <w:t>C</w:t>
      </w:r>
      <w:r w:rsidR="00C91DF0" w:rsidRPr="005E457A">
        <w:t>ells</w:t>
      </w:r>
    </w:p>
    <w:p w14:paraId="7B0363B5" w14:textId="21462BE3" w:rsidR="00463544" w:rsidRPr="005E457A" w:rsidRDefault="00463544" w:rsidP="00C8121C">
      <w:pPr>
        <w:pStyle w:val="MDPI31text"/>
      </w:pPr>
      <w:r w:rsidRPr="005E457A">
        <w:t>VSV G-</w:t>
      </w:r>
      <w:proofErr w:type="spellStart"/>
      <w:r w:rsidRPr="005E457A">
        <w:t>pseudotyped</w:t>
      </w:r>
      <w:proofErr w:type="spellEnd"/>
      <w:r w:rsidRPr="005E457A">
        <w:t xml:space="preserve"> lentivirus packaging the </w:t>
      </w:r>
      <w:r w:rsidR="00A82D5A" w:rsidRPr="005E457A">
        <w:t>human ACE2</w:t>
      </w:r>
      <w:r w:rsidRPr="005E457A">
        <w:t xml:space="preserve"> was generated via co-transfecting</w:t>
      </w:r>
      <w:r w:rsidR="00A961C9" w:rsidRPr="005E457A">
        <w:t xml:space="preserve"> 293T cells (ATCC, CRL-3216) with</w:t>
      </w:r>
      <w:r w:rsidRPr="005E457A">
        <w:t xml:space="preserve"> the pHAGE2</w:t>
      </w:r>
      <w:r w:rsidR="00A82D5A" w:rsidRPr="005E457A">
        <w:t>-</w:t>
      </w:r>
      <w:r w:rsidRPr="005E457A">
        <w:t>EF1aInt</w:t>
      </w:r>
      <w:r w:rsidR="00A82D5A" w:rsidRPr="005E457A">
        <w:t>-</w:t>
      </w:r>
      <w:r w:rsidRPr="005E457A">
        <w:t>ACE2</w:t>
      </w:r>
      <w:r w:rsidR="00A82D5A" w:rsidRPr="005E457A">
        <w:t>-</w:t>
      </w:r>
      <w:r w:rsidRPr="005E457A">
        <w:t xml:space="preserve">WT plasmid </w:t>
      </w:r>
      <w:r w:rsidRPr="00F65B1C">
        <w:t xml:space="preserve">(File S1) </w:t>
      </w:r>
      <w:r w:rsidR="00A961C9" w:rsidRPr="00F65B1C">
        <w:t>and</w:t>
      </w:r>
      <w:r w:rsidR="00A961C9" w:rsidRPr="005E457A">
        <w:t xml:space="preserve"> lentiviral</w:t>
      </w:r>
      <w:r w:rsidRPr="005E457A">
        <w:t xml:space="preserve"> helper plasmids</w:t>
      </w:r>
      <w:r w:rsidR="00D31E02" w:rsidRPr="005E457A">
        <w:t xml:space="preserve"> (HDM-VSVG, HDM-Hgpm2, HDM-tat1b, and pRC-CMV-Rev1b)</w:t>
      </w:r>
      <w:r w:rsidRPr="005E457A">
        <w:t xml:space="preserve">. </w:t>
      </w:r>
      <w:r w:rsidR="00A961C9" w:rsidRPr="005E457A">
        <w:t>The resulting lenti</w:t>
      </w:r>
      <w:r w:rsidRPr="005E457A">
        <w:t xml:space="preserve">virus was used to infect </w:t>
      </w:r>
      <w:r w:rsidR="00A961C9" w:rsidRPr="005E457A">
        <w:t xml:space="preserve">more </w:t>
      </w:r>
      <w:r w:rsidRPr="005E457A">
        <w:t xml:space="preserve">293T cells in the presence of 5 </w:t>
      </w:r>
      <w:proofErr w:type="spellStart"/>
      <w:r w:rsidR="00065781" w:rsidRPr="005E457A">
        <w:rPr>
          <w:color w:val="000000" w:themeColor="text1"/>
        </w:rPr>
        <w:t>μ</w:t>
      </w:r>
      <w:r w:rsidRPr="005E457A">
        <w:t>g</w:t>
      </w:r>
      <w:proofErr w:type="spellEnd"/>
      <w:r w:rsidRPr="005E457A">
        <w:t>/m</w:t>
      </w:r>
      <w:r w:rsidR="00E113C2" w:rsidRPr="005E457A">
        <w:t>L</w:t>
      </w:r>
      <w:r w:rsidRPr="005E457A">
        <w:t xml:space="preserve"> polybrene. </w:t>
      </w:r>
      <w:r w:rsidR="000C6C7C" w:rsidRPr="005E457A">
        <w:t xml:space="preserve">The transduced cells </w:t>
      </w:r>
      <w:r w:rsidRPr="005E457A">
        <w:t xml:space="preserve">were stained with anti-human ACE-2 polyclonal goat IgG (AF933, </w:t>
      </w:r>
      <w:commentRangeStart w:id="24"/>
      <w:r w:rsidRPr="005E457A">
        <w:t>R&amp;D Systems</w:t>
      </w:r>
      <w:commentRangeEnd w:id="24"/>
      <w:r w:rsidR="00200C59">
        <w:rPr>
          <w:rStyle w:val="CommentReference"/>
          <w:rFonts w:ascii="Times New Roman" w:hAnsi="Times New Roman"/>
          <w:snapToGrid/>
          <w:lang w:bidi="ar-SA"/>
        </w:rPr>
        <w:commentReference w:id="24"/>
      </w:r>
      <w:ins w:id="25" w:author="Dusenbury Crawford, Katharine H" w:date="2020-05-04T10:37:00Z">
        <w:r w:rsidR="00F50DAD">
          <w:t>, Minneapolis, MN, USA</w:t>
        </w:r>
      </w:ins>
      <w:r w:rsidRPr="005E457A">
        <w:t>) primary</w:t>
      </w:r>
      <w:r w:rsidR="000C6C7C" w:rsidRPr="005E457A">
        <w:t xml:space="preserve"> antibody</w:t>
      </w:r>
      <w:r w:rsidRPr="005E457A">
        <w:t xml:space="preserve"> at 1 </w:t>
      </w:r>
      <w:proofErr w:type="spellStart"/>
      <w:r w:rsidR="00065781" w:rsidRPr="005E457A">
        <w:rPr>
          <w:color w:val="000000" w:themeColor="text1"/>
        </w:rPr>
        <w:t>μ</w:t>
      </w:r>
      <w:r w:rsidRPr="005E457A">
        <w:t>g</w:t>
      </w:r>
      <w:proofErr w:type="spellEnd"/>
      <w:r w:rsidRPr="005E457A">
        <w:t>/mL and donkey anti-goat IgG</w:t>
      </w:r>
      <w:r w:rsidR="005D3991" w:rsidRPr="005E457A">
        <w:t xml:space="preserve"> conjugated to Alexa Fluor 488</w:t>
      </w:r>
      <w:r w:rsidRPr="005E457A">
        <w:t xml:space="preserve"> (ab150129, </w:t>
      </w:r>
      <w:r w:rsidRPr="004909A0">
        <w:rPr>
          <w:highlight w:val="yellow"/>
        </w:rPr>
        <w:t>Abcam</w:t>
      </w:r>
      <w:ins w:id="26" w:author="Dusenbury Crawford, Katharine H" w:date="2020-05-04T10:38:00Z">
        <w:r w:rsidR="00F50DAD">
          <w:t>, Cambridge, UK</w:t>
        </w:r>
      </w:ins>
      <w:r w:rsidRPr="005E457A">
        <w:t>) secondary</w:t>
      </w:r>
      <w:r w:rsidR="000C6C7C" w:rsidRPr="005E457A">
        <w:t xml:space="preserve"> antibody</w:t>
      </w:r>
      <w:r w:rsidR="005D3991" w:rsidRPr="005E457A">
        <w:t xml:space="preserve"> </w:t>
      </w:r>
      <w:r w:rsidRPr="005E457A">
        <w:t>at a 1:2500 dilution and sorted based on antibody staining. Once single cell clones had grown sufficiently, they were screened for ACE2 expression via flow cytometry</w:t>
      </w:r>
      <w:r w:rsidR="00D81189" w:rsidRPr="005E457A">
        <w:t xml:space="preserve"> </w:t>
      </w:r>
      <w:r w:rsidRPr="005E457A">
        <w:t xml:space="preserve">and </w:t>
      </w:r>
      <w:r w:rsidR="005A062F" w:rsidRPr="005E457A">
        <w:t>a</w:t>
      </w:r>
      <w:r w:rsidRPr="005E457A">
        <w:t xml:space="preserve"> clone </w:t>
      </w:r>
      <w:r w:rsidR="005A062F" w:rsidRPr="005E457A">
        <w:t>with high expression was expanded and named 293T-ACE2 (Figure 2A).</w:t>
      </w:r>
      <w:r w:rsidR="00D81189" w:rsidRPr="005E457A">
        <w:t xml:space="preserve"> For verifying expression via flow cytometry, cells were harvested with enzyme-free dissociation buffer (</w:t>
      </w:r>
      <w:ins w:id="27" w:author="Dusenbury Crawford, Katharine H" w:date="2020-05-04T10:38:00Z">
        <w:r w:rsidR="00F50DAD" w:rsidRPr="005E457A">
          <w:t>13151014</w:t>
        </w:r>
        <w:r w:rsidR="00F50DAD">
          <w:t xml:space="preserve">, </w:t>
        </w:r>
      </w:ins>
      <w:proofErr w:type="spellStart"/>
      <w:r w:rsidR="00D81189" w:rsidRPr="004909A0">
        <w:rPr>
          <w:highlight w:val="yellow"/>
        </w:rPr>
        <w:t>ThermoFisher</w:t>
      </w:r>
      <w:proofErr w:type="spellEnd"/>
      <w:ins w:id="28" w:author="Dusenbury Crawford, Katharine H" w:date="2020-05-04T10:38:00Z">
        <w:r w:rsidR="00F50DAD">
          <w:t>, Waltham, MA, USA</w:t>
        </w:r>
      </w:ins>
      <w:del w:id="29" w:author="Dusenbury Crawford, Katharine H" w:date="2020-05-04T10:38:00Z">
        <w:r w:rsidR="00D81189" w:rsidRPr="005E457A" w:rsidDel="00F50DAD">
          <w:delText>, 13151014</w:delText>
        </w:r>
      </w:del>
      <w:r w:rsidR="00D81189" w:rsidRPr="005E457A">
        <w:t xml:space="preserve">) and stained with </w:t>
      </w:r>
      <w:ins w:id="30" w:author="Dusenbury Crawford, Katharine H" w:date="2020-05-04T10:41:00Z">
        <w:r w:rsidR="00F50DAD">
          <w:t xml:space="preserve">the </w:t>
        </w:r>
      </w:ins>
      <w:r w:rsidR="00D81189" w:rsidRPr="005E457A">
        <w:t xml:space="preserve">anti-human ACE-2 polyclonal goat IgG primary antibody at 2 </w:t>
      </w:r>
      <w:proofErr w:type="spellStart"/>
      <w:r w:rsidR="00065781" w:rsidRPr="005E457A">
        <w:rPr>
          <w:color w:val="000000" w:themeColor="text1"/>
        </w:rPr>
        <w:t>μ</w:t>
      </w:r>
      <w:r w:rsidR="00D81189" w:rsidRPr="005E457A">
        <w:t>g</w:t>
      </w:r>
      <w:proofErr w:type="spellEnd"/>
      <w:r w:rsidR="00D81189" w:rsidRPr="005E457A">
        <w:t xml:space="preserve">/mL and donkey anti-goat IgG </w:t>
      </w:r>
      <w:r w:rsidR="005D3991" w:rsidRPr="00F50DAD">
        <w:t>(</w:t>
      </w:r>
      <w:commentRangeStart w:id="31"/>
      <w:r w:rsidR="005D3991" w:rsidRPr="002933E6">
        <w:rPr>
          <w:highlight w:val="yellow"/>
        </w:rPr>
        <w:t>Alexa Fluor 488</w:t>
      </w:r>
      <w:commentRangeEnd w:id="31"/>
      <w:r w:rsidR="002933E6">
        <w:rPr>
          <w:rStyle w:val="CommentReference"/>
          <w:rFonts w:ascii="Times New Roman" w:hAnsi="Times New Roman"/>
          <w:snapToGrid/>
          <w:lang w:bidi="ar-SA"/>
        </w:rPr>
        <w:commentReference w:id="31"/>
      </w:r>
      <w:r w:rsidR="005D3991" w:rsidRPr="005E457A">
        <w:t xml:space="preserve">) </w:t>
      </w:r>
      <w:r w:rsidR="00D81189" w:rsidRPr="005E457A">
        <w:t>secondary antibody at a 1:1000 dilution</w:t>
      </w:r>
      <w:r w:rsidR="001F6E8A" w:rsidRPr="005E457A">
        <w:t xml:space="preserve">. For each staining step, cells were incubated with antibody in the dark at 4 </w:t>
      </w:r>
      <w:r w:rsidR="005E457A" w:rsidRPr="005E457A">
        <w:t>°</w:t>
      </w:r>
      <w:r w:rsidR="001F6E8A" w:rsidRPr="005E457A">
        <w:t xml:space="preserve">C for 30 min. Cells were washed </w:t>
      </w:r>
      <w:r w:rsidR="005E457A">
        <w:t>three</w:t>
      </w:r>
      <w:r w:rsidR="001F6E8A" w:rsidRPr="005E457A">
        <w:t xml:space="preserve"> times with 3% BSA in PBS following each stain.</w:t>
      </w:r>
    </w:p>
    <w:p w14:paraId="62798E83" w14:textId="0BBD0929" w:rsidR="00C43CCD" w:rsidRPr="005E457A" w:rsidRDefault="002433D1" w:rsidP="00C8121C">
      <w:pPr>
        <w:pStyle w:val="MDPI31text"/>
      </w:pPr>
      <w:r w:rsidRPr="005E457A">
        <w:t>The 293T-ACE2</w:t>
      </w:r>
      <w:r w:rsidR="00C43CCD" w:rsidRPr="005E457A">
        <w:t xml:space="preserve"> cells </w:t>
      </w:r>
      <w:r w:rsidRPr="005E457A">
        <w:t>can</w:t>
      </w:r>
      <w:r w:rsidR="00C43CCD" w:rsidRPr="005E457A">
        <w:t xml:space="preserve"> be grow</w:t>
      </w:r>
      <w:r w:rsidR="00F60B69" w:rsidRPr="005E457A">
        <w:t>n</w:t>
      </w:r>
      <w:r w:rsidR="00C43CCD" w:rsidRPr="005E457A">
        <w:t xml:space="preserve"> in D10 growth media</w:t>
      </w:r>
      <w:r w:rsidRPr="005E457A">
        <w:t xml:space="preserve"> (</w:t>
      </w:r>
      <w:r w:rsidR="00C43CCD" w:rsidRPr="005E457A">
        <w:t xml:space="preserve">DMEM with 10% </w:t>
      </w:r>
      <w:r w:rsidR="00EB7F1A" w:rsidRPr="005E457A">
        <w:t xml:space="preserve">heat-inactivated </w:t>
      </w:r>
      <w:r w:rsidR="00C43CCD" w:rsidRPr="005E457A">
        <w:t xml:space="preserve">FBS, </w:t>
      </w:r>
      <w:r w:rsidR="00946245" w:rsidRPr="005E457A">
        <w:t>2 mM</w:t>
      </w:r>
      <w:r w:rsidR="00C43CCD" w:rsidRPr="005E457A">
        <w:t xml:space="preserve"> L-glutamine,</w:t>
      </w:r>
      <w:r w:rsidR="00E113C2" w:rsidRPr="005E457A">
        <w:t xml:space="preserve"> </w:t>
      </w:r>
      <w:r w:rsidR="00946245" w:rsidRPr="005E457A">
        <w:t>100 U</w:t>
      </w:r>
      <w:r w:rsidR="006D0DFC" w:rsidRPr="005E457A">
        <w:t xml:space="preserve">/mL </w:t>
      </w:r>
      <w:r w:rsidR="00946245" w:rsidRPr="005E457A">
        <w:t>penicillin</w:t>
      </w:r>
      <w:r w:rsidR="00E113C2" w:rsidRPr="005E457A">
        <w:t>,</w:t>
      </w:r>
      <w:r w:rsidR="00946245" w:rsidRPr="005E457A">
        <w:t xml:space="preserve"> and 100 </w:t>
      </w:r>
      <w:proofErr w:type="spellStart"/>
      <w:r w:rsidR="00065781" w:rsidRPr="005E457A">
        <w:rPr>
          <w:color w:val="000000" w:themeColor="text1"/>
        </w:rPr>
        <w:t>μ</w:t>
      </w:r>
      <w:r w:rsidR="00946245" w:rsidRPr="005E457A">
        <w:t>g</w:t>
      </w:r>
      <w:proofErr w:type="spellEnd"/>
      <w:r w:rsidR="006D0DFC" w:rsidRPr="005E457A">
        <w:t xml:space="preserve">/mL </w:t>
      </w:r>
      <w:r w:rsidR="00946245" w:rsidRPr="005E457A">
        <w:t>streptomycin</w:t>
      </w:r>
      <w:r w:rsidRPr="005E457A">
        <w:t>)</w:t>
      </w:r>
      <w:r w:rsidR="00946245" w:rsidRPr="005E457A">
        <w:t xml:space="preserve"> at 37</w:t>
      </w:r>
      <w:r w:rsidR="005E457A" w:rsidRPr="005E457A">
        <w:t xml:space="preserve"> °</w:t>
      </w:r>
      <w:r w:rsidR="00946245" w:rsidRPr="005E457A">
        <w:t xml:space="preserve">C and 5% carbon dioxide. Note that there </w:t>
      </w:r>
      <w:r w:rsidR="005E457A">
        <w:t>was</w:t>
      </w:r>
      <w:r w:rsidR="005E457A" w:rsidRPr="005E457A">
        <w:t xml:space="preserve"> </w:t>
      </w:r>
      <w:r w:rsidR="00946245" w:rsidRPr="005E457A">
        <w:t>not a selectable marker for the ACE2 expression.</w:t>
      </w:r>
      <w:r w:rsidR="00EF0A39" w:rsidRPr="005E457A">
        <w:t xml:space="preserve"> </w:t>
      </w:r>
      <w:r w:rsidR="000D0665" w:rsidRPr="005E457A">
        <w:t xml:space="preserve">We found that </w:t>
      </w:r>
      <w:r w:rsidR="00EF0A39" w:rsidRPr="005E457A">
        <w:t>ACE2 expression</w:t>
      </w:r>
      <w:r w:rsidR="000D0665" w:rsidRPr="005E457A">
        <w:t xml:space="preserve"> remain</w:t>
      </w:r>
      <w:r w:rsidR="005E457A">
        <w:t>ed</w:t>
      </w:r>
      <w:r w:rsidR="000D0665" w:rsidRPr="005E457A">
        <w:t xml:space="preserve"> </w:t>
      </w:r>
      <w:r w:rsidR="00EF0A39" w:rsidRPr="005E457A">
        <w:t xml:space="preserve">stable overtime (Figure 2A), but </w:t>
      </w:r>
      <w:r w:rsidR="000D0665" w:rsidRPr="005E457A">
        <w:t xml:space="preserve">if there is a concern about expression, ACE2 levels can be periodically re-confirmed via antibody </w:t>
      </w:r>
      <w:r w:rsidR="00EF0A39" w:rsidRPr="005E457A">
        <w:t>staining and flow cytometry.</w:t>
      </w:r>
      <w:r w:rsidR="00D31E02" w:rsidRPr="005E457A">
        <w:t xml:space="preserve"> The 293T-ACE2 cells are available from BEI Resources as catalog number </w:t>
      </w:r>
      <w:r w:rsidR="0041492A" w:rsidRPr="005E457A">
        <w:t>NR-52511.</w:t>
      </w:r>
    </w:p>
    <w:p w14:paraId="3A95EE27" w14:textId="6E1514E7" w:rsidR="00C74702" w:rsidRPr="005E457A" w:rsidRDefault="00C8121C" w:rsidP="00C8121C">
      <w:pPr>
        <w:pStyle w:val="MDPI22heading2"/>
      </w:pPr>
      <w:r w:rsidRPr="005E457A">
        <w:t xml:space="preserve">4.3. </w:t>
      </w:r>
      <w:r w:rsidR="00C74702" w:rsidRPr="005E457A">
        <w:t xml:space="preserve">Detailed </w:t>
      </w:r>
      <w:r w:rsidRPr="005E457A">
        <w:t>P</w:t>
      </w:r>
      <w:r w:rsidR="00C74702" w:rsidRPr="005E457A">
        <w:t xml:space="preserve">rotocol for </w:t>
      </w:r>
      <w:r w:rsidRPr="005E457A">
        <w:t>G</w:t>
      </w:r>
      <w:r w:rsidR="00C74702" w:rsidRPr="005E457A">
        <w:t xml:space="preserve">eneration of </w:t>
      </w:r>
      <w:r w:rsidRPr="005E457A">
        <w:t>P</w:t>
      </w:r>
      <w:r w:rsidR="00C74702" w:rsidRPr="005E457A">
        <w:t xml:space="preserve">seudotyped </w:t>
      </w:r>
      <w:r w:rsidRPr="005E457A">
        <w:t>Lentiviral P</w:t>
      </w:r>
      <w:r w:rsidR="00C74702" w:rsidRPr="005E457A">
        <w:t>articles</w:t>
      </w:r>
    </w:p>
    <w:p w14:paraId="2BAF70A3" w14:textId="77777777" w:rsidR="00E113C2" w:rsidRPr="005E457A" w:rsidRDefault="00F71D1F" w:rsidP="00C8121C">
      <w:pPr>
        <w:pStyle w:val="MDPI31text"/>
      </w:pPr>
      <w:proofErr w:type="spellStart"/>
      <w:r w:rsidRPr="005E457A">
        <w:t>Pseudotyped</w:t>
      </w:r>
      <w:proofErr w:type="spellEnd"/>
      <w:r w:rsidR="001353B1" w:rsidRPr="005E457A">
        <w:t xml:space="preserve"> lentiviruses </w:t>
      </w:r>
      <w:r w:rsidR="00885B81" w:rsidRPr="005E457A">
        <w:t>can be</w:t>
      </w:r>
      <w:r w:rsidR="001353B1" w:rsidRPr="005E457A">
        <w:t xml:space="preserve"> generated </w:t>
      </w:r>
      <w:r w:rsidR="004A50EC" w:rsidRPr="005E457A">
        <w:t>by</w:t>
      </w:r>
      <w:r w:rsidR="001353B1" w:rsidRPr="005E457A">
        <w:t xml:space="preserve"> </w:t>
      </w:r>
      <w:r w:rsidR="00F56166" w:rsidRPr="005E457A">
        <w:t>transfecting</w:t>
      </w:r>
      <w:r w:rsidR="001353B1" w:rsidRPr="005E457A">
        <w:t xml:space="preserve"> 293Ts as depicted in </w:t>
      </w:r>
      <w:r w:rsidR="001353B1" w:rsidRPr="005E457A">
        <w:rPr>
          <w:bCs/>
        </w:rPr>
        <w:t>Figure 1</w:t>
      </w:r>
      <w:r w:rsidR="00F92135" w:rsidRPr="005E457A">
        <w:rPr>
          <w:bCs/>
        </w:rPr>
        <w:t>A</w:t>
      </w:r>
      <w:r w:rsidR="007E75E8" w:rsidRPr="005E457A">
        <w:rPr>
          <w:bCs/>
        </w:rPr>
        <w:t>.</w:t>
      </w:r>
      <w:r w:rsidR="00C43CCD" w:rsidRPr="005E457A">
        <w:rPr>
          <w:b/>
        </w:rPr>
        <w:t xml:space="preserve"> </w:t>
      </w:r>
      <w:r w:rsidR="00E113C2" w:rsidRPr="005E457A">
        <w:t>We used the following protocol:</w:t>
      </w:r>
    </w:p>
    <w:p w14:paraId="38B76C6B" w14:textId="653A8C02" w:rsidR="00E113C2" w:rsidRPr="004909A0" w:rsidRDefault="00E113C2" w:rsidP="00463165">
      <w:pPr>
        <w:pStyle w:val="MDPI61Supplementary"/>
        <w:numPr>
          <w:ilvl w:val="0"/>
          <w:numId w:val="7"/>
        </w:numPr>
        <w:spacing w:before="120"/>
        <w:ind w:left="792"/>
        <w:rPr>
          <w:bCs/>
          <w:sz w:val="20"/>
        </w:rPr>
      </w:pPr>
      <w:r w:rsidRPr="005E457A">
        <w:rPr>
          <w:bCs/>
          <w:sz w:val="20"/>
        </w:rPr>
        <w:t xml:space="preserve">Seed </w:t>
      </w:r>
      <w:r w:rsidR="001353B1" w:rsidRPr="005E457A">
        <w:rPr>
          <w:bCs/>
          <w:sz w:val="20"/>
        </w:rPr>
        <w:t xml:space="preserve">293T cells </w:t>
      </w:r>
      <w:r w:rsidRPr="005E457A">
        <w:rPr>
          <w:bCs/>
          <w:sz w:val="20"/>
        </w:rPr>
        <w:t>in D10 growth media</w:t>
      </w:r>
      <w:r w:rsidR="00D443D7" w:rsidRPr="005E457A">
        <w:rPr>
          <w:bCs/>
          <w:sz w:val="20"/>
        </w:rPr>
        <w:t xml:space="preserve"> (see </w:t>
      </w:r>
      <w:r w:rsidR="005E457A" w:rsidRPr="004909A0">
        <w:rPr>
          <w:bCs/>
          <w:sz w:val="20"/>
          <w:highlight w:val="yellow"/>
        </w:rPr>
        <w:t>S</w:t>
      </w:r>
      <w:r w:rsidR="00D443D7" w:rsidRPr="004909A0">
        <w:rPr>
          <w:bCs/>
          <w:sz w:val="20"/>
          <w:highlight w:val="yellow"/>
        </w:rPr>
        <w:t>ubsection 4.2 for media composition</w:t>
      </w:r>
      <w:r w:rsidR="00D443D7" w:rsidRPr="005E457A">
        <w:rPr>
          <w:bCs/>
          <w:sz w:val="20"/>
        </w:rPr>
        <w:t>)</w:t>
      </w:r>
      <w:r w:rsidRPr="005E457A">
        <w:rPr>
          <w:bCs/>
          <w:sz w:val="20"/>
        </w:rPr>
        <w:t xml:space="preserve"> so that they will be 50</w:t>
      </w:r>
      <w:r w:rsidR="005E457A" w:rsidRPr="004909A0">
        <w:rPr>
          <w:bCs/>
          <w:sz w:val="20"/>
        </w:rPr>
        <w:t>%</w:t>
      </w:r>
      <w:r w:rsidRPr="004909A0">
        <w:rPr>
          <w:bCs/>
          <w:sz w:val="20"/>
        </w:rPr>
        <w:t xml:space="preserve">-70% confluent the next day. </w:t>
      </w:r>
      <w:r w:rsidR="00B26596" w:rsidRPr="004909A0">
        <w:rPr>
          <w:bCs/>
          <w:sz w:val="20"/>
        </w:rPr>
        <w:t xml:space="preserve">For a </w:t>
      </w:r>
      <w:r w:rsidR="005E457A" w:rsidRPr="004909A0">
        <w:rPr>
          <w:bCs/>
          <w:sz w:val="20"/>
        </w:rPr>
        <w:t>six</w:t>
      </w:r>
      <w:r w:rsidR="00B26596" w:rsidRPr="004909A0">
        <w:rPr>
          <w:bCs/>
          <w:sz w:val="20"/>
        </w:rPr>
        <w:t>-well plate,</w:t>
      </w:r>
      <w:r w:rsidRPr="004909A0">
        <w:rPr>
          <w:bCs/>
          <w:sz w:val="20"/>
        </w:rPr>
        <w:t xml:space="preserve"> this is</w:t>
      </w:r>
      <w:r w:rsidR="001353B1" w:rsidRPr="004909A0">
        <w:rPr>
          <w:bCs/>
          <w:sz w:val="20"/>
        </w:rPr>
        <w:t xml:space="preserve"> 5</w:t>
      </w:r>
      <w:r w:rsidR="004909A0" w:rsidRPr="004909A0">
        <w:rPr>
          <w:bCs/>
          <w:sz w:val="20"/>
        </w:rPr>
        <w:t xml:space="preserve"> × </w:t>
      </w:r>
      <w:r w:rsidR="001353B1" w:rsidRPr="004909A0">
        <w:rPr>
          <w:bCs/>
          <w:sz w:val="20"/>
        </w:rPr>
        <w:t>10</w:t>
      </w:r>
      <w:r w:rsidR="001353B1" w:rsidRPr="004909A0">
        <w:rPr>
          <w:bCs/>
          <w:sz w:val="20"/>
          <w:vertAlign w:val="superscript"/>
        </w:rPr>
        <w:t>5</w:t>
      </w:r>
      <w:r w:rsidR="001353B1" w:rsidRPr="004909A0">
        <w:rPr>
          <w:bCs/>
          <w:sz w:val="20"/>
        </w:rPr>
        <w:t xml:space="preserve"> cells</w:t>
      </w:r>
      <w:r w:rsidR="00B26596" w:rsidRPr="004909A0">
        <w:rPr>
          <w:bCs/>
          <w:sz w:val="20"/>
        </w:rPr>
        <w:t xml:space="preserve"> per well</w:t>
      </w:r>
      <w:r w:rsidR="001353B1" w:rsidRPr="004909A0">
        <w:rPr>
          <w:bCs/>
          <w:sz w:val="20"/>
        </w:rPr>
        <w:t xml:space="preserve"> </w:t>
      </w:r>
      <w:r w:rsidR="00F56166" w:rsidRPr="004909A0">
        <w:rPr>
          <w:bCs/>
          <w:sz w:val="20"/>
        </w:rPr>
        <w:t>(2.5</w:t>
      </w:r>
      <w:r w:rsidR="004909A0" w:rsidRPr="004909A0">
        <w:rPr>
          <w:bCs/>
          <w:sz w:val="20"/>
        </w:rPr>
        <w:t xml:space="preserve"> × </w:t>
      </w:r>
      <w:r w:rsidR="00F56166" w:rsidRPr="004909A0">
        <w:rPr>
          <w:bCs/>
          <w:sz w:val="20"/>
        </w:rPr>
        <w:t>10</w:t>
      </w:r>
      <w:r w:rsidR="00F56166" w:rsidRPr="004909A0">
        <w:rPr>
          <w:bCs/>
          <w:sz w:val="20"/>
          <w:vertAlign w:val="superscript"/>
        </w:rPr>
        <w:t>5</w:t>
      </w:r>
      <w:r w:rsidR="00F56166" w:rsidRPr="004909A0">
        <w:rPr>
          <w:bCs/>
          <w:sz w:val="20"/>
        </w:rPr>
        <w:t xml:space="preserve"> cells per </w:t>
      </w:r>
      <w:r w:rsidR="00F71D1F" w:rsidRPr="004909A0">
        <w:rPr>
          <w:bCs/>
          <w:sz w:val="20"/>
        </w:rPr>
        <w:t>mL</w:t>
      </w:r>
      <w:r w:rsidR="00F56166" w:rsidRPr="004909A0">
        <w:rPr>
          <w:bCs/>
          <w:sz w:val="20"/>
        </w:rPr>
        <w:t>)</w:t>
      </w:r>
      <w:r w:rsidR="00F71D1F" w:rsidRPr="004909A0">
        <w:rPr>
          <w:bCs/>
          <w:sz w:val="20"/>
        </w:rPr>
        <w:t>.</w:t>
      </w:r>
    </w:p>
    <w:p w14:paraId="295B19D3" w14:textId="597F9F7F" w:rsidR="00B26596" w:rsidRPr="005E457A" w:rsidRDefault="00E113C2" w:rsidP="006C5F5E">
      <w:pPr>
        <w:pStyle w:val="MDPI61Supplementary"/>
        <w:numPr>
          <w:ilvl w:val="0"/>
          <w:numId w:val="7"/>
        </w:numPr>
        <w:spacing w:before="120"/>
        <w:ind w:left="792"/>
        <w:rPr>
          <w:bCs/>
          <w:sz w:val="20"/>
        </w:rPr>
      </w:pPr>
      <w:r w:rsidRPr="004909A0">
        <w:rPr>
          <w:bCs/>
          <w:sz w:val="20"/>
        </w:rPr>
        <w:t>At</w:t>
      </w:r>
      <w:r w:rsidR="007E75E8" w:rsidRPr="004909A0">
        <w:rPr>
          <w:bCs/>
          <w:sz w:val="20"/>
        </w:rPr>
        <w:t xml:space="preserve"> 16-24 </w:t>
      </w:r>
      <w:r w:rsidR="006D0DFC" w:rsidRPr="004909A0">
        <w:rPr>
          <w:bCs/>
          <w:sz w:val="20"/>
        </w:rPr>
        <w:t>h</w:t>
      </w:r>
      <w:r w:rsidR="007E75E8" w:rsidRPr="004909A0">
        <w:rPr>
          <w:bCs/>
          <w:sz w:val="20"/>
        </w:rPr>
        <w:t xml:space="preserve"> after</w:t>
      </w:r>
      <w:r w:rsidR="007E75E8" w:rsidRPr="005E457A">
        <w:rPr>
          <w:bCs/>
          <w:sz w:val="20"/>
        </w:rPr>
        <w:t xml:space="preserve"> seeding, </w:t>
      </w:r>
      <w:r w:rsidRPr="005E457A">
        <w:rPr>
          <w:bCs/>
          <w:sz w:val="20"/>
        </w:rPr>
        <w:t>transfect the cells</w:t>
      </w:r>
      <w:r w:rsidR="007E75E8" w:rsidRPr="005E457A">
        <w:rPr>
          <w:bCs/>
          <w:sz w:val="20"/>
        </w:rPr>
        <w:t xml:space="preserve"> with the plasmids required for lentiviral </w:t>
      </w:r>
      <w:r w:rsidRPr="005E457A">
        <w:rPr>
          <w:bCs/>
          <w:sz w:val="20"/>
        </w:rPr>
        <w:t>production. We transfect</w:t>
      </w:r>
      <w:r w:rsidR="005E457A">
        <w:rPr>
          <w:bCs/>
          <w:sz w:val="20"/>
        </w:rPr>
        <w:t>ed</w:t>
      </w:r>
      <w:r w:rsidRPr="005E457A">
        <w:rPr>
          <w:bCs/>
          <w:sz w:val="20"/>
        </w:rPr>
        <w:t xml:space="preserve"> using </w:t>
      </w:r>
      <w:proofErr w:type="spellStart"/>
      <w:r w:rsidRPr="005E457A">
        <w:rPr>
          <w:bCs/>
          <w:sz w:val="20"/>
        </w:rPr>
        <w:t>BioT</w:t>
      </w:r>
      <w:proofErr w:type="spellEnd"/>
      <w:r w:rsidR="00B26596" w:rsidRPr="005E457A">
        <w:rPr>
          <w:bCs/>
          <w:sz w:val="20"/>
        </w:rPr>
        <w:t xml:space="preserve"> (</w:t>
      </w:r>
      <w:proofErr w:type="spellStart"/>
      <w:r w:rsidR="00B26596" w:rsidRPr="004909A0">
        <w:rPr>
          <w:bCs/>
          <w:sz w:val="20"/>
          <w:highlight w:val="yellow"/>
        </w:rPr>
        <w:t>Bioland</w:t>
      </w:r>
      <w:proofErr w:type="spellEnd"/>
      <w:r w:rsidR="00B26596" w:rsidRPr="004909A0">
        <w:rPr>
          <w:bCs/>
          <w:sz w:val="20"/>
          <w:highlight w:val="yellow"/>
        </w:rPr>
        <w:t xml:space="preserve"> Scientific</w:t>
      </w:r>
      <w:ins w:id="32" w:author="Dusenbury Crawford, Katharine H" w:date="2020-05-04T10:44:00Z">
        <w:r w:rsidR="002933E6">
          <w:rPr>
            <w:bCs/>
            <w:sz w:val="20"/>
          </w:rPr>
          <w:t>, Paramount, CA, USA</w:t>
        </w:r>
      </w:ins>
      <w:r w:rsidR="00B26596" w:rsidRPr="005E457A">
        <w:rPr>
          <w:bCs/>
          <w:sz w:val="20"/>
        </w:rPr>
        <w:t xml:space="preserve">) following </w:t>
      </w:r>
      <w:r w:rsidR="00B26596" w:rsidRPr="005E457A">
        <w:rPr>
          <w:bCs/>
          <w:sz w:val="20"/>
        </w:rPr>
        <w:lastRenderedPageBreak/>
        <w:t>the manufacturer’s instructions</w:t>
      </w:r>
      <w:r w:rsidR="005F5782" w:rsidRPr="005E457A">
        <w:rPr>
          <w:bCs/>
          <w:sz w:val="20"/>
        </w:rPr>
        <w:t xml:space="preserve"> and using</w:t>
      </w:r>
      <w:r w:rsidR="00B26596" w:rsidRPr="005E457A">
        <w:rPr>
          <w:bCs/>
          <w:sz w:val="20"/>
        </w:rPr>
        <w:t xml:space="preserve"> the following plasmid mix per well</w:t>
      </w:r>
      <w:r w:rsidR="005F5782" w:rsidRPr="005E457A">
        <w:rPr>
          <w:bCs/>
          <w:sz w:val="20"/>
        </w:rPr>
        <w:t xml:space="preserve"> of a </w:t>
      </w:r>
      <w:r w:rsidR="005E457A">
        <w:rPr>
          <w:bCs/>
          <w:sz w:val="20"/>
        </w:rPr>
        <w:t>six</w:t>
      </w:r>
      <w:r w:rsidR="005F5782" w:rsidRPr="005E457A">
        <w:rPr>
          <w:bCs/>
          <w:sz w:val="20"/>
        </w:rPr>
        <w:t>-well plate</w:t>
      </w:r>
      <w:r w:rsidR="00EC7C8E" w:rsidRPr="005E457A">
        <w:rPr>
          <w:bCs/>
          <w:sz w:val="20"/>
        </w:rPr>
        <w:t xml:space="preserve"> (plasmid amounts should be adjusted for larger plates)</w:t>
      </w:r>
      <w:r w:rsidR="00B26596" w:rsidRPr="005E457A">
        <w:rPr>
          <w:bCs/>
          <w:sz w:val="20"/>
        </w:rPr>
        <w:t>:</w:t>
      </w:r>
    </w:p>
    <w:p w14:paraId="3082FF62" w14:textId="50DEAB81" w:rsidR="00B26596" w:rsidRPr="005E457A" w:rsidRDefault="00F71D1F" w:rsidP="006C5F5E">
      <w:pPr>
        <w:pStyle w:val="MDPI61Supplementary"/>
        <w:numPr>
          <w:ilvl w:val="0"/>
          <w:numId w:val="8"/>
        </w:numPr>
        <w:spacing w:before="120"/>
        <w:ind w:left="1627"/>
        <w:rPr>
          <w:bCs/>
          <w:sz w:val="20"/>
        </w:rPr>
      </w:pPr>
      <w:r w:rsidRPr="005E457A">
        <w:rPr>
          <w:bCs/>
          <w:sz w:val="20"/>
        </w:rPr>
        <w:t xml:space="preserve">1 </w:t>
      </w:r>
      <w:proofErr w:type="spellStart"/>
      <w:r w:rsidR="00065781" w:rsidRPr="005E457A">
        <w:rPr>
          <w:color w:val="000000" w:themeColor="text1"/>
        </w:rPr>
        <w:t>μ</w:t>
      </w:r>
      <w:r w:rsidRPr="005E457A">
        <w:rPr>
          <w:bCs/>
          <w:sz w:val="20"/>
        </w:rPr>
        <w:t>g</w:t>
      </w:r>
      <w:proofErr w:type="spellEnd"/>
      <w:r w:rsidRPr="005E457A">
        <w:rPr>
          <w:bCs/>
          <w:sz w:val="20"/>
        </w:rPr>
        <w:t xml:space="preserve"> of lentiviral backbone</w:t>
      </w:r>
      <w:r w:rsidR="005F5782" w:rsidRPr="005E457A">
        <w:rPr>
          <w:bCs/>
          <w:sz w:val="20"/>
        </w:rPr>
        <w:t xml:space="preserve">–we used either the </w:t>
      </w:r>
      <w:proofErr w:type="spellStart"/>
      <w:r w:rsidRPr="005E457A">
        <w:rPr>
          <w:bCs/>
          <w:sz w:val="20"/>
        </w:rPr>
        <w:t>ZsGreen</w:t>
      </w:r>
      <w:proofErr w:type="spellEnd"/>
      <w:r w:rsidR="005F5782" w:rsidRPr="005E457A">
        <w:rPr>
          <w:bCs/>
          <w:sz w:val="20"/>
        </w:rPr>
        <w:t xml:space="preserve"> </w:t>
      </w:r>
      <w:r w:rsidR="00B26596" w:rsidRPr="005E457A">
        <w:rPr>
          <w:bCs/>
          <w:sz w:val="20"/>
        </w:rPr>
        <w:t>(</w:t>
      </w:r>
      <w:r w:rsidR="00B26596" w:rsidRPr="005E457A">
        <w:rPr>
          <w:color w:val="auto"/>
          <w:sz w:val="20"/>
          <w:szCs w:val="18"/>
        </w:rPr>
        <w:t>NR-52520)</w:t>
      </w:r>
      <w:r w:rsidRPr="005E457A">
        <w:rPr>
          <w:bCs/>
          <w:sz w:val="20"/>
        </w:rPr>
        <w:t xml:space="preserve"> or </w:t>
      </w:r>
      <w:r w:rsidR="00B26596" w:rsidRPr="005E457A">
        <w:rPr>
          <w:bCs/>
          <w:sz w:val="20"/>
        </w:rPr>
        <w:t xml:space="preserve">the </w:t>
      </w:r>
      <w:r w:rsidRPr="005E457A">
        <w:rPr>
          <w:bCs/>
          <w:sz w:val="20"/>
        </w:rPr>
        <w:t>Luciferase-IRES-</w:t>
      </w:r>
      <w:proofErr w:type="spellStart"/>
      <w:r w:rsidRPr="005E457A">
        <w:rPr>
          <w:bCs/>
          <w:sz w:val="20"/>
        </w:rPr>
        <w:t>ZsGreen</w:t>
      </w:r>
      <w:proofErr w:type="spellEnd"/>
      <w:r w:rsidR="00B26596" w:rsidRPr="005E457A">
        <w:rPr>
          <w:bCs/>
          <w:sz w:val="20"/>
        </w:rPr>
        <w:t xml:space="preserve"> (NR-52516)</w:t>
      </w:r>
      <w:r w:rsidR="005F5782" w:rsidRPr="005E457A">
        <w:rPr>
          <w:bCs/>
          <w:sz w:val="20"/>
        </w:rPr>
        <w:t xml:space="preserve"> backbone</w:t>
      </w:r>
    </w:p>
    <w:p w14:paraId="4F526AC6" w14:textId="09665BF1" w:rsidR="005F5782" w:rsidRPr="005E457A" w:rsidRDefault="00F71D1F" w:rsidP="00CF738F">
      <w:pPr>
        <w:pStyle w:val="MDPI61Supplementary"/>
        <w:numPr>
          <w:ilvl w:val="0"/>
          <w:numId w:val="8"/>
        </w:numPr>
        <w:spacing w:before="0"/>
        <w:ind w:left="1627"/>
        <w:rPr>
          <w:bCs/>
          <w:sz w:val="20"/>
        </w:rPr>
      </w:pPr>
      <w:r w:rsidRPr="005E457A">
        <w:rPr>
          <w:bCs/>
          <w:sz w:val="20"/>
        </w:rPr>
        <w:t xml:space="preserve">0.22 </w:t>
      </w:r>
      <w:proofErr w:type="spellStart"/>
      <w:r w:rsidR="00065781" w:rsidRPr="005E457A">
        <w:rPr>
          <w:color w:val="000000" w:themeColor="text1"/>
        </w:rPr>
        <w:t>μ</w:t>
      </w:r>
      <w:r w:rsidRPr="005E457A">
        <w:rPr>
          <w:bCs/>
          <w:sz w:val="20"/>
        </w:rPr>
        <w:t>g</w:t>
      </w:r>
      <w:proofErr w:type="spellEnd"/>
      <w:r w:rsidRPr="005E457A">
        <w:rPr>
          <w:bCs/>
          <w:sz w:val="20"/>
        </w:rPr>
        <w:t xml:space="preserve"> </w:t>
      </w:r>
      <w:r w:rsidR="005F5782" w:rsidRPr="005E457A">
        <w:rPr>
          <w:bCs/>
          <w:sz w:val="20"/>
        </w:rPr>
        <w:t xml:space="preserve">each of plasmids </w:t>
      </w:r>
      <w:r w:rsidR="00B26596" w:rsidRPr="005E457A">
        <w:rPr>
          <w:color w:val="auto"/>
          <w:sz w:val="20"/>
          <w:szCs w:val="18"/>
        </w:rPr>
        <w:t>HDM-Hgpm2 (NR-52517)</w:t>
      </w:r>
      <w:r w:rsidR="005F5782" w:rsidRPr="005E457A">
        <w:rPr>
          <w:color w:val="auto"/>
          <w:sz w:val="20"/>
          <w:szCs w:val="18"/>
        </w:rPr>
        <w:t>, pRC-CMV-Rev1b (NR-52519)</w:t>
      </w:r>
      <w:r w:rsidR="005F5782" w:rsidRPr="005E457A">
        <w:rPr>
          <w:bCs/>
          <w:sz w:val="20"/>
        </w:rPr>
        <w:t xml:space="preserve">, and </w:t>
      </w:r>
      <w:r w:rsidR="005F5782" w:rsidRPr="005E457A">
        <w:rPr>
          <w:color w:val="auto"/>
          <w:sz w:val="20"/>
          <w:szCs w:val="18"/>
        </w:rPr>
        <w:t>HDM-tat1b (NR-52518)</w:t>
      </w:r>
    </w:p>
    <w:p w14:paraId="4FAF1881" w14:textId="2C2D125F" w:rsidR="005F5782" w:rsidRPr="005E457A" w:rsidRDefault="00F71D1F" w:rsidP="00CF738F">
      <w:pPr>
        <w:pStyle w:val="MDPI61Supplementary"/>
        <w:numPr>
          <w:ilvl w:val="0"/>
          <w:numId w:val="8"/>
        </w:numPr>
        <w:spacing w:before="0"/>
        <w:ind w:left="1627"/>
        <w:rPr>
          <w:bCs/>
          <w:sz w:val="20"/>
        </w:rPr>
      </w:pPr>
      <w:r w:rsidRPr="005E457A">
        <w:rPr>
          <w:bCs/>
          <w:sz w:val="20"/>
        </w:rPr>
        <w:t xml:space="preserve">0.34 </w:t>
      </w:r>
      <w:proofErr w:type="spellStart"/>
      <w:r w:rsidR="00065781" w:rsidRPr="005E457A">
        <w:rPr>
          <w:color w:val="000000" w:themeColor="text1"/>
        </w:rPr>
        <w:t>μ</w:t>
      </w:r>
      <w:r w:rsidRPr="005E457A">
        <w:rPr>
          <w:bCs/>
          <w:sz w:val="20"/>
        </w:rPr>
        <w:t>g</w:t>
      </w:r>
      <w:proofErr w:type="spellEnd"/>
      <w:r w:rsidR="005F5782" w:rsidRPr="005E457A">
        <w:rPr>
          <w:bCs/>
          <w:sz w:val="20"/>
        </w:rPr>
        <w:t xml:space="preserve"> viral entry protein</w:t>
      </w:r>
      <w:r w:rsidR="005E457A">
        <w:rPr>
          <w:bCs/>
          <w:sz w:val="20"/>
        </w:rPr>
        <w:t>—</w:t>
      </w:r>
      <w:r w:rsidR="008F4BFD" w:rsidRPr="005E457A">
        <w:rPr>
          <w:bCs/>
          <w:sz w:val="20"/>
        </w:rPr>
        <w:t xml:space="preserve">either </w:t>
      </w:r>
      <w:r w:rsidR="005F5782" w:rsidRPr="005E457A">
        <w:rPr>
          <w:bCs/>
          <w:sz w:val="20"/>
        </w:rPr>
        <w:t xml:space="preserve">SARS-CoV-2 </w:t>
      </w:r>
      <w:r w:rsidRPr="005E457A">
        <w:rPr>
          <w:bCs/>
          <w:sz w:val="20"/>
        </w:rPr>
        <w:t>Spike</w:t>
      </w:r>
      <w:r w:rsidR="005F5782" w:rsidRPr="005E457A">
        <w:rPr>
          <w:bCs/>
          <w:sz w:val="20"/>
        </w:rPr>
        <w:t xml:space="preserve"> (NR-52513, NR-52514, or NR-52515)</w:t>
      </w:r>
      <w:r w:rsidRPr="005E457A">
        <w:rPr>
          <w:bCs/>
          <w:sz w:val="20"/>
        </w:rPr>
        <w:t xml:space="preserve">, VSV G </w:t>
      </w:r>
      <w:r w:rsidR="00EC7C8E" w:rsidRPr="005E457A">
        <w:rPr>
          <w:bCs/>
          <w:sz w:val="20"/>
        </w:rPr>
        <w:t>(</w:t>
      </w:r>
      <w:r w:rsidRPr="005E457A">
        <w:rPr>
          <w:bCs/>
          <w:sz w:val="20"/>
        </w:rPr>
        <w:t>positive control</w:t>
      </w:r>
      <w:r w:rsidR="00EC7C8E" w:rsidRPr="005E457A">
        <w:rPr>
          <w:bCs/>
          <w:sz w:val="20"/>
        </w:rPr>
        <w:t>)</w:t>
      </w:r>
      <w:r w:rsidR="005F5782" w:rsidRPr="005E457A">
        <w:rPr>
          <w:bCs/>
          <w:sz w:val="20"/>
        </w:rPr>
        <w:t>,</w:t>
      </w:r>
      <w:r w:rsidRPr="005E457A">
        <w:rPr>
          <w:bCs/>
          <w:sz w:val="20"/>
        </w:rPr>
        <w:t xml:space="preserve"> or </w:t>
      </w:r>
      <w:r w:rsidR="005F5782" w:rsidRPr="005E457A">
        <w:rPr>
          <w:bCs/>
          <w:sz w:val="20"/>
        </w:rPr>
        <w:t xml:space="preserve">transfection </w:t>
      </w:r>
      <w:r w:rsidRPr="005E457A">
        <w:rPr>
          <w:bCs/>
          <w:sz w:val="20"/>
        </w:rPr>
        <w:t xml:space="preserve">carrier DNA </w:t>
      </w:r>
      <w:r w:rsidRPr="005E457A">
        <w:rPr>
          <w:bCs/>
          <w:color w:val="000000" w:themeColor="text1"/>
          <w:sz w:val="20"/>
        </w:rPr>
        <w:t>(</w:t>
      </w:r>
      <w:del w:id="33" w:author="Dusenbury Crawford, Katharine H" w:date="2020-05-04T10:45:00Z">
        <w:r w:rsidRPr="004909A0" w:rsidDel="002933E6">
          <w:rPr>
            <w:bCs/>
            <w:color w:val="000000" w:themeColor="text1"/>
            <w:sz w:val="20"/>
            <w:highlight w:val="yellow"/>
          </w:rPr>
          <w:delText xml:space="preserve">Promega </w:delText>
        </w:r>
      </w:del>
      <w:r w:rsidR="005F5782" w:rsidRPr="004909A0">
        <w:rPr>
          <w:bCs/>
          <w:color w:val="000000" w:themeColor="text1"/>
          <w:sz w:val="20"/>
          <w:highlight w:val="yellow"/>
        </w:rPr>
        <w:t>E4881</w:t>
      </w:r>
      <w:ins w:id="34" w:author="Dusenbury Crawford, Katharine H" w:date="2020-05-04T10:45:00Z">
        <w:r w:rsidR="002933E6">
          <w:rPr>
            <w:bCs/>
            <w:color w:val="000000" w:themeColor="text1"/>
            <w:sz w:val="20"/>
          </w:rPr>
          <w:t>, Promega, Madison, WI, USA</w:t>
        </w:r>
      </w:ins>
      <w:r w:rsidR="005F5782" w:rsidRPr="005E457A">
        <w:rPr>
          <w:bCs/>
          <w:color w:val="000000" w:themeColor="text1"/>
          <w:sz w:val="20"/>
        </w:rPr>
        <w:t>) as a negative control.</w:t>
      </w:r>
    </w:p>
    <w:p w14:paraId="5FEF15F2" w14:textId="1346F723" w:rsidR="005F5782" w:rsidRPr="005E457A" w:rsidRDefault="008F4BFD" w:rsidP="00CF738F">
      <w:pPr>
        <w:pStyle w:val="MDPI61Supplementary"/>
        <w:numPr>
          <w:ilvl w:val="0"/>
          <w:numId w:val="7"/>
        </w:numPr>
        <w:spacing w:before="120"/>
        <w:ind w:left="792"/>
        <w:rPr>
          <w:bCs/>
          <w:sz w:val="20"/>
        </w:rPr>
      </w:pPr>
      <w:r w:rsidRPr="005E457A">
        <w:rPr>
          <w:bCs/>
          <w:color w:val="000000" w:themeColor="text1"/>
          <w:sz w:val="20"/>
        </w:rPr>
        <w:t xml:space="preserve">At 18 to 24 </w:t>
      </w:r>
      <w:r w:rsidR="006D0DFC" w:rsidRPr="005E457A">
        <w:rPr>
          <w:bCs/>
          <w:color w:val="000000" w:themeColor="text1"/>
          <w:sz w:val="20"/>
        </w:rPr>
        <w:t>h</w:t>
      </w:r>
      <w:r w:rsidRPr="005E457A">
        <w:rPr>
          <w:bCs/>
          <w:color w:val="000000" w:themeColor="text1"/>
          <w:sz w:val="20"/>
        </w:rPr>
        <w:t xml:space="preserve"> post-transfection, </w:t>
      </w:r>
      <w:r w:rsidR="005F5782" w:rsidRPr="005E457A">
        <w:rPr>
          <w:bCs/>
          <w:color w:val="000000" w:themeColor="text1"/>
          <w:sz w:val="20"/>
        </w:rPr>
        <w:t>change the media to fresh, pre-warmed D10.</w:t>
      </w:r>
    </w:p>
    <w:p w14:paraId="291B22E4" w14:textId="535DE04C" w:rsidR="00EC7C8E" w:rsidRPr="005E457A" w:rsidRDefault="005F5782" w:rsidP="00CF738F">
      <w:pPr>
        <w:pStyle w:val="MDPI61Supplementary"/>
        <w:numPr>
          <w:ilvl w:val="0"/>
          <w:numId w:val="7"/>
        </w:numPr>
        <w:spacing w:before="120"/>
        <w:ind w:left="792"/>
        <w:rPr>
          <w:bCs/>
          <w:color w:val="000000" w:themeColor="text1"/>
          <w:sz w:val="20"/>
        </w:rPr>
      </w:pPr>
      <w:r w:rsidRPr="005E457A">
        <w:rPr>
          <w:bCs/>
          <w:color w:val="000000" w:themeColor="text1"/>
          <w:sz w:val="20"/>
        </w:rPr>
        <w:t xml:space="preserve">At 60 </w:t>
      </w:r>
      <w:r w:rsidR="006D0DFC" w:rsidRPr="005E457A">
        <w:rPr>
          <w:bCs/>
          <w:color w:val="000000" w:themeColor="text1"/>
          <w:sz w:val="20"/>
        </w:rPr>
        <w:t>h</w:t>
      </w:r>
      <w:r w:rsidRPr="005E457A">
        <w:rPr>
          <w:bCs/>
          <w:color w:val="000000" w:themeColor="text1"/>
          <w:sz w:val="20"/>
        </w:rPr>
        <w:t xml:space="preserve"> post transfection, collect virus </w:t>
      </w:r>
      <w:r w:rsidR="00DD3A2D" w:rsidRPr="005E457A">
        <w:rPr>
          <w:bCs/>
          <w:color w:val="000000" w:themeColor="text1"/>
          <w:sz w:val="20"/>
        </w:rPr>
        <w:t>by harvesting the supernatant</w:t>
      </w:r>
      <w:r w:rsidR="008F4BFD" w:rsidRPr="005E457A">
        <w:rPr>
          <w:bCs/>
          <w:color w:val="000000" w:themeColor="text1"/>
          <w:sz w:val="20"/>
        </w:rPr>
        <w:t xml:space="preserve"> from each well and filter</w:t>
      </w:r>
      <w:r w:rsidR="00DD3A2D" w:rsidRPr="005E457A">
        <w:rPr>
          <w:bCs/>
          <w:color w:val="000000" w:themeColor="text1"/>
          <w:sz w:val="20"/>
        </w:rPr>
        <w:t>ing it</w:t>
      </w:r>
      <w:r w:rsidR="008F4BFD" w:rsidRPr="005E457A">
        <w:rPr>
          <w:bCs/>
          <w:color w:val="000000" w:themeColor="text1"/>
          <w:sz w:val="20"/>
        </w:rPr>
        <w:t xml:space="preserve"> through a 0.45 </w:t>
      </w:r>
      <w:proofErr w:type="spellStart"/>
      <w:r w:rsidR="00065781" w:rsidRPr="005E457A">
        <w:rPr>
          <w:color w:val="000000" w:themeColor="text1"/>
        </w:rPr>
        <w:t>μ</w:t>
      </w:r>
      <w:r w:rsidR="008F4BFD" w:rsidRPr="005E457A">
        <w:rPr>
          <w:bCs/>
          <w:color w:val="000000" w:themeColor="text1"/>
          <w:sz w:val="20"/>
        </w:rPr>
        <w:t>m</w:t>
      </w:r>
      <w:proofErr w:type="spellEnd"/>
      <w:r w:rsidR="008F4BFD" w:rsidRPr="005E457A">
        <w:rPr>
          <w:bCs/>
          <w:color w:val="000000" w:themeColor="text1"/>
          <w:sz w:val="20"/>
        </w:rPr>
        <w:t xml:space="preserve"> </w:t>
      </w:r>
      <w:r w:rsidR="00C80298" w:rsidRPr="005E457A">
        <w:rPr>
          <w:bCs/>
          <w:color w:val="000000" w:themeColor="text1"/>
          <w:sz w:val="20"/>
        </w:rPr>
        <w:t xml:space="preserve">SFCA low protein-binding </w:t>
      </w:r>
      <w:r w:rsidR="008F4BFD" w:rsidRPr="005E457A">
        <w:rPr>
          <w:bCs/>
          <w:color w:val="000000" w:themeColor="text1"/>
          <w:sz w:val="20"/>
        </w:rPr>
        <w:t xml:space="preserve">filter. </w:t>
      </w:r>
      <w:r w:rsidRPr="005E457A">
        <w:rPr>
          <w:bCs/>
          <w:color w:val="000000" w:themeColor="text1"/>
          <w:sz w:val="20"/>
        </w:rPr>
        <w:t xml:space="preserve">Virus can be stored at 4 </w:t>
      </w:r>
      <w:r w:rsidR="005E457A" w:rsidRPr="005E457A">
        <w:rPr>
          <w:bCs/>
          <w:color w:val="000000" w:themeColor="text1"/>
          <w:sz w:val="20"/>
        </w:rPr>
        <w:t>°</w:t>
      </w:r>
      <w:r w:rsidRPr="005E457A">
        <w:rPr>
          <w:bCs/>
          <w:color w:val="000000" w:themeColor="text1"/>
          <w:sz w:val="20"/>
        </w:rPr>
        <w:t>C for immediate use or frozen</w:t>
      </w:r>
      <w:r w:rsidR="008F4BFD" w:rsidRPr="005E457A">
        <w:rPr>
          <w:bCs/>
          <w:color w:val="000000" w:themeColor="text1"/>
          <w:sz w:val="20"/>
        </w:rPr>
        <w:t xml:space="preserve"> at -80 </w:t>
      </w:r>
      <w:r w:rsidR="005E457A" w:rsidRPr="005E457A">
        <w:rPr>
          <w:bCs/>
          <w:color w:val="000000" w:themeColor="text1"/>
          <w:sz w:val="20"/>
        </w:rPr>
        <w:t>°</w:t>
      </w:r>
      <w:r w:rsidR="008F4BFD" w:rsidRPr="005E457A">
        <w:rPr>
          <w:bCs/>
          <w:color w:val="000000" w:themeColor="text1"/>
          <w:sz w:val="20"/>
        </w:rPr>
        <w:t>C.</w:t>
      </w:r>
      <w:r w:rsidRPr="005E457A">
        <w:rPr>
          <w:bCs/>
          <w:color w:val="000000" w:themeColor="text1"/>
          <w:sz w:val="20"/>
        </w:rPr>
        <w:t xml:space="preserve"> </w:t>
      </w:r>
      <w:r w:rsidR="00EC7C8E" w:rsidRPr="005E457A">
        <w:rPr>
          <w:bCs/>
          <w:color w:val="000000" w:themeColor="text1"/>
          <w:sz w:val="20"/>
        </w:rPr>
        <w:t>The titers of Spike- and VSV G-</w:t>
      </w:r>
      <w:proofErr w:type="spellStart"/>
      <w:r w:rsidR="00EC7C8E" w:rsidRPr="005E457A">
        <w:rPr>
          <w:bCs/>
          <w:color w:val="000000" w:themeColor="text1"/>
          <w:sz w:val="20"/>
        </w:rPr>
        <w:t>pseudotyped</w:t>
      </w:r>
      <w:proofErr w:type="spellEnd"/>
      <w:r w:rsidR="00EC7C8E" w:rsidRPr="005E457A">
        <w:rPr>
          <w:bCs/>
          <w:color w:val="000000" w:themeColor="text1"/>
          <w:sz w:val="20"/>
        </w:rPr>
        <w:t xml:space="preserve"> lentiviruses were found to be un</w:t>
      </w:r>
      <w:r w:rsidRPr="005E457A">
        <w:rPr>
          <w:bCs/>
          <w:color w:val="000000" w:themeColor="text1"/>
          <w:sz w:val="20"/>
        </w:rPr>
        <w:t xml:space="preserve">affected by </w:t>
      </w:r>
      <w:r w:rsidR="00EC7C8E" w:rsidRPr="005E457A">
        <w:rPr>
          <w:bCs/>
          <w:color w:val="000000" w:themeColor="text1"/>
          <w:sz w:val="20"/>
        </w:rPr>
        <w:t>a</w:t>
      </w:r>
      <w:r w:rsidRPr="005E457A">
        <w:rPr>
          <w:bCs/>
          <w:color w:val="000000" w:themeColor="text1"/>
          <w:sz w:val="20"/>
        </w:rPr>
        <w:t xml:space="preserve"> </w:t>
      </w:r>
      <w:r w:rsidR="00065781" w:rsidRPr="005E457A">
        <w:rPr>
          <w:bCs/>
          <w:color w:val="000000" w:themeColor="text1"/>
          <w:sz w:val="20"/>
        </w:rPr>
        <w:t xml:space="preserve">single </w:t>
      </w:r>
      <w:r w:rsidRPr="005E457A">
        <w:rPr>
          <w:bCs/>
          <w:color w:val="000000" w:themeColor="text1"/>
          <w:sz w:val="20"/>
        </w:rPr>
        <w:t>freeze-thaw c</w:t>
      </w:r>
      <w:r w:rsidR="00EC7C8E" w:rsidRPr="005E457A">
        <w:rPr>
          <w:bCs/>
          <w:color w:val="000000" w:themeColor="text1"/>
          <w:sz w:val="20"/>
        </w:rPr>
        <w:t>ycle (data not shown).</w:t>
      </w:r>
      <w:r w:rsidR="00FD2D1A" w:rsidRPr="005E457A">
        <w:rPr>
          <w:bCs/>
          <w:color w:val="000000" w:themeColor="text1"/>
          <w:sz w:val="20"/>
        </w:rPr>
        <w:t xml:space="preserve"> Nonetheless, we recommend freezing virus in small aliquots to avoid multiple freeze</w:t>
      </w:r>
      <w:r w:rsidR="005E1105" w:rsidRPr="005E457A">
        <w:rPr>
          <w:bCs/>
          <w:color w:val="000000" w:themeColor="text1"/>
          <w:sz w:val="20"/>
        </w:rPr>
        <w:t>-</w:t>
      </w:r>
      <w:r w:rsidR="00FD2D1A" w:rsidRPr="005E457A">
        <w:rPr>
          <w:bCs/>
          <w:color w:val="000000" w:themeColor="text1"/>
          <w:sz w:val="20"/>
        </w:rPr>
        <w:t>thaw cycles.</w:t>
      </w:r>
      <w:r w:rsidR="00EC7C8E" w:rsidRPr="005E457A">
        <w:rPr>
          <w:bCs/>
          <w:color w:val="000000" w:themeColor="text1"/>
          <w:sz w:val="20"/>
        </w:rPr>
        <w:t xml:space="preserve"> All titers presented here are from virus that was </w:t>
      </w:r>
      <w:r w:rsidR="00936CDB" w:rsidRPr="005E457A">
        <w:rPr>
          <w:bCs/>
          <w:color w:val="000000" w:themeColor="text1"/>
          <w:sz w:val="20"/>
        </w:rPr>
        <w:t>frozen</w:t>
      </w:r>
      <w:r w:rsidR="00EC7C8E" w:rsidRPr="005E457A">
        <w:rPr>
          <w:bCs/>
          <w:color w:val="000000" w:themeColor="text1"/>
          <w:sz w:val="20"/>
        </w:rPr>
        <w:t xml:space="preserve"> at -80 </w:t>
      </w:r>
      <w:r w:rsidR="005E457A" w:rsidRPr="005E457A">
        <w:rPr>
          <w:bCs/>
          <w:color w:val="000000" w:themeColor="text1"/>
          <w:sz w:val="20"/>
        </w:rPr>
        <w:t>°</w:t>
      </w:r>
      <w:r w:rsidR="00EC7C8E" w:rsidRPr="005E457A">
        <w:rPr>
          <w:bCs/>
          <w:color w:val="000000" w:themeColor="text1"/>
          <w:sz w:val="20"/>
        </w:rPr>
        <w:t>C prior to use</w:t>
      </w:r>
      <w:r w:rsidR="00063AF1" w:rsidRPr="005E457A">
        <w:rPr>
          <w:bCs/>
          <w:color w:val="000000" w:themeColor="text1"/>
          <w:sz w:val="20"/>
        </w:rPr>
        <w:t xml:space="preserve"> and underwent a single freeze</w:t>
      </w:r>
      <w:r w:rsidR="005E1105" w:rsidRPr="005E457A">
        <w:rPr>
          <w:bCs/>
          <w:color w:val="000000" w:themeColor="text1"/>
          <w:sz w:val="20"/>
        </w:rPr>
        <w:t>-</w:t>
      </w:r>
      <w:r w:rsidR="00063AF1" w:rsidRPr="005E457A">
        <w:rPr>
          <w:bCs/>
          <w:color w:val="000000" w:themeColor="text1"/>
          <w:sz w:val="20"/>
        </w:rPr>
        <w:t>thaw</w:t>
      </w:r>
      <w:r w:rsidR="00EC7C8E" w:rsidRPr="005E457A">
        <w:rPr>
          <w:bCs/>
          <w:color w:val="000000" w:themeColor="text1"/>
          <w:sz w:val="20"/>
        </w:rPr>
        <w:t>.</w:t>
      </w:r>
    </w:p>
    <w:p w14:paraId="5F078F24" w14:textId="0B1DAB55" w:rsidR="007955C3" w:rsidRPr="005E457A" w:rsidRDefault="00C8121C" w:rsidP="00C8121C">
      <w:pPr>
        <w:pStyle w:val="MDPI22heading2"/>
      </w:pPr>
      <w:r w:rsidRPr="005E457A">
        <w:t xml:space="preserve">4.4. </w:t>
      </w:r>
      <w:r w:rsidR="007955C3" w:rsidRPr="005E457A">
        <w:t xml:space="preserve">Detailed </w:t>
      </w:r>
      <w:r w:rsidRPr="005E457A">
        <w:t>P</w:t>
      </w:r>
      <w:r w:rsidR="007955C3" w:rsidRPr="005E457A">
        <w:t xml:space="preserve">rotocol for </w:t>
      </w:r>
      <w:r w:rsidRPr="005E457A">
        <w:t>T</w:t>
      </w:r>
      <w:r w:rsidR="007955C3" w:rsidRPr="005E457A">
        <w:t xml:space="preserve">itering </w:t>
      </w:r>
      <w:r w:rsidRPr="005E457A">
        <w:t>P</w:t>
      </w:r>
      <w:r w:rsidR="007955C3" w:rsidRPr="005E457A">
        <w:t xml:space="preserve">seudotyped </w:t>
      </w:r>
      <w:r w:rsidRPr="005E457A">
        <w:t>L</w:t>
      </w:r>
      <w:r w:rsidR="007955C3" w:rsidRPr="005E457A">
        <w:t xml:space="preserve">entiviral </w:t>
      </w:r>
      <w:r w:rsidRPr="005E457A">
        <w:t>P</w:t>
      </w:r>
      <w:r w:rsidR="007955C3" w:rsidRPr="005E457A">
        <w:t>articles</w:t>
      </w:r>
    </w:p>
    <w:p w14:paraId="09FCADAC" w14:textId="6A97DD09" w:rsidR="00936CDB" w:rsidRPr="005E457A" w:rsidRDefault="00EC7C8E" w:rsidP="00C8121C">
      <w:pPr>
        <w:pStyle w:val="MDPI31text"/>
      </w:pPr>
      <w:r w:rsidRPr="005E457A">
        <w:t xml:space="preserve">To determine viral titers, we used either flow cytometry (for viruses packaging the </w:t>
      </w:r>
      <w:proofErr w:type="spellStart"/>
      <w:r w:rsidRPr="005E457A">
        <w:t>ZsGreen</w:t>
      </w:r>
      <w:proofErr w:type="spellEnd"/>
      <w:r w:rsidRPr="005E457A">
        <w:t xml:space="preserve"> backbone) or a luciferase assay (for viruses packaging the Luciferase-IRES-</w:t>
      </w:r>
      <w:proofErr w:type="spellStart"/>
      <w:r w:rsidRPr="005E457A">
        <w:t>ZsGreen</w:t>
      </w:r>
      <w:proofErr w:type="spellEnd"/>
      <w:r w:rsidRPr="005E457A">
        <w:t xml:space="preserve"> backbone). </w:t>
      </w:r>
      <w:r w:rsidR="00F56795" w:rsidRPr="005E457A">
        <w:t>A detailed</w:t>
      </w:r>
      <w:r w:rsidRPr="005E457A">
        <w:t xml:space="preserve"> </w:t>
      </w:r>
      <w:proofErr w:type="spellStart"/>
      <w:r w:rsidR="00936CDB" w:rsidRPr="005E457A">
        <w:t>titering</w:t>
      </w:r>
      <w:proofErr w:type="spellEnd"/>
      <w:r w:rsidRPr="005E457A">
        <w:t xml:space="preserve"> prot</w:t>
      </w:r>
      <w:r w:rsidR="00936CDB" w:rsidRPr="005E457A">
        <w:t>o</w:t>
      </w:r>
      <w:r w:rsidRPr="005E457A">
        <w:t>col</w:t>
      </w:r>
      <w:r w:rsidR="00F56795" w:rsidRPr="005E457A">
        <w:t xml:space="preserve"> is described below and differences between these two readouts are noted</w:t>
      </w:r>
      <w:r w:rsidRPr="005E457A">
        <w:t>:</w:t>
      </w:r>
    </w:p>
    <w:p w14:paraId="121906B7" w14:textId="2E6D47CD" w:rsidR="0065642E" w:rsidRPr="005E457A" w:rsidRDefault="0065642E" w:rsidP="00CF738F">
      <w:pPr>
        <w:pStyle w:val="MDPI61Supplementary"/>
        <w:numPr>
          <w:ilvl w:val="0"/>
          <w:numId w:val="10"/>
        </w:numPr>
        <w:spacing w:before="120"/>
        <w:rPr>
          <w:bCs/>
          <w:color w:val="000000" w:themeColor="text1"/>
          <w:sz w:val="20"/>
        </w:rPr>
      </w:pPr>
      <w:r w:rsidRPr="005E457A">
        <w:rPr>
          <w:bCs/>
          <w:color w:val="000000" w:themeColor="text1"/>
          <w:sz w:val="20"/>
        </w:rPr>
        <w:t xml:space="preserve">Coat a 96-well </w:t>
      </w:r>
      <w:r w:rsidR="006C712B" w:rsidRPr="005E457A">
        <w:rPr>
          <w:bCs/>
          <w:color w:val="000000" w:themeColor="text1"/>
          <w:sz w:val="20"/>
        </w:rPr>
        <w:t xml:space="preserve">cell-culture </w:t>
      </w:r>
      <w:r w:rsidRPr="005E457A">
        <w:rPr>
          <w:bCs/>
          <w:color w:val="000000" w:themeColor="text1"/>
          <w:sz w:val="20"/>
        </w:rPr>
        <w:t xml:space="preserve">plate with 25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poly-L-lysine per well (</w:t>
      </w:r>
      <w:ins w:id="35" w:author="Dusenbury Crawford, Katharine H" w:date="2020-05-04T10:45:00Z">
        <w:r w:rsidR="002933E6">
          <w:rPr>
            <w:bCs/>
            <w:color w:val="000000" w:themeColor="text1"/>
            <w:sz w:val="20"/>
          </w:rPr>
          <w:t xml:space="preserve">P4707, </w:t>
        </w:r>
      </w:ins>
      <w:r w:rsidRPr="00A060BA">
        <w:rPr>
          <w:bCs/>
          <w:color w:val="000000" w:themeColor="text1"/>
          <w:sz w:val="20"/>
          <w:highlight w:val="yellow"/>
        </w:rPr>
        <w:t>Millipore Sigma</w:t>
      </w:r>
      <w:ins w:id="36" w:author="Dusenbury Crawford, Katharine H" w:date="2020-05-04T10:45:00Z">
        <w:r w:rsidR="002933E6">
          <w:rPr>
            <w:bCs/>
            <w:color w:val="000000" w:themeColor="text1"/>
            <w:sz w:val="20"/>
          </w:rPr>
          <w:t>, Burlington, MA, USA</w:t>
        </w:r>
      </w:ins>
      <w:del w:id="37" w:author="Dusenbury Crawford, Katharine H" w:date="2020-05-04T10:45:00Z">
        <w:r w:rsidRPr="005E457A" w:rsidDel="002933E6">
          <w:rPr>
            <w:bCs/>
            <w:color w:val="000000" w:themeColor="text1"/>
            <w:sz w:val="20"/>
          </w:rPr>
          <w:delText>, P4707</w:delText>
        </w:r>
      </w:del>
      <w:r w:rsidRPr="005E457A">
        <w:rPr>
          <w:bCs/>
          <w:color w:val="000000" w:themeColor="text1"/>
          <w:sz w:val="20"/>
        </w:rPr>
        <w:t>) according to the manufacturer’s protocol. Poly-L-lysine improves cell adherence and prevents cell disruption during infection.</w:t>
      </w:r>
    </w:p>
    <w:p w14:paraId="7A173DC4" w14:textId="35DE3C39" w:rsidR="0065642E" w:rsidRPr="005E457A" w:rsidRDefault="00936CDB" w:rsidP="00CF738F">
      <w:pPr>
        <w:pStyle w:val="MDPI61Supplementary"/>
        <w:numPr>
          <w:ilvl w:val="0"/>
          <w:numId w:val="10"/>
        </w:numPr>
        <w:spacing w:before="0"/>
        <w:ind w:left="778"/>
        <w:rPr>
          <w:bCs/>
          <w:color w:val="000000" w:themeColor="text1"/>
          <w:sz w:val="20"/>
        </w:rPr>
      </w:pPr>
      <w:r w:rsidRPr="005E457A">
        <w:rPr>
          <w:bCs/>
          <w:color w:val="000000" w:themeColor="text1"/>
          <w:sz w:val="20"/>
        </w:rPr>
        <w:t xml:space="preserve">Seed a </w:t>
      </w:r>
      <w:r w:rsidR="0065642E" w:rsidRPr="005E457A">
        <w:rPr>
          <w:bCs/>
          <w:color w:val="000000" w:themeColor="text1"/>
          <w:sz w:val="20"/>
        </w:rPr>
        <w:t>poly-L-lysine</w:t>
      </w:r>
      <w:r w:rsidR="00191BDC" w:rsidRPr="005E457A">
        <w:rPr>
          <w:bCs/>
          <w:color w:val="000000" w:themeColor="text1"/>
          <w:sz w:val="20"/>
        </w:rPr>
        <w:t>-</w:t>
      </w:r>
      <w:r w:rsidRPr="005E457A">
        <w:rPr>
          <w:bCs/>
          <w:color w:val="000000" w:themeColor="text1"/>
          <w:sz w:val="20"/>
        </w:rPr>
        <w:t>coated 96-well plate</w:t>
      </w:r>
      <w:r w:rsidR="00723933" w:rsidRPr="005E457A">
        <w:rPr>
          <w:bCs/>
          <w:color w:val="000000" w:themeColor="text1"/>
          <w:sz w:val="20"/>
        </w:rPr>
        <w:t xml:space="preserve"> with 1.25x10</w:t>
      </w:r>
      <w:r w:rsidR="00723933" w:rsidRPr="005E457A">
        <w:rPr>
          <w:bCs/>
          <w:color w:val="000000" w:themeColor="text1"/>
          <w:sz w:val="20"/>
          <w:vertAlign w:val="superscript"/>
        </w:rPr>
        <w:t>4</w:t>
      </w:r>
      <w:r w:rsidR="00723933" w:rsidRPr="005E457A">
        <w:rPr>
          <w:bCs/>
          <w:color w:val="000000" w:themeColor="text1"/>
          <w:sz w:val="20"/>
        </w:rPr>
        <w:t xml:space="preserve"> 293T-ACE2 cells per well in D10 media.</w:t>
      </w:r>
    </w:p>
    <w:p w14:paraId="0414A1B1" w14:textId="3C931C70" w:rsidR="00AE39F5" w:rsidRPr="005E457A" w:rsidRDefault="00AE39F5" w:rsidP="00CF738F">
      <w:pPr>
        <w:pStyle w:val="MDPI61Supplementary"/>
        <w:numPr>
          <w:ilvl w:val="0"/>
          <w:numId w:val="10"/>
        </w:numPr>
        <w:spacing w:before="0"/>
        <w:ind w:left="778"/>
        <w:rPr>
          <w:bCs/>
          <w:color w:val="000000" w:themeColor="text1"/>
          <w:sz w:val="20"/>
        </w:rPr>
      </w:pPr>
      <w:r w:rsidRPr="005E457A">
        <w:rPr>
          <w:bCs/>
          <w:color w:val="000000" w:themeColor="text1"/>
          <w:sz w:val="20"/>
        </w:rPr>
        <w:t xml:space="preserve">The next day (12-24 </w:t>
      </w:r>
      <w:r w:rsidR="006D0DFC" w:rsidRPr="005E457A">
        <w:rPr>
          <w:bCs/>
          <w:color w:val="000000" w:themeColor="text1"/>
          <w:sz w:val="20"/>
        </w:rPr>
        <w:t>h</w:t>
      </w:r>
      <w:r w:rsidRPr="005E457A">
        <w:rPr>
          <w:bCs/>
          <w:color w:val="000000" w:themeColor="text1"/>
          <w:sz w:val="20"/>
        </w:rPr>
        <w:t xml:space="preserve"> post-seeding), count at least</w:t>
      </w:r>
      <w:r w:rsidR="005E457A">
        <w:rPr>
          <w:bCs/>
          <w:color w:val="000000" w:themeColor="text1"/>
          <w:sz w:val="20"/>
        </w:rPr>
        <w:t xml:space="preserve"> two</w:t>
      </w:r>
      <w:r w:rsidRPr="005E457A">
        <w:rPr>
          <w:bCs/>
          <w:color w:val="000000" w:themeColor="text1"/>
          <w:sz w:val="20"/>
        </w:rPr>
        <w:t xml:space="preserve"> wells of cells to determine the number of cells present at infection.</w:t>
      </w:r>
    </w:p>
    <w:p w14:paraId="65F9BEBD" w14:textId="251BE70F" w:rsidR="00F56795" w:rsidRPr="005E457A" w:rsidRDefault="00AE39F5" w:rsidP="00895152">
      <w:pPr>
        <w:pStyle w:val="MDPI61Supplementary"/>
        <w:numPr>
          <w:ilvl w:val="0"/>
          <w:numId w:val="10"/>
        </w:numPr>
        <w:spacing w:before="0"/>
        <w:ind w:left="778"/>
        <w:rPr>
          <w:bCs/>
          <w:color w:val="000000" w:themeColor="text1"/>
          <w:sz w:val="20"/>
        </w:rPr>
      </w:pPr>
      <w:r w:rsidRPr="005E457A">
        <w:rPr>
          <w:bCs/>
          <w:color w:val="000000" w:themeColor="text1"/>
          <w:sz w:val="20"/>
        </w:rPr>
        <w:t>Prepare</w:t>
      </w:r>
      <w:r w:rsidR="00F56795" w:rsidRPr="005E457A">
        <w:rPr>
          <w:bCs/>
          <w:color w:val="000000" w:themeColor="text1"/>
          <w:sz w:val="20"/>
        </w:rPr>
        <w:t xml:space="preserve"> </w:t>
      </w:r>
      <w:r w:rsidRPr="005E457A">
        <w:rPr>
          <w:bCs/>
          <w:color w:val="000000" w:themeColor="text1"/>
          <w:sz w:val="20"/>
        </w:rPr>
        <w:t xml:space="preserve">serial dilutions of the viruses to be </w:t>
      </w:r>
      <w:proofErr w:type="spellStart"/>
      <w:r w:rsidR="003A752F" w:rsidRPr="005E457A">
        <w:rPr>
          <w:bCs/>
          <w:color w:val="000000" w:themeColor="text1"/>
          <w:sz w:val="20"/>
        </w:rPr>
        <w:t>titered</w:t>
      </w:r>
      <w:proofErr w:type="spellEnd"/>
      <w:r w:rsidRPr="005E457A">
        <w:rPr>
          <w:bCs/>
          <w:color w:val="000000" w:themeColor="text1"/>
          <w:sz w:val="20"/>
        </w:rPr>
        <w:t xml:space="preserve"> in a final volume of 150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D10 growth media.</w:t>
      </w:r>
    </w:p>
    <w:p w14:paraId="5736A8B1" w14:textId="77538A91" w:rsidR="00723933" w:rsidRPr="005E457A" w:rsidRDefault="00F56795" w:rsidP="00410E33">
      <w:pPr>
        <w:pStyle w:val="MDPI61Supplementary"/>
        <w:numPr>
          <w:ilvl w:val="1"/>
          <w:numId w:val="10"/>
        </w:numPr>
        <w:spacing w:before="0"/>
        <w:rPr>
          <w:bCs/>
          <w:color w:val="000000" w:themeColor="text1"/>
          <w:sz w:val="20"/>
        </w:rPr>
      </w:pPr>
      <w:r w:rsidRPr="005E457A">
        <w:rPr>
          <w:bCs/>
          <w:color w:val="000000" w:themeColor="text1"/>
          <w:sz w:val="20"/>
        </w:rPr>
        <w:t xml:space="preserve">For </w:t>
      </w:r>
      <w:proofErr w:type="spellStart"/>
      <w:r w:rsidRPr="005E457A">
        <w:rPr>
          <w:bCs/>
          <w:color w:val="000000" w:themeColor="text1"/>
          <w:sz w:val="20"/>
        </w:rPr>
        <w:t>ZsGreen</w:t>
      </w:r>
      <w:proofErr w:type="spellEnd"/>
      <w:r w:rsidRPr="005E457A">
        <w:rPr>
          <w:bCs/>
          <w:color w:val="000000" w:themeColor="text1"/>
          <w:sz w:val="20"/>
        </w:rPr>
        <w:t xml:space="preserve"> virus, we started with</w:t>
      </w:r>
      <w:r w:rsidR="00AE39F5" w:rsidRPr="005E457A">
        <w:rPr>
          <w:bCs/>
          <w:color w:val="000000" w:themeColor="text1"/>
          <w:sz w:val="20"/>
        </w:rPr>
        <w:t xml:space="preserve"> a 1:5 dilution and made </w:t>
      </w:r>
      <w:r w:rsidR="00954C03" w:rsidRPr="005E457A">
        <w:rPr>
          <w:bCs/>
          <w:color w:val="000000" w:themeColor="text1"/>
          <w:sz w:val="20"/>
        </w:rPr>
        <w:t>three</w:t>
      </w:r>
      <w:r w:rsidR="00AE39F5" w:rsidRPr="005E457A">
        <w:rPr>
          <w:bCs/>
          <w:color w:val="000000" w:themeColor="text1"/>
          <w:sz w:val="20"/>
        </w:rPr>
        <w:t xml:space="preserve"> 1:5 serial dilutions</w:t>
      </w:r>
      <w:r w:rsidRPr="005E457A">
        <w:rPr>
          <w:bCs/>
          <w:color w:val="000000" w:themeColor="text1"/>
          <w:sz w:val="20"/>
        </w:rPr>
        <w:t>.</w:t>
      </w:r>
    </w:p>
    <w:p w14:paraId="01F0C084" w14:textId="2441C688" w:rsidR="00F56795" w:rsidRPr="005E457A" w:rsidRDefault="00F56795" w:rsidP="004E4555">
      <w:pPr>
        <w:pStyle w:val="MDPI61Supplementary"/>
        <w:numPr>
          <w:ilvl w:val="1"/>
          <w:numId w:val="10"/>
        </w:numPr>
        <w:spacing w:before="0"/>
        <w:rPr>
          <w:bCs/>
          <w:color w:val="000000" w:themeColor="text1"/>
          <w:sz w:val="20"/>
        </w:rPr>
      </w:pPr>
      <w:r w:rsidRPr="005E457A">
        <w:rPr>
          <w:bCs/>
          <w:color w:val="000000" w:themeColor="text1"/>
          <w:sz w:val="20"/>
        </w:rPr>
        <w:t>For Spike-</w:t>
      </w:r>
      <w:proofErr w:type="spellStart"/>
      <w:r w:rsidRPr="005E457A">
        <w:rPr>
          <w:bCs/>
          <w:color w:val="000000" w:themeColor="text1"/>
          <w:sz w:val="20"/>
        </w:rPr>
        <w:t>pseudotyped</w:t>
      </w:r>
      <w:proofErr w:type="spellEnd"/>
      <w:r w:rsidRPr="005E457A">
        <w:rPr>
          <w:bCs/>
          <w:color w:val="000000" w:themeColor="text1"/>
          <w:sz w:val="20"/>
        </w:rPr>
        <w:t xml:space="preserve"> </w:t>
      </w:r>
      <w:proofErr w:type="spellStart"/>
      <w:r w:rsidRPr="005E457A">
        <w:rPr>
          <w:bCs/>
          <w:color w:val="000000" w:themeColor="text1"/>
          <w:sz w:val="20"/>
        </w:rPr>
        <w:t>Luciferase_IRES_ZsGreen</w:t>
      </w:r>
      <w:proofErr w:type="spellEnd"/>
      <w:r w:rsidRPr="005E457A">
        <w:rPr>
          <w:bCs/>
          <w:color w:val="000000" w:themeColor="text1"/>
          <w:sz w:val="20"/>
        </w:rPr>
        <w:t xml:space="preserve"> virus, we started with undiluted virus and made </w:t>
      </w:r>
      <w:r w:rsidR="00954C03" w:rsidRPr="005E457A">
        <w:rPr>
          <w:bCs/>
          <w:color w:val="000000" w:themeColor="text1"/>
          <w:sz w:val="20"/>
        </w:rPr>
        <w:t>three</w:t>
      </w:r>
      <w:r w:rsidRPr="005E457A">
        <w:rPr>
          <w:bCs/>
          <w:color w:val="000000" w:themeColor="text1"/>
          <w:sz w:val="20"/>
        </w:rPr>
        <w:t xml:space="preserve"> 1:3 dilutions. For VSV G-</w:t>
      </w:r>
      <w:proofErr w:type="spellStart"/>
      <w:r w:rsidRPr="005E457A">
        <w:rPr>
          <w:bCs/>
          <w:color w:val="000000" w:themeColor="text1"/>
          <w:sz w:val="20"/>
        </w:rPr>
        <w:t>pseudotyped</w:t>
      </w:r>
      <w:proofErr w:type="spellEnd"/>
      <w:r w:rsidRPr="005E457A">
        <w:rPr>
          <w:bCs/>
          <w:color w:val="000000" w:themeColor="text1"/>
          <w:sz w:val="20"/>
        </w:rPr>
        <w:t xml:space="preserve"> </w:t>
      </w:r>
      <w:proofErr w:type="spellStart"/>
      <w:r w:rsidRPr="005E457A">
        <w:rPr>
          <w:bCs/>
          <w:color w:val="000000" w:themeColor="text1"/>
          <w:sz w:val="20"/>
        </w:rPr>
        <w:t>Luciferase_IRES_ZsGreen</w:t>
      </w:r>
      <w:proofErr w:type="spellEnd"/>
      <w:r w:rsidRPr="005E457A">
        <w:rPr>
          <w:bCs/>
          <w:color w:val="000000" w:themeColor="text1"/>
          <w:sz w:val="20"/>
        </w:rPr>
        <w:t xml:space="preserve"> virus, we started with a</w:t>
      </w:r>
      <w:r w:rsidR="00D868B1" w:rsidRPr="005E457A">
        <w:rPr>
          <w:bCs/>
          <w:color w:val="000000" w:themeColor="text1"/>
          <w:sz w:val="20"/>
        </w:rPr>
        <w:t xml:space="preserve"> 1:50 dilution.</w:t>
      </w:r>
    </w:p>
    <w:p w14:paraId="602DA0E5" w14:textId="3A7C02CA" w:rsidR="00AE39F5" w:rsidRPr="005E457A" w:rsidRDefault="00AE39F5" w:rsidP="004E4555">
      <w:pPr>
        <w:pStyle w:val="MDPI61Supplementary"/>
        <w:numPr>
          <w:ilvl w:val="0"/>
          <w:numId w:val="10"/>
        </w:numPr>
        <w:spacing w:before="0"/>
        <w:ind w:left="778"/>
        <w:rPr>
          <w:bCs/>
          <w:color w:val="000000" w:themeColor="text1"/>
          <w:sz w:val="20"/>
        </w:rPr>
      </w:pPr>
      <w:r w:rsidRPr="005E457A">
        <w:rPr>
          <w:bCs/>
          <w:color w:val="000000" w:themeColor="text1"/>
          <w:sz w:val="20"/>
        </w:rPr>
        <w:t>Gently remove the media from the cells and</w:t>
      </w:r>
      <w:r w:rsidR="00477144" w:rsidRPr="005E457A">
        <w:rPr>
          <w:bCs/>
          <w:color w:val="000000" w:themeColor="text1"/>
          <w:sz w:val="20"/>
        </w:rPr>
        <w:t xml:space="preserve"> slowly</w:t>
      </w:r>
      <w:r w:rsidRPr="005E457A">
        <w:rPr>
          <w:bCs/>
          <w:color w:val="000000" w:themeColor="text1"/>
          <w:sz w:val="20"/>
        </w:rPr>
        <w:t xml:space="preserve"> add the virus dilutions.</w:t>
      </w:r>
    </w:p>
    <w:p w14:paraId="79B8FF44" w14:textId="0B9C7D20" w:rsidR="00AE39F5" w:rsidRPr="005E457A" w:rsidRDefault="00AE39F5" w:rsidP="004E4555">
      <w:pPr>
        <w:pStyle w:val="MDPI61Supplementary"/>
        <w:numPr>
          <w:ilvl w:val="0"/>
          <w:numId w:val="10"/>
        </w:numPr>
        <w:spacing w:before="0"/>
        <w:ind w:left="778"/>
        <w:rPr>
          <w:bCs/>
          <w:color w:val="000000" w:themeColor="text1"/>
          <w:sz w:val="20"/>
        </w:rPr>
      </w:pPr>
      <w:r w:rsidRPr="005E457A">
        <w:rPr>
          <w:bCs/>
          <w:color w:val="000000" w:themeColor="text1"/>
          <w:sz w:val="20"/>
        </w:rPr>
        <w:t>Add polybrene</w:t>
      </w:r>
      <w:r w:rsidR="003128E2" w:rsidRPr="005E457A">
        <w:rPr>
          <w:bCs/>
          <w:color w:val="000000" w:themeColor="text1"/>
          <w:sz w:val="20"/>
        </w:rPr>
        <w:t xml:space="preserve"> (</w:t>
      </w:r>
      <w:ins w:id="38" w:author="Dusenbury Crawford, Katharine H" w:date="2020-05-04T10:46:00Z">
        <w:r w:rsidR="002933E6" w:rsidRPr="005E457A">
          <w:rPr>
            <w:bCs/>
            <w:color w:val="000000" w:themeColor="text1"/>
            <w:sz w:val="20"/>
          </w:rPr>
          <w:t>TR-1003-G</w:t>
        </w:r>
        <w:r w:rsidR="002933E6">
          <w:rPr>
            <w:bCs/>
            <w:color w:val="000000" w:themeColor="text1"/>
            <w:sz w:val="20"/>
            <w:highlight w:val="yellow"/>
          </w:rPr>
          <w:t xml:space="preserve">, </w:t>
        </w:r>
      </w:ins>
      <w:r w:rsidR="003128E2" w:rsidRPr="00A060BA">
        <w:rPr>
          <w:bCs/>
          <w:color w:val="000000" w:themeColor="text1"/>
          <w:sz w:val="20"/>
          <w:highlight w:val="yellow"/>
        </w:rPr>
        <w:t>Sigma Aldrich</w:t>
      </w:r>
      <w:r w:rsidR="003128E2" w:rsidRPr="005E457A">
        <w:rPr>
          <w:bCs/>
          <w:color w:val="000000" w:themeColor="text1"/>
          <w:sz w:val="20"/>
        </w:rPr>
        <w:t>,</w:t>
      </w:r>
      <w:ins w:id="39" w:author="Dusenbury Crawford, Katharine H" w:date="2020-05-04T10:46:00Z">
        <w:r w:rsidR="002933E6">
          <w:rPr>
            <w:bCs/>
            <w:color w:val="000000" w:themeColor="text1"/>
            <w:sz w:val="20"/>
          </w:rPr>
          <w:t xml:space="preserve"> St. Louis, MO, USA</w:t>
        </w:r>
      </w:ins>
      <w:del w:id="40" w:author="Dusenbury Crawford, Katharine H" w:date="2020-05-04T10:46:00Z">
        <w:r w:rsidR="003128E2" w:rsidRPr="005E457A" w:rsidDel="002933E6">
          <w:rPr>
            <w:bCs/>
            <w:color w:val="000000" w:themeColor="text1"/>
            <w:sz w:val="20"/>
          </w:rPr>
          <w:delText xml:space="preserve"> </w:delText>
        </w:r>
        <w:r w:rsidR="001F08EA" w:rsidRPr="005E457A" w:rsidDel="002933E6">
          <w:rPr>
            <w:bCs/>
            <w:color w:val="000000" w:themeColor="text1"/>
            <w:sz w:val="20"/>
          </w:rPr>
          <w:delText>TR-1003-G</w:delText>
        </w:r>
      </w:del>
      <w:r w:rsidR="001F08EA" w:rsidRPr="005E457A">
        <w:rPr>
          <w:bCs/>
          <w:color w:val="000000" w:themeColor="text1"/>
          <w:sz w:val="20"/>
        </w:rPr>
        <w:t>)</w:t>
      </w:r>
      <w:r w:rsidRPr="005E457A">
        <w:rPr>
          <w:bCs/>
          <w:color w:val="000000" w:themeColor="text1"/>
          <w:sz w:val="20"/>
        </w:rPr>
        <w:t xml:space="preserve"> to a final concentration of 5 </w:t>
      </w:r>
      <w:proofErr w:type="spellStart"/>
      <w:r w:rsidR="00065781" w:rsidRPr="005E457A">
        <w:rPr>
          <w:color w:val="000000" w:themeColor="text1"/>
        </w:rPr>
        <w:t>μ</w:t>
      </w:r>
      <w:r w:rsidRPr="005E457A">
        <w:rPr>
          <w:bCs/>
          <w:color w:val="000000" w:themeColor="text1"/>
          <w:sz w:val="20"/>
        </w:rPr>
        <w:t>g</w:t>
      </w:r>
      <w:proofErr w:type="spellEnd"/>
      <w:r w:rsidRPr="005E457A">
        <w:rPr>
          <w:bCs/>
          <w:color w:val="000000" w:themeColor="text1"/>
          <w:sz w:val="20"/>
        </w:rPr>
        <w:t>/</w:t>
      </w:r>
      <w:proofErr w:type="spellStart"/>
      <w:r w:rsidRPr="005E457A">
        <w:rPr>
          <w:bCs/>
          <w:color w:val="000000" w:themeColor="text1"/>
          <w:sz w:val="20"/>
        </w:rPr>
        <w:t>mL.</w:t>
      </w:r>
      <w:proofErr w:type="spellEnd"/>
      <w:r w:rsidR="00477144" w:rsidRPr="005E457A">
        <w:rPr>
          <w:bCs/>
          <w:color w:val="000000" w:themeColor="text1"/>
          <w:sz w:val="20"/>
        </w:rPr>
        <w:t xml:space="preserve"> We did this by adding 3 </w:t>
      </w:r>
      <w:proofErr w:type="spellStart"/>
      <w:r w:rsidR="00065781" w:rsidRPr="005E457A">
        <w:rPr>
          <w:color w:val="000000" w:themeColor="text1"/>
        </w:rPr>
        <w:t>μ</w:t>
      </w:r>
      <w:r w:rsidR="00477144" w:rsidRPr="005E457A">
        <w:rPr>
          <w:bCs/>
          <w:color w:val="000000" w:themeColor="text1"/>
          <w:sz w:val="20"/>
        </w:rPr>
        <w:t>L</w:t>
      </w:r>
      <w:proofErr w:type="spellEnd"/>
      <w:r w:rsidR="00477144" w:rsidRPr="005E457A">
        <w:rPr>
          <w:bCs/>
          <w:color w:val="000000" w:themeColor="text1"/>
          <w:sz w:val="20"/>
        </w:rPr>
        <w:t xml:space="preserve"> of polybrene diluted to 250 </w:t>
      </w:r>
      <w:proofErr w:type="spellStart"/>
      <w:r w:rsidR="00065781" w:rsidRPr="005E457A">
        <w:rPr>
          <w:color w:val="000000" w:themeColor="text1"/>
        </w:rPr>
        <w:t>μ</w:t>
      </w:r>
      <w:r w:rsidR="00477144" w:rsidRPr="005E457A">
        <w:rPr>
          <w:bCs/>
          <w:color w:val="000000" w:themeColor="text1"/>
          <w:sz w:val="20"/>
        </w:rPr>
        <w:t>g</w:t>
      </w:r>
      <w:proofErr w:type="spellEnd"/>
      <w:r w:rsidR="00477144" w:rsidRPr="005E457A">
        <w:rPr>
          <w:bCs/>
          <w:color w:val="000000" w:themeColor="text1"/>
          <w:sz w:val="20"/>
        </w:rPr>
        <w:t xml:space="preserve">/mL to our final infection volume of 150 </w:t>
      </w:r>
      <w:proofErr w:type="spellStart"/>
      <w:r w:rsidR="00065781" w:rsidRPr="005E457A">
        <w:rPr>
          <w:color w:val="000000" w:themeColor="text1"/>
        </w:rPr>
        <w:t>μ</w:t>
      </w:r>
      <w:r w:rsidR="00477144" w:rsidRPr="005E457A">
        <w:rPr>
          <w:bCs/>
          <w:color w:val="000000" w:themeColor="text1"/>
          <w:sz w:val="20"/>
        </w:rPr>
        <w:t>L</w:t>
      </w:r>
      <w:proofErr w:type="spellEnd"/>
      <w:r w:rsidR="00477144" w:rsidRPr="005E457A">
        <w:rPr>
          <w:bCs/>
          <w:color w:val="000000" w:themeColor="text1"/>
          <w:sz w:val="20"/>
        </w:rPr>
        <w:t xml:space="preserve">. </w:t>
      </w:r>
      <w:r w:rsidR="00AD6D57" w:rsidRPr="005E457A">
        <w:rPr>
          <w:bCs/>
          <w:sz w:val="20"/>
        </w:rPr>
        <w:t>Polybrene is a polycation that helps facilitate lentiviral infection through minimizing charge-repulsion between the virus and cells</w:t>
      </w:r>
      <w:r w:rsidR="00AD6D57" w:rsidRPr="005E457A">
        <w:rPr>
          <w:bCs/>
          <w:color w:val="FF0000"/>
          <w:sz w:val="20"/>
        </w:rPr>
        <w:t xml:space="preserve"> </w:t>
      </w:r>
      <w:r w:rsidR="001274F8" w:rsidRPr="005E457A">
        <w:rPr>
          <w:bCs/>
          <w:color w:val="000000" w:themeColor="text1"/>
          <w:sz w:val="20"/>
        </w:rPr>
        <w:fldChar w:fldCharType="begin" w:fldLock="1"/>
      </w:r>
      <w:r w:rsidR="00CC66FD" w:rsidRPr="005E457A">
        <w:rPr>
          <w:bCs/>
          <w:color w:val="000000" w:themeColor="text1"/>
          <w:sz w:val="20"/>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5E457A">
        <w:rPr>
          <w:bCs/>
          <w:color w:val="000000" w:themeColor="text1"/>
          <w:sz w:val="20"/>
        </w:rPr>
        <w:fldChar w:fldCharType="separate"/>
      </w:r>
      <w:r w:rsidR="00C26D0C" w:rsidRPr="005E457A">
        <w:rPr>
          <w:bCs/>
          <w:noProof/>
          <w:color w:val="000000" w:themeColor="text1"/>
          <w:sz w:val="20"/>
        </w:rPr>
        <w:t>[56]</w:t>
      </w:r>
      <w:r w:rsidR="001274F8" w:rsidRPr="005E457A">
        <w:rPr>
          <w:bCs/>
          <w:color w:val="000000" w:themeColor="text1"/>
          <w:sz w:val="20"/>
        </w:rPr>
        <w:fldChar w:fldCharType="end"/>
      </w:r>
      <w:r w:rsidR="001274F8" w:rsidRPr="005E457A">
        <w:rPr>
          <w:bCs/>
          <w:color w:val="000000" w:themeColor="text1"/>
          <w:sz w:val="20"/>
        </w:rPr>
        <w:t>.</w:t>
      </w:r>
    </w:p>
    <w:p w14:paraId="0437881A" w14:textId="6A41B16B" w:rsidR="00F56795" w:rsidRPr="005E457A" w:rsidRDefault="00AE39F5" w:rsidP="004E4555">
      <w:pPr>
        <w:pStyle w:val="MDPI61Supplementary"/>
        <w:numPr>
          <w:ilvl w:val="0"/>
          <w:numId w:val="10"/>
        </w:numPr>
        <w:spacing w:before="0"/>
        <w:ind w:left="778"/>
        <w:rPr>
          <w:bCs/>
          <w:color w:val="000000" w:themeColor="text1"/>
          <w:sz w:val="20"/>
        </w:rPr>
      </w:pPr>
      <w:r w:rsidRPr="005E457A">
        <w:rPr>
          <w:bCs/>
          <w:color w:val="000000" w:themeColor="text1"/>
          <w:sz w:val="20"/>
        </w:rPr>
        <w:t xml:space="preserve">At 48-60 </w:t>
      </w:r>
      <w:r w:rsidR="006D0DFC" w:rsidRPr="005E457A">
        <w:rPr>
          <w:bCs/>
          <w:color w:val="000000" w:themeColor="text1"/>
          <w:sz w:val="20"/>
        </w:rPr>
        <w:t>h</w:t>
      </w:r>
      <w:r w:rsidRPr="005E457A">
        <w:rPr>
          <w:bCs/>
          <w:color w:val="000000" w:themeColor="text1"/>
          <w:sz w:val="20"/>
        </w:rPr>
        <w:t xml:space="preserve"> post-infectio</w:t>
      </w:r>
      <w:r w:rsidR="00F56795" w:rsidRPr="005E457A">
        <w:rPr>
          <w:bCs/>
          <w:color w:val="000000" w:themeColor="text1"/>
          <w:sz w:val="20"/>
        </w:rPr>
        <w:t>n, collect cells for analysis:</w:t>
      </w:r>
    </w:p>
    <w:p w14:paraId="5007A945" w14:textId="4283DF24" w:rsidR="00F56795" w:rsidRPr="005E457A" w:rsidRDefault="00F56795" w:rsidP="00FD61EE">
      <w:pPr>
        <w:pStyle w:val="MDPI61Supplementary"/>
        <w:numPr>
          <w:ilvl w:val="1"/>
          <w:numId w:val="10"/>
        </w:numPr>
        <w:spacing w:before="0"/>
        <w:rPr>
          <w:bCs/>
          <w:color w:val="000000" w:themeColor="text1"/>
          <w:sz w:val="20"/>
        </w:rPr>
      </w:pPr>
      <w:r w:rsidRPr="005E457A">
        <w:rPr>
          <w:bCs/>
          <w:color w:val="000000" w:themeColor="text1"/>
          <w:sz w:val="20"/>
        </w:rPr>
        <w:t>For flow cytometry:</w:t>
      </w:r>
    </w:p>
    <w:p w14:paraId="562E9FCC" w14:textId="4E3831F9" w:rsidR="00F56795" w:rsidRPr="005E457A" w:rsidRDefault="00F56795" w:rsidP="00FD61EE">
      <w:pPr>
        <w:pStyle w:val="MDPI61Supplementary"/>
        <w:numPr>
          <w:ilvl w:val="2"/>
          <w:numId w:val="10"/>
        </w:numPr>
        <w:spacing w:before="0"/>
        <w:rPr>
          <w:bCs/>
          <w:color w:val="000000" w:themeColor="text1"/>
          <w:sz w:val="20"/>
        </w:rPr>
      </w:pPr>
      <w:r w:rsidRPr="005E457A">
        <w:rPr>
          <w:bCs/>
          <w:color w:val="000000" w:themeColor="text1"/>
          <w:sz w:val="20"/>
        </w:rPr>
        <w:t>L</w:t>
      </w:r>
      <w:r w:rsidR="00AE39F5" w:rsidRPr="005E457A">
        <w:rPr>
          <w:bCs/>
          <w:color w:val="000000" w:themeColor="text1"/>
          <w:sz w:val="20"/>
        </w:rPr>
        <w:t xml:space="preserve">ook at the </w:t>
      </w:r>
      <w:r w:rsidRPr="005E457A">
        <w:rPr>
          <w:bCs/>
          <w:color w:val="000000" w:themeColor="text1"/>
          <w:sz w:val="20"/>
        </w:rPr>
        <w:t>c</w:t>
      </w:r>
      <w:r w:rsidR="00AE39F5" w:rsidRPr="005E457A">
        <w:rPr>
          <w:bCs/>
          <w:color w:val="000000" w:themeColor="text1"/>
          <w:sz w:val="20"/>
        </w:rPr>
        <w:t xml:space="preserve">ells under a fluorescent microscope </w:t>
      </w:r>
      <w:r w:rsidR="003A752F" w:rsidRPr="005E457A">
        <w:rPr>
          <w:bCs/>
          <w:color w:val="000000" w:themeColor="text1"/>
          <w:sz w:val="20"/>
        </w:rPr>
        <w:t>and select wells that appear ~1</w:t>
      </w:r>
      <w:r w:rsidR="005E457A">
        <w:rPr>
          <w:bCs/>
          <w:color w:val="000000" w:themeColor="text1"/>
          <w:sz w:val="20"/>
        </w:rPr>
        <w:t>%</w:t>
      </w:r>
      <w:r w:rsidR="003A752F" w:rsidRPr="005E457A">
        <w:rPr>
          <w:bCs/>
          <w:color w:val="000000" w:themeColor="text1"/>
          <w:sz w:val="20"/>
        </w:rPr>
        <w:t xml:space="preserve">-10% positive. Harvest cells </w:t>
      </w:r>
      <w:r w:rsidRPr="005E457A">
        <w:rPr>
          <w:bCs/>
          <w:color w:val="000000" w:themeColor="text1"/>
          <w:sz w:val="20"/>
        </w:rPr>
        <w:t>from these wells</w:t>
      </w:r>
      <w:r w:rsidR="003A752F" w:rsidRPr="005E457A">
        <w:rPr>
          <w:bCs/>
          <w:color w:val="000000" w:themeColor="text1"/>
          <w:sz w:val="20"/>
        </w:rPr>
        <w:t xml:space="preserve"> using trypsin and transfer them to a V-bottom plate or microcentrifuge tubes. Pellet cells at 300xg for 4 min and wash </w:t>
      </w:r>
      <w:r w:rsidR="006F0821" w:rsidRPr="005E457A">
        <w:rPr>
          <w:bCs/>
          <w:color w:val="000000" w:themeColor="text1"/>
          <w:sz w:val="20"/>
        </w:rPr>
        <w:t>twice</w:t>
      </w:r>
      <w:r w:rsidR="003A752F" w:rsidRPr="005E457A">
        <w:rPr>
          <w:bCs/>
          <w:color w:val="000000" w:themeColor="text1"/>
          <w:sz w:val="20"/>
        </w:rPr>
        <w:t xml:space="preserve"> with 3% BSA in PBS. </w:t>
      </w:r>
      <w:r w:rsidR="001146A0" w:rsidRPr="005E457A">
        <w:rPr>
          <w:bCs/>
          <w:color w:val="000000" w:themeColor="text1"/>
          <w:sz w:val="20"/>
        </w:rPr>
        <w:t xml:space="preserve">After the final wash, resuspend in 1% BSA in PBS and analyze via flow cytometry. We </w:t>
      </w:r>
      <w:r w:rsidR="003E013A" w:rsidRPr="005E457A">
        <w:rPr>
          <w:bCs/>
          <w:color w:val="000000" w:themeColor="text1"/>
          <w:sz w:val="20"/>
        </w:rPr>
        <w:t>used</w:t>
      </w:r>
      <w:r w:rsidR="001146A0" w:rsidRPr="005E457A">
        <w:rPr>
          <w:bCs/>
          <w:color w:val="000000" w:themeColor="text1"/>
          <w:sz w:val="20"/>
        </w:rPr>
        <w:t xml:space="preserve"> a Becton Dickinson Celesta cell analysis machine with a 530/30 filter to detect </w:t>
      </w:r>
      <w:proofErr w:type="spellStart"/>
      <w:r w:rsidR="001146A0" w:rsidRPr="005E457A">
        <w:rPr>
          <w:bCs/>
          <w:color w:val="000000" w:themeColor="text1"/>
          <w:sz w:val="20"/>
        </w:rPr>
        <w:t>ZsGreen</w:t>
      </w:r>
      <w:proofErr w:type="spellEnd"/>
      <w:r w:rsidR="001146A0" w:rsidRPr="005E457A">
        <w:rPr>
          <w:bCs/>
          <w:color w:val="000000" w:themeColor="text1"/>
          <w:sz w:val="20"/>
        </w:rPr>
        <w:t xml:space="preserve"> in the FITC channel. Resulting FCS files were analyzed using </w:t>
      </w:r>
      <w:proofErr w:type="spellStart"/>
      <w:r w:rsidR="001146A0" w:rsidRPr="007F2C38">
        <w:rPr>
          <w:bCs/>
          <w:color w:val="000000" w:themeColor="text1"/>
          <w:sz w:val="20"/>
          <w:highlight w:val="yellow"/>
        </w:rPr>
        <w:t>FlowJo</w:t>
      </w:r>
      <w:proofErr w:type="spellEnd"/>
      <w:r w:rsidR="001146A0" w:rsidRPr="007F2C38">
        <w:rPr>
          <w:bCs/>
          <w:color w:val="000000" w:themeColor="text1"/>
          <w:sz w:val="20"/>
          <w:highlight w:val="yellow"/>
        </w:rPr>
        <w:t xml:space="preserve"> </w:t>
      </w:r>
      <w:r w:rsidRPr="007F2C38">
        <w:rPr>
          <w:bCs/>
          <w:color w:val="000000" w:themeColor="text1"/>
          <w:sz w:val="20"/>
          <w:highlight w:val="yellow"/>
        </w:rPr>
        <w:t>(v</w:t>
      </w:r>
      <w:r w:rsidR="001146A0" w:rsidRPr="007F2C38">
        <w:rPr>
          <w:bCs/>
          <w:color w:val="000000" w:themeColor="text1"/>
          <w:sz w:val="20"/>
          <w:highlight w:val="yellow"/>
        </w:rPr>
        <w:t>10</w:t>
      </w:r>
      <w:r w:rsidRPr="007F2C38">
        <w:rPr>
          <w:bCs/>
          <w:color w:val="000000" w:themeColor="text1"/>
          <w:sz w:val="20"/>
          <w:highlight w:val="yellow"/>
        </w:rPr>
        <w:t>)</w:t>
      </w:r>
      <w:ins w:id="41" w:author="Dusenbury Crawford, Katharine H" w:date="2020-05-04T10:47:00Z">
        <w:r w:rsidR="002933E6">
          <w:rPr>
            <w:bCs/>
            <w:color w:val="000000" w:themeColor="text1"/>
            <w:sz w:val="20"/>
            <w:highlight w:val="yellow"/>
          </w:rPr>
          <w:t xml:space="preserve"> (BD Life Sciences, Ashland, OR, USA)</w:t>
        </w:r>
      </w:ins>
      <w:r w:rsidR="001146A0" w:rsidRPr="007F2C38">
        <w:rPr>
          <w:bCs/>
          <w:color w:val="000000" w:themeColor="text1"/>
          <w:sz w:val="20"/>
          <w:highlight w:val="yellow"/>
        </w:rPr>
        <w:t>.</w:t>
      </w:r>
    </w:p>
    <w:p w14:paraId="255D3194" w14:textId="11D02F12" w:rsidR="00F56795" w:rsidRPr="005E457A" w:rsidRDefault="003E013A" w:rsidP="008F3DBD">
      <w:pPr>
        <w:pStyle w:val="MDPI61Supplementary"/>
        <w:numPr>
          <w:ilvl w:val="2"/>
          <w:numId w:val="10"/>
        </w:numPr>
        <w:spacing w:before="0"/>
        <w:rPr>
          <w:bCs/>
          <w:color w:val="000000" w:themeColor="text1"/>
          <w:sz w:val="20"/>
        </w:rPr>
      </w:pPr>
      <w:r w:rsidRPr="005E457A">
        <w:rPr>
          <w:bCs/>
          <w:color w:val="000000" w:themeColor="text1"/>
          <w:sz w:val="20"/>
        </w:rPr>
        <w:lastRenderedPageBreak/>
        <w:t>Calculate titers</w:t>
      </w:r>
      <w:r w:rsidR="00534D5F" w:rsidRPr="005E457A">
        <w:rPr>
          <w:bCs/>
          <w:color w:val="000000" w:themeColor="text1"/>
          <w:sz w:val="20"/>
        </w:rPr>
        <w:t xml:space="preserve"> using the Poisson formula. If P is the percentage of cells that are </w:t>
      </w:r>
      <w:proofErr w:type="spellStart"/>
      <w:r w:rsidR="00534D5F" w:rsidRPr="005E457A">
        <w:rPr>
          <w:bCs/>
          <w:color w:val="000000" w:themeColor="text1"/>
          <w:sz w:val="20"/>
        </w:rPr>
        <w:t>ZsGreen</w:t>
      </w:r>
      <w:proofErr w:type="spellEnd"/>
      <w:r w:rsidR="00534D5F" w:rsidRPr="005E457A">
        <w:rPr>
          <w:bCs/>
          <w:color w:val="000000" w:themeColor="text1"/>
          <w:sz w:val="20"/>
        </w:rPr>
        <w:t xml:space="preserve"> positive, then the titer</w:t>
      </w:r>
      <w:r w:rsidR="0017185F" w:rsidRPr="005E457A">
        <w:rPr>
          <w:bCs/>
          <w:color w:val="000000" w:themeColor="text1"/>
          <w:sz w:val="20"/>
        </w:rPr>
        <w:t xml:space="preserve"> per m</w:t>
      </w:r>
      <w:r w:rsidR="005E457A">
        <w:rPr>
          <w:bCs/>
          <w:color w:val="000000" w:themeColor="text1"/>
          <w:sz w:val="20"/>
        </w:rPr>
        <w:t>l</w:t>
      </w:r>
      <w:r w:rsidR="00534D5F" w:rsidRPr="005E457A">
        <w:rPr>
          <w:bCs/>
          <w:color w:val="000000" w:themeColor="text1"/>
          <w:sz w:val="20"/>
        </w:rPr>
        <w:t xml:space="preserve"> is</w:t>
      </w:r>
      <w:commentRangeStart w:id="42"/>
      <w:r w:rsidR="00534D5F" w:rsidRPr="00A060BA">
        <w:rPr>
          <w:bCs/>
          <w:color w:val="000000" w:themeColor="text1"/>
          <w:sz w:val="20"/>
          <w:highlight w:val="yellow"/>
        </w:rPr>
        <w:t xml:space="preserve">: </w:t>
      </w:r>
      <w:r w:rsidR="004855B8" w:rsidRPr="00A060BA">
        <w:rPr>
          <w:bCs/>
          <w:i/>
          <w:iCs/>
          <w:color w:val="000000" w:themeColor="text1"/>
          <w:sz w:val="20"/>
          <w:highlight w:val="yellow"/>
        </w:rPr>
        <w:t>-</w:t>
      </w:r>
      <w:proofErr w:type="gramStart"/>
      <w:r w:rsidR="004855B8" w:rsidRPr="00A060BA">
        <w:rPr>
          <w:bCs/>
          <w:i/>
          <w:iCs/>
          <w:color w:val="000000" w:themeColor="text1"/>
          <w:sz w:val="20"/>
          <w:highlight w:val="yellow"/>
        </w:rPr>
        <w:t>ln(</w:t>
      </w:r>
      <w:proofErr w:type="gramEnd"/>
      <w:r w:rsidR="004855B8" w:rsidRPr="00A060BA">
        <w:rPr>
          <w:bCs/>
          <w:i/>
          <w:iCs/>
          <w:color w:val="000000" w:themeColor="text1"/>
          <w:sz w:val="20"/>
          <w:highlight w:val="yellow"/>
        </w:rPr>
        <w:t xml:space="preserve">1 – P / 100) x (number of cells / well) / </w:t>
      </w:r>
      <w:r w:rsidR="0017185F" w:rsidRPr="00A060BA">
        <w:rPr>
          <w:bCs/>
          <w:i/>
          <w:iCs/>
          <w:color w:val="000000" w:themeColor="text1"/>
          <w:sz w:val="20"/>
          <w:highlight w:val="yellow"/>
        </w:rPr>
        <w:t>(volume of virus per well in mL)</w:t>
      </w:r>
      <w:r w:rsidR="0017185F" w:rsidRPr="00A060BA">
        <w:rPr>
          <w:bCs/>
          <w:color w:val="000000" w:themeColor="text1"/>
          <w:sz w:val="20"/>
          <w:highlight w:val="yellow"/>
        </w:rPr>
        <w:t>.</w:t>
      </w:r>
      <w:r w:rsidR="004855B8" w:rsidRPr="005E457A">
        <w:rPr>
          <w:bCs/>
          <w:color w:val="000000" w:themeColor="text1"/>
          <w:sz w:val="20"/>
        </w:rPr>
        <w:t xml:space="preserve"> </w:t>
      </w:r>
      <w:commentRangeEnd w:id="42"/>
      <w:r w:rsidR="00A060BA">
        <w:rPr>
          <w:rStyle w:val="CommentReference"/>
          <w:rFonts w:ascii="Times New Roman" w:hAnsi="Times New Roman"/>
          <w:snapToGrid/>
          <w:lang w:eastAsia="de-DE" w:bidi="ar-SA"/>
        </w:rPr>
        <w:commentReference w:id="42"/>
      </w:r>
      <w:r w:rsidR="0017185F" w:rsidRPr="005E457A">
        <w:rPr>
          <w:bCs/>
          <w:color w:val="000000" w:themeColor="text1"/>
          <w:sz w:val="20"/>
        </w:rPr>
        <w:t xml:space="preserve">Note that when the percentage of cells that are </w:t>
      </w:r>
      <w:proofErr w:type="spellStart"/>
      <w:r w:rsidR="0017185F" w:rsidRPr="005E457A">
        <w:rPr>
          <w:bCs/>
          <w:color w:val="000000" w:themeColor="text1"/>
          <w:sz w:val="20"/>
        </w:rPr>
        <w:t>ZsGreen</w:t>
      </w:r>
      <w:proofErr w:type="spellEnd"/>
      <w:r w:rsidR="0017185F" w:rsidRPr="005E457A">
        <w:rPr>
          <w:bCs/>
          <w:color w:val="000000" w:themeColor="text1"/>
          <w:sz w:val="20"/>
        </w:rPr>
        <w:t xml:space="preserve"> positive is low, this formula is approximately equal to</w:t>
      </w:r>
      <w:r w:rsidR="0017185F" w:rsidRPr="00A060BA">
        <w:rPr>
          <w:bCs/>
          <w:color w:val="000000" w:themeColor="text1"/>
          <w:sz w:val="20"/>
          <w:highlight w:val="yellow"/>
        </w:rPr>
        <w:t xml:space="preserve">: </w:t>
      </w:r>
      <w:r w:rsidR="0017185F" w:rsidRPr="00A060BA">
        <w:rPr>
          <w:bCs/>
          <w:i/>
          <w:iCs/>
          <w:color w:val="000000" w:themeColor="text1"/>
          <w:sz w:val="20"/>
          <w:highlight w:val="yellow"/>
        </w:rPr>
        <w:t>(</w:t>
      </w:r>
      <w:r w:rsidR="00F56795" w:rsidRPr="00A060BA">
        <w:rPr>
          <w:bCs/>
          <w:i/>
          <w:iCs/>
          <w:color w:val="000000" w:themeColor="text1"/>
          <w:sz w:val="20"/>
          <w:highlight w:val="yellow"/>
        </w:rPr>
        <w:t xml:space="preserve">% </w:t>
      </w:r>
      <w:proofErr w:type="spellStart"/>
      <w:r w:rsidR="00F56795" w:rsidRPr="00A060BA">
        <w:rPr>
          <w:bCs/>
          <w:i/>
          <w:iCs/>
          <w:color w:val="000000" w:themeColor="text1"/>
          <w:sz w:val="20"/>
          <w:highlight w:val="yellow"/>
        </w:rPr>
        <w:t>ZsGreen</w:t>
      </w:r>
      <w:proofErr w:type="spellEnd"/>
      <w:r w:rsidR="00F56795" w:rsidRPr="00A060BA">
        <w:rPr>
          <w:bCs/>
          <w:i/>
          <w:iCs/>
          <w:color w:val="000000" w:themeColor="text1"/>
          <w:sz w:val="20"/>
          <w:highlight w:val="yellow"/>
        </w:rPr>
        <w:t xml:space="preserve"> positive</w:t>
      </w:r>
      <w:r w:rsidR="003306DC" w:rsidRPr="00A060BA">
        <w:rPr>
          <w:bCs/>
          <w:i/>
          <w:iCs/>
          <w:color w:val="000000" w:themeColor="text1"/>
          <w:sz w:val="20"/>
          <w:highlight w:val="yellow"/>
        </w:rPr>
        <w:t xml:space="preserve"> / 100</w:t>
      </w:r>
      <w:r w:rsidR="0017185F" w:rsidRPr="00A060BA">
        <w:rPr>
          <w:bCs/>
          <w:i/>
          <w:iCs/>
          <w:color w:val="000000" w:themeColor="text1"/>
          <w:sz w:val="20"/>
          <w:highlight w:val="yellow"/>
        </w:rPr>
        <w:t>)</w:t>
      </w:r>
      <w:r w:rsidR="00F56795" w:rsidRPr="00A060BA">
        <w:rPr>
          <w:bCs/>
          <w:i/>
          <w:iCs/>
          <w:color w:val="000000" w:themeColor="text1"/>
          <w:sz w:val="20"/>
          <w:highlight w:val="yellow"/>
        </w:rPr>
        <w:t xml:space="preserve"> </w:t>
      </w:r>
      <w:r w:rsidRPr="00A060BA">
        <w:rPr>
          <w:bCs/>
          <w:i/>
          <w:iCs/>
          <w:color w:val="000000" w:themeColor="text1"/>
          <w:sz w:val="20"/>
          <w:highlight w:val="yellow"/>
        </w:rPr>
        <w:t>x</w:t>
      </w:r>
      <w:r w:rsidR="00F56795" w:rsidRPr="00A060BA">
        <w:rPr>
          <w:bCs/>
          <w:i/>
          <w:iCs/>
          <w:color w:val="000000" w:themeColor="text1"/>
          <w:sz w:val="20"/>
          <w:highlight w:val="yellow"/>
        </w:rPr>
        <w:t xml:space="preserve"> </w:t>
      </w:r>
      <w:r w:rsidR="0017185F" w:rsidRPr="00A060BA">
        <w:rPr>
          <w:bCs/>
          <w:i/>
          <w:iCs/>
          <w:color w:val="000000" w:themeColor="text1"/>
          <w:sz w:val="20"/>
          <w:highlight w:val="yellow"/>
        </w:rPr>
        <w:t>(</w:t>
      </w:r>
      <w:r w:rsidR="00F56795" w:rsidRPr="00A060BA">
        <w:rPr>
          <w:bCs/>
          <w:i/>
          <w:iCs/>
          <w:color w:val="000000" w:themeColor="text1"/>
          <w:sz w:val="20"/>
          <w:highlight w:val="yellow"/>
        </w:rPr>
        <w:t>number of cells</w:t>
      </w:r>
      <w:ins w:id="43" w:author="Dusenbury Crawford, Katharine H" w:date="2020-05-04T10:58:00Z">
        <w:r w:rsidR="00925513">
          <w:rPr>
            <w:bCs/>
            <w:i/>
            <w:iCs/>
            <w:color w:val="000000" w:themeColor="text1"/>
            <w:sz w:val="20"/>
            <w:highlight w:val="yellow"/>
          </w:rPr>
          <w:t xml:space="preserve"> per</w:t>
        </w:r>
      </w:ins>
      <w:del w:id="44" w:author="Dusenbury Crawford, Katharine H" w:date="2020-05-04T10:58:00Z">
        <w:r w:rsidR="00CF6620" w:rsidRPr="00A060BA" w:rsidDel="00925513">
          <w:rPr>
            <w:bCs/>
            <w:i/>
            <w:iCs/>
            <w:color w:val="000000" w:themeColor="text1"/>
            <w:sz w:val="20"/>
            <w:highlight w:val="yellow"/>
          </w:rPr>
          <w:delText xml:space="preserve"> </w:delText>
        </w:r>
      </w:del>
      <w:del w:id="45" w:author="Dusenbury Crawford, Katharine H" w:date="2020-05-04T10:55:00Z">
        <w:r w:rsidR="00CF6620" w:rsidRPr="00A060BA" w:rsidDel="00925513">
          <w:rPr>
            <w:bCs/>
            <w:i/>
            <w:iCs/>
            <w:color w:val="000000" w:themeColor="text1"/>
            <w:sz w:val="20"/>
            <w:highlight w:val="yellow"/>
          </w:rPr>
          <w:delText>/</w:delText>
        </w:r>
      </w:del>
      <w:r w:rsidR="00CF6620" w:rsidRPr="00A060BA">
        <w:rPr>
          <w:bCs/>
          <w:i/>
          <w:iCs/>
          <w:color w:val="000000" w:themeColor="text1"/>
          <w:sz w:val="20"/>
          <w:highlight w:val="yellow"/>
        </w:rPr>
        <w:t xml:space="preserve"> well</w:t>
      </w:r>
      <w:r w:rsidR="0017185F" w:rsidRPr="00A060BA">
        <w:rPr>
          <w:bCs/>
          <w:i/>
          <w:iCs/>
          <w:color w:val="000000" w:themeColor="text1"/>
          <w:sz w:val="20"/>
          <w:highlight w:val="yellow"/>
        </w:rPr>
        <w:t>)</w:t>
      </w:r>
      <w:r w:rsidR="00F56795" w:rsidRPr="00A060BA">
        <w:rPr>
          <w:bCs/>
          <w:i/>
          <w:iCs/>
          <w:color w:val="000000" w:themeColor="text1"/>
          <w:sz w:val="20"/>
          <w:highlight w:val="yellow"/>
        </w:rPr>
        <w:t xml:space="preserve"> / volume of virus </w:t>
      </w:r>
      <w:r w:rsidR="0017185F" w:rsidRPr="00A060BA">
        <w:rPr>
          <w:bCs/>
          <w:i/>
          <w:iCs/>
          <w:color w:val="000000" w:themeColor="text1"/>
          <w:sz w:val="20"/>
          <w:highlight w:val="yellow"/>
        </w:rPr>
        <w:t xml:space="preserve">per well in </w:t>
      </w:r>
      <w:proofErr w:type="spellStart"/>
      <w:r w:rsidR="00F56795" w:rsidRPr="00A060BA">
        <w:rPr>
          <w:bCs/>
          <w:i/>
          <w:iCs/>
          <w:color w:val="000000" w:themeColor="text1"/>
          <w:sz w:val="20"/>
          <w:highlight w:val="yellow"/>
        </w:rPr>
        <w:t>mL</w:t>
      </w:r>
      <w:del w:id="46" w:author="Dusenbury Crawford, Katharine H" w:date="2020-05-04T10:55:00Z">
        <w:r w:rsidR="00F56795" w:rsidRPr="00A060BA" w:rsidDel="00925513">
          <w:rPr>
            <w:bCs/>
            <w:i/>
            <w:iCs/>
            <w:color w:val="000000" w:themeColor="text1"/>
            <w:sz w:val="20"/>
            <w:highlight w:val="yellow"/>
          </w:rPr>
          <w:delText>)</w:delText>
        </w:r>
      </w:del>
      <w:r w:rsidR="006F0821" w:rsidRPr="00A060BA">
        <w:rPr>
          <w:bCs/>
          <w:color w:val="000000" w:themeColor="text1"/>
          <w:sz w:val="20"/>
          <w:highlight w:val="yellow"/>
        </w:rPr>
        <w:t>.</w:t>
      </w:r>
      <w:proofErr w:type="spellEnd"/>
      <w:r w:rsidR="0017185F" w:rsidRPr="005E457A">
        <w:rPr>
          <w:bCs/>
          <w:color w:val="000000" w:themeColor="text1"/>
          <w:sz w:val="20"/>
        </w:rPr>
        <w:t xml:space="preserve"> Furthermore, the titers using even the Poisson equation will only be accurate if the percentage of cells that are </w:t>
      </w:r>
      <w:proofErr w:type="spellStart"/>
      <w:r w:rsidR="0017185F" w:rsidRPr="005E457A">
        <w:rPr>
          <w:bCs/>
          <w:color w:val="000000" w:themeColor="text1"/>
          <w:sz w:val="20"/>
        </w:rPr>
        <w:t>ZsGreen</w:t>
      </w:r>
      <w:proofErr w:type="spellEnd"/>
      <w:r w:rsidR="0017185F" w:rsidRPr="005E457A">
        <w:rPr>
          <w:bCs/>
          <w:color w:val="000000" w:themeColor="text1"/>
          <w:sz w:val="20"/>
        </w:rPr>
        <w:t xml:space="preserve"> positive is relatively low (ideally 1-10%).</w:t>
      </w:r>
    </w:p>
    <w:p w14:paraId="0E085750" w14:textId="7322F0F2" w:rsidR="00F56795" w:rsidRPr="005E457A" w:rsidRDefault="00F56795" w:rsidP="00985083">
      <w:pPr>
        <w:pStyle w:val="MDPI61Supplementary"/>
        <w:numPr>
          <w:ilvl w:val="1"/>
          <w:numId w:val="10"/>
        </w:numPr>
        <w:spacing w:before="120"/>
        <w:ind w:left="1498"/>
        <w:rPr>
          <w:bCs/>
          <w:color w:val="000000" w:themeColor="text1"/>
          <w:sz w:val="20"/>
        </w:rPr>
      </w:pPr>
      <w:r w:rsidRPr="005E457A">
        <w:rPr>
          <w:bCs/>
          <w:color w:val="000000" w:themeColor="text1"/>
          <w:sz w:val="20"/>
        </w:rPr>
        <w:t>For luciferase:</w:t>
      </w:r>
    </w:p>
    <w:p w14:paraId="2C3F5551" w14:textId="4494755B" w:rsidR="00F56795" w:rsidRPr="005E457A" w:rsidRDefault="00D868B1" w:rsidP="00985083">
      <w:pPr>
        <w:pStyle w:val="MDPI61Supplementary"/>
        <w:numPr>
          <w:ilvl w:val="2"/>
          <w:numId w:val="10"/>
        </w:numPr>
        <w:spacing w:before="0"/>
        <w:rPr>
          <w:bCs/>
          <w:color w:val="000000" w:themeColor="text1"/>
          <w:sz w:val="20"/>
        </w:rPr>
      </w:pPr>
      <w:r w:rsidRPr="005E457A">
        <w:rPr>
          <w:bCs/>
          <w:color w:val="000000" w:themeColor="text1"/>
          <w:sz w:val="20"/>
        </w:rPr>
        <w:t>Thaw luciferase reagent at room temperature. We used the Bright-Glo Luciferase Assay System (</w:t>
      </w:r>
      <w:ins w:id="47" w:author="Dusenbury Crawford, Katharine H" w:date="2020-05-04T10:48:00Z">
        <w:r w:rsidR="002933E6">
          <w:rPr>
            <w:bCs/>
            <w:color w:val="000000" w:themeColor="text1"/>
            <w:sz w:val="20"/>
          </w:rPr>
          <w:t xml:space="preserve">E2610, </w:t>
        </w:r>
      </w:ins>
      <w:r w:rsidRPr="00A060BA">
        <w:rPr>
          <w:bCs/>
          <w:color w:val="000000" w:themeColor="text1"/>
          <w:sz w:val="20"/>
          <w:highlight w:val="yellow"/>
        </w:rPr>
        <w:t xml:space="preserve">Promega, </w:t>
      </w:r>
      <w:del w:id="48" w:author="Dusenbury Crawford, Katharine H" w:date="2020-05-04T10:48:00Z">
        <w:r w:rsidRPr="00A060BA" w:rsidDel="002933E6">
          <w:rPr>
            <w:bCs/>
            <w:color w:val="000000" w:themeColor="text1"/>
            <w:sz w:val="20"/>
            <w:highlight w:val="yellow"/>
          </w:rPr>
          <w:delText>E2610</w:delText>
        </w:r>
      </w:del>
      <w:ins w:id="49" w:author="Dusenbury Crawford, Katharine H" w:date="2020-05-04T10:48:00Z">
        <w:r w:rsidR="002933E6">
          <w:rPr>
            <w:bCs/>
            <w:color w:val="000000" w:themeColor="text1"/>
            <w:sz w:val="20"/>
          </w:rPr>
          <w:t>Madison, WI, USA</w:t>
        </w:r>
      </w:ins>
      <w:r w:rsidRPr="005E457A">
        <w:rPr>
          <w:bCs/>
          <w:color w:val="000000" w:themeColor="text1"/>
          <w:sz w:val="20"/>
        </w:rPr>
        <w:t>).</w:t>
      </w:r>
    </w:p>
    <w:p w14:paraId="4A786499" w14:textId="3DA36509" w:rsidR="00D868B1" w:rsidRPr="005E457A" w:rsidRDefault="00D868B1" w:rsidP="00336E66">
      <w:pPr>
        <w:pStyle w:val="MDPI61Supplementary"/>
        <w:numPr>
          <w:ilvl w:val="2"/>
          <w:numId w:val="10"/>
        </w:numPr>
        <w:spacing w:before="0"/>
        <w:rPr>
          <w:bCs/>
          <w:color w:val="000000" w:themeColor="text1"/>
          <w:sz w:val="20"/>
        </w:rPr>
      </w:pPr>
      <w:r w:rsidRPr="005E457A">
        <w:rPr>
          <w:bCs/>
          <w:color w:val="000000" w:themeColor="text1"/>
          <w:sz w:val="20"/>
        </w:rPr>
        <w:t xml:space="preserve">Prepare cells by removing 100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media from each well. Accounting for evaporation, </w:t>
      </w:r>
      <w:r w:rsidR="0065642E" w:rsidRPr="005E457A">
        <w:rPr>
          <w:bCs/>
          <w:color w:val="000000" w:themeColor="text1"/>
          <w:sz w:val="20"/>
        </w:rPr>
        <w:t xml:space="preserve">this leaves </w:t>
      </w:r>
      <w:r w:rsidRPr="005E457A">
        <w:rPr>
          <w:bCs/>
          <w:color w:val="000000" w:themeColor="text1"/>
          <w:sz w:val="20"/>
        </w:rPr>
        <w:t xml:space="preserve">~30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of media in each well.</w:t>
      </w:r>
    </w:p>
    <w:p w14:paraId="1FEBFEC3" w14:textId="3FB09A58" w:rsidR="00D868B1" w:rsidRPr="002933E6" w:rsidRDefault="00D868B1" w:rsidP="002933E6">
      <w:pPr>
        <w:pStyle w:val="MDPI61Supplementary"/>
        <w:numPr>
          <w:ilvl w:val="2"/>
          <w:numId w:val="10"/>
        </w:numPr>
        <w:spacing w:before="0"/>
        <w:rPr>
          <w:bCs/>
          <w:color w:val="000000" w:themeColor="text1"/>
          <w:sz w:val="20"/>
          <w:rPrChange w:id="50" w:author="Dusenbury Crawford, Katharine H" w:date="2020-05-04T10:49:00Z">
            <w:rPr>
              <w:bCs/>
              <w:color w:val="000000" w:themeColor="text1"/>
              <w:sz w:val="20"/>
            </w:rPr>
          </w:rPrChange>
        </w:rPr>
      </w:pPr>
      <w:r w:rsidRPr="005E457A">
        <w:rPr>
          <w:bCs/>
          <w:color w:val="000000" w:themeColor="text1"/>
          <w:sz w:val="20"/>
        </w:rPr>
        <w:t xml:space="preserve">Add 30 </w:t>
      </w:r>
      <w:proofErr w:type="spellStart"/>
      <w:r w:rsidR="00065781" w:rsidRPr="005E457A">
        <w:rPr>
          <w:color w:val="000000" w:themeColor="text1"/>
        </w:rPr>
        <w:t>μ</w:t>
      </w:r>
      <w:r w:rsidRPr="005E457A">
        <w:rPr>
          <w:bCs/>
          <w:color w:val="000000" w:themeColor="text1"/>
          <w:sz w:val="20"/>
        </w:rPr>
        <w:t>L</w:t>
      </w:r>
      <w:proofErr w:type="spellEnd"/>
      <w:r w:rsidRPr="005E457A">
        <w:rPr>
          <w:bCs/>
          <w:color w:val="000000" w:themeColor="text1"/>
          <w:sz w:val="20"/>
        </w:rPr>
        <w:t xml:space="preserve"> of luciferase reagent</w:t>
      </w:r>
      <w:r w:rsidR="003E013A" w:rsidRPr="005E457A">
        <w:rPr>
          <w:bCs/>
          <w:color w:val="000000" w:themeColor="text1"/>
          <w:sz w:val="20"/>
        </w:rPr>
        <w:t xml:space="preserve">, </w:t>
      </w:r>
      <w:r w:rsidRPr="005E457A">
        <w:rPr>
          <w:bCs/>
          <w:color w:val="000000" w:themeColor="text1"/>
          <w:sz w:val="20"/>
        </w:rPr>
        <w:t>mix well</w:t>
      </w:r>
      <w:r w:rsidR="003E013A" w:rsidRPr="005E457A">
        <w:rPr>
          <w:bCs/>
          <w:color w:val="000000" w:themeColor="text1"/>
          <w:sz w:val="20"/>
        </w:rPr>
        <w:t xml:space="preserve">, and transfer all 60 </w:t>
      </w:r>
      <w:proofErr w:type="spellStart"/>
      <w:r w:rsidR="00065781" w:rsidRPr="005E457A">
        <w:rPr>
          <w:color w:val="000000" w:themeColor="text1"/>
        </w:rPr>
        <w:t>μ</w:t>
      </w:r>
      <w:r w:rsidR="003E013A" w:rsidRPr="005E457A">
        <w:rPr>
          <w:bCs/>
          <w:color w:val="000000" w:themeColor="text1"/>
          <w:sz w:val="20"/>
        </w:rPr>
        <w:t>L</w:t>
      </w:r>
      <w:proofErr w:type="spellEnd"/>
      <w:r w:rsidR="003E013A" w:rsidRPr="005E457A">
        <w:rPr>
          <w:bCs/>
          <w:color w:val="000000" w:themeColor="text1"/>
          <w:sz w:val="20"/>
        </w:rPr>
        <w:t xml:space="preserve"> to a black-bottom plate (Co</w:t>
      </w:r>
      <w:r w:rsidR="001F08EA" w:rsidRPr="005E457A">
        <w:rPr>
          <w:bCs/>
          <w:color w:val="000000" w:themeColor="text1"/>
          <w:sz w:val="20"/>
        </w:rPr>
        <w:t xml:space="preserve">star 96-well solid black, </w:t>
      </w:r>
      <w:ins w:id="51" w:author="Dusenbury Crawford, Katharine H" w:date="2020-05-04T10:48:00Z">
        <w:r w:rsidR="002933E6" w:rsidRPr="00A060BA">
          <w:rPr>
            <w:bCs/>
            <w:color w:val="000000" w:themeColor="text1"/>
            <w:sz w:val="20"/>
            <w:highlight w:val="yellow"/>
          </w:rPr>
          <w:t>07-200-590</w:t>
        </w:r>
        <w:r w:rsidR="002933E6">
          <w:rPr>
            <w:bCs/>
            <w:color w:val="000000" w:themeColor="text1"/>
            <w:sz w:val="20"/>
            <w:highlight w:val="yellow"/>
          </w:rPr>
          <w:t xml:space="preserve">, </w:t>
        </w:r>
      </w:ins>
      <w:r w:rsidR="001F08EA" w:rsidRPr="00A060BA">
        <w:rPr>
          <w:bCs/>
          <w:color w:val="000000" w:themeColor="text1"/>
          <w:sz w:val="20"/>
          <w:highlight w:val="yellow"/>
        </w:rPr>
        <w:t>Fisher</w:t>
      </w:r>
      <w:ins w:id="52" w:author="Dusenbury Crawford, Katharine H" w:date="2020-05-04T10:49:00Z">
        <w:r w:rsidR="002933E6">
          <w:rPr>
            <w:bCs/>
            <w:color w:val="000000" w:themeColor="text1"/>
            <w:sz w:val="20"/>
          </w:rPr>
          <w:t xml:space="preserve"> Scientific, Waltham, MA, USA</w:t>
        </w:r>
      </w:ins>
      <w:del w:id="53" w:author="Dusenbury Crawford, Katharine H" w:date="2020-05-04T10:48:00Z">
        <w:r w:rsidR="001F08EA" w:rsidRPr="002933E6" w:rsidDel="002933E6">
          <w:rPr>
            <w:bCs/>
            <w:color w:val="000000" w:themeColor="text1"/>
            <w:sz w:val="20"/>
            <w:highlight w:val="yellow"/>
            <w:rPrChange w:id="54" w:author="Dusenbury Crawford, Katharine H" w:date="2020-05-04T10:49:00Z">
              <w:rPr>
                <w:bCs/>
                <w:color w:val="000000" w:themeColor="text1"/>
                <w:sz w:val="20"/>
                <w:highlight w:val="yellow"/>
              </w:rPr>
            </w:rPrChange>
          </w:rPr>
          <w:delText>, 07-200-590</w:delText>
        </w:r>
      </w:del>
      <w:r w:rsidR="003E013A" w:rsidRPr="002933E6">
        <w:rPr>
          <w:bCs/>
          <w:color w:val="000000" w:themeColor="text1"/>
          <w:sz w:val="20"/>
          <w:rPrChange w:id="55" w:author="Dusenbury Crawford, Katharine H" w:date="2020-05-04T10:49:00Z">
            <w:rPr>
              <w:bCs/>
              <w:color w:val="000000" w:themeColor="text1"/>
              <w:sz w:val="20"/>
            </w:rPr>
          </w:rPrChange>
        </w:rPr>
        <w:t>).</w:t>
      </w:r>
    </w:p>
    <w:p w14:paraId="4B20056B" w14:textId="064E4393" w:rsidR="003E013A" w:rsidRPr="005E457A" w:rsidRDefault="003E013A" w:rsidP="00336E66">
      <w:pPr>
        <w:pStyle w:val="MDPI61Supplementary"/>
        <w:numPr>
          <w:ilvl w:val="2"/>
          <w:numId w:val="10"/>
        </w:numPr>
        <w:spacing w:before="0"/>
        <w:rPr>
          <w:bCs/>
          <w:color w:val="000000" w:themeColor="text1"/>
          <w:sz w:val="20"/>
        </w:rPr>
      </w:pPr>
      <w:r w:rsidRPr="005E457A">
        <w:rPr>
          <w:bCs/>
          <w:color w:val="000000" w:themeColor="text1"/>
          <w:sz w:val="20"/>
        </w:rPr>
        <w:t xml:space="preserve">Incubate plate for 2 min at room temperature </w:t>
      </w:r>
      <w:r w:rsidR="00146366" w:rsidRPr="005E457A">
        <w:rPr>
          <w:bCs/>
          <w:color w:val="000000" w:themeColor="text1"/>
          <w:sz w:val="20"/>
        </w:rPr>
        <w:t>in the dark</w:t>
      </w:r>
      <w:r w:rsidR="005E457A">
        <w:rPr>
          <w:bCs/>
          <w:color w:val="000000" w:themeColor="text1"/>
          <w:sz w:val="20"/>
        </w:rPr>
        <w:t>,</w:t>
      </w:r>
      <w:r w:rsidR="00146366" w:rsidRPr="005E457A">
        <w:rPr>
          <w:bCs/>
          <w:color w:val="000000" w:themeColor="text1"/>
          <w:sz w:val="20"/>
        </w:rPr>
        <w:t xml:space="preserve"> </w:t>
      </w:r>
      <w:r w:rsidRPr="005E457A">
        <w:rPr>
          <w:bCs/>
          <w:color w:val="000000" w:themeColor="text1"/>
          <w:sz w:val="20"/>
        </w:rPr>
        <w:t>then measure luminescence using a plate reader</w:t>
      </w:r>
      <w:r w:rsidR="00477144" w:rsidRPr="005E457A">
        <w:rPr>
          <w:bCs/>
          <w:color w:val="000000" w:themeColor="text1"/>
          <w:sz w:val="20"/>
        </w:rPr>
        <w:t xml:space="preserve">. We used a Tecan </w:t>
      </w:r>
      <w:r w:rsidR="000332E7" w:rsidRPr="005E457A">
        <w:rPr>
          <w:bCs/>
          <w:color w:val="000000" w:themeColor="text1"/>
          <w:sz w:val="20"/>
        </w:rPr>
        <w:t xml:space="preserve">Infinite M1000 Pro plate reader </w:t>
      </w:r>
      <w:r w:rsidR="00477144" w:rsidRPr="005E457A">
        <w:rPr>
          <w:bCs/>
          <w:color w:val="000000" w:themeColor="text1"/>
          <w:sz w:val="20"/>
        </w:rPr>
        <w:t xml:space="preserve">with </w:t>
      </w:r>
      <w:r w:rsidR="00693979" w:rsidRPr="005E457A">
        <w:rPr>
          <w:bCs/>
          <w:color w:val="000000" w:themeColor="text1"/>
          <w:sz w:val="20"/>
        </w:rPr>
        <w:t>no attenuation and a</w:t>
      </w:r>
      <w:r w:rsidR="00477144" w:rsidRPr="005E457A">
        <w:rPr>
          <w:bCs/>
          <w:color w:val="000000" w:themeColor="text1"/>
          <w:sz w:val="20"/>
        </w:rPr>
        <w:t xml:space="preserve"> luminescence integration time of 1 </w:t>
      </w:r>
      <w:r w:rsidR="006D0DFC" w:rsidRPr="005E457A">
        <w:rPr>
          <w:bCs/>
          <w:color w:val="000000" w:themeColor="text1"/>
          <w:sz w:val="20"/>
        </w:rPr>
        <w:t>s</w:t>
      </w:r>
      <w:r w:rsidR="00477144" w:rsidRPr="005E457A">
        <w:rPr>
          <w:bCs/>
          <w:color w:val="000000" w:themeColor="text1"/>
          <w:sz w:val="20"/>
        </w:rPr>
        <w:t>.</w:t>
      </w:r>
    </w:p>
    <w:p w14:paraId="282545E3" w14:textId="6964B003" w:rsidR="00DA15EA" w:rsidRPr="005E457A" w:rsidRDefault="001F08EA" w:rsidP="000B4C54">
      <w:pPr>
        <w:pStyle w:val="MDPI61Supplementary"/>
        <w:numPr>
          <w:ilvl w:val="2"/>
          <w:numId w:val="10"/>
        </w:numPr>
        <w:spacing w:before="0"/>
        <w:rPr>
          <w:bCs/>
          <w:color w:val="000000" w:themeColor="text1"/>
          <w:sz w:val="20"/>
        </w:rPr>
      </w:pPr>
      <w:r w:rsidRPr="005E457A">
        <w:rPr>
          <w:bCs/>
          <w:color w:val="000000" w:themeColor="text1"/>
          <w:sz w:val="20"/>
        </w:rPr>
        <w:t>Plot RLUs vs. virus dilution. Select an amount of virus for further assays where there</w:t>
      </w:r>
      <w:r w:rsidR="00D80CDD" w:rsidRPr="005E457A">
        <w:rPr>
          <w:bCs/>
          <w:color w:val="000000" w:themeColor="text1"/>
          <w:sz w:val="20"/>
        </w:rPr>
        <w:t xml:space="preserve"> is</w:t>
      </w:r>
      <w:r w:rsidRPr="005E457A">
        <w:rPr>
          <w:bCs/>
          <w:color w:val="000000" w:themeColor="text1"/>
          <w:sz w:val="20"/>
        </w:rPr>
        <w:t xml:space="preserve"> </w:t>
      </w:r>
      <w:r w:rsidR="00D80CDD" w:rsidRPr="005E457A">
        <w:rPr>
          <w:bCs/>
          <w:color w:val="000000" w:themeColor="text1"/>
          <w:sz w:val="20"/>
        </w:rPr>
        <w:t>sufficient (&gt;100</w:t>
      </w:r>
      <w:r w:rsidR="008846A8" w:rsidRPr="005E457A">
        <w:rPr>
          <w:bCs/>
          <w:color w:val="000000" w:themeColor="text1"/>
          <w:sz w:val="20"/>
        </w:rPr>
        <w:t>0</w:t>
      </w:r>
      <w:r w:rsidR="00D80CDD" w:rsidRPr="005E457A">
        <w:rPr>
          <w:bCs/>
          <w:color w:val="000000" w:themeColor="text1"/>
          <w:sz w:val="20"/>
        </w:rPr>
        <w:t xml:space="preserve">-fold) signal above virus-only background and </w:t>
      </w:r>
      <w:r w:rsidRPr="005E457A">
        <w:rPr>
          <w:bCs/>
          <w:color w:val="000000" w:themeColor="text1"/>
          <w:sz w:val="20"/>
        </w:rPr>
        <w:t>a linear relationship between virus added and RLU.</w:t>
      </w:r>
    </w:p>
    <w:p w14:paraId="62A99914" w14:textId="62EDD9E7" w:rsidR="00EA4893" w:rsidRPr="005E457A" w:rsidRDefault="00EA4893" w:rsidP="00EA4893">
      <w:pPr>
        <w:pStyle w:val="MDPI52figure"/>
      </w:pPr>
      <w:r w:rsidRPr="005E457A">
        <w:rPr>
          <w:noProof/>
          <w:snapToGrid/>
          <w:lang w:eastAsia="zh-CN" w:bidi="ar-SA"/>
        </w:rPr>
        <w:drawing>
          <wp:inline distT="0" distB="0" distL="0" distR="0" wp14:anchorId="59CD4FAE" wp14:editId="34769B1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p w14:paraId="6420C339" w14:textId="0C577661" w:rsidR="00DA15EA" w:rsidRPr="005E457A" w:rsidRDefault="00C8121C" w:rsidP="00C8121C">
      <w:pPr>
        <w:pStyle w:val="MDPI51figurecaption"/>
      </w:pPr>
      <w:commentRangeStart w:id="56"/>
      <w:r w:rsidRPr="005E457A">
        <w:rPr>
          <w:b/>
        </w:rPr>
        <w:t>Figure 5</w:t>
      </w:r>
      <w:commentRangeEnd w:id="56"/>
      <w:r w:rsidR="00A060BA">
        <w:rPr>
          <w:rStyle w:val="CommentReference"/>
          <w:rFonts w:ascii="Times New Roman" w:hAnsi="Times New Roman"/>
          <w:lang w:bidi="ar-SA"/>
        </w:rPr>
        <w:commentReference w:id="56"/>
      </w:r>
      <w:r w:rsidRPr="005E457A">
        <w:rPr>
          <w:b/>
        </w:rPr>
        <w:t>.</w:t>
      </w:r>
      <w:r w:rsidR="00EA4893" w:rsidRPr="005E457A">
        <w:rPr>
          <w:b/>
        </w:rPr>
        <w:t xml:space="preserve"> </w:t>
      </w:r>
      <w:r w:rsidR="00BC73D3" w:rsidRPr="005E457A">
        <w:t>Example plate layout for neutralization assays.</w:t>
      </w:r>
      <w:r w:rsidR="00820D4F" w:rsidRPr="005E457A">
        <w:t xml:space="preserve"> It is possible to run full-dilution series of two ser</w:t>
      </w:r>
      <w:r w:rsidR="00DB6836" w:rsidRPr="005E457A">
        <w:t>a</w:t>
      </w:r>
      <w:r w:rsidR="00820D4F" w:rsidRPr="005E457A">
        <w:t xml:space="preserve"> or plasma samples</w:t>
      </w:r>
      <w:r w:rsidR="00312AA5" w:rsidRPr="005E457A">
        <w:t xml:space="preserve"> in dupl</w:t>
      </w:r>
      <w:r w:rsidR="0001045B" w:rsidRPr="005E457A">
        <w:t>ic</w:t>
      </w:r>
      <w:r w:rsidR="00312AA5" w:rsidRPr="005E457A">
        <w:t>ate</w:t>
      </w:r>
      <w:r w:rsidR="00820D4F" w:rsidRPr="005E457A">
        <w:t xml:space="preserve"> on each plate with the necessary controls. These controls include media only, cells only, and virus</w:t>
      </w:r>
      <w:r w:rsidR="005E457A">
        <w:t>-</w:t>
      </w:r>
      <w:r w:rsidR="00820D4F" w:rsidRPr="005E457A">
        <w:t xml:space="preserve">only wells, as well as </w:t>
      </w:r>
      <w:r w:rsidR="005E457A">
        <w:t xml:space="preserve">four </w:t>
      </w:r>
      <w:r w:rsidR="00820D4F" w:rsidRPr="005E457A">
        <w:t>wells of virus</w:t>
      </w:r>
      <w:r w:rsidR="005E457A">
        <w:t>-</w:t>
      </w:r>
      <w:r w:rsidR="00820D4F" w:rsidRPr="005E457A">
        <w:t xml:space="preserve">infecting 293T cells to confirm </w:t>
      </w:r>
      <w:r w:rsidR="006C4D52" w:rsidRPr="005E457A">
        <w:t>the lack of infection with Spike-</w:t>
      </w:r>
      <w:proofErr w:type="spellStart"/>
      <w:r w:rsidR="006C4D52" w:rsidRPr="005E457A">
        <w:t>pseudotyped</w:t>
      </w:r>
      <w:proofErr w:type="spellEnd"/>
      <w:r w:rsidR="006C4D52" w:rsidRPr="005E457A">
        <w:t xml:space="preserve"> lentivirus in the absence of ACE2. The</w:t>
      </w:r>
      <w:r w:rsidR="00146366" w:rsidRPr="005E457A">
        <w:t xml:space="preserve"> average signal from the “Virus Only” and “Virus + 293Ts”</w:t>
      </w:r>
      <w:r w:rsidR="006C4D52" w:rsidRPr="005E457A">
        <w:t xml:space="preserve"> wells </w:t>
      </w:r>
      <w:r w:rsidR="00146366" w:rsidRPr="005E457A">
        <w:t xml:space="preserve">provides </w:t>
      </w:r>
      <w:r w:rsidR="006C4D52" w:rsidRPr="005E457A">
        <w:t xml:space="preserve">the background signal. The </w:t>
      </w:r>
      <w:r w:rsidR="00146366" w:rsidRPr="005E457A">
        <w:t>“Virus + Cells”</w:t>
      </w:r>
      <w:r w:rsidR="006C4D52" w:rsidRPr="005E457A">
        <w:t xml:space="preserve"> wells represent maximum infection without any serum and provide a metric for 100% vir</w:t>
      </w:r>
      <w:r w:rsidR="00F17A3D" w:rsidRPr="005E457A">
        <w:t>us</w:t>
      </w:r>
      <w:r w:rsidR="006C4D52" w:rsidRPr="005E457A">
        <w:t xml:space="preserve"> infectivity.</w:t>
      </w:r>
      <w:r w:rsidR="00146366" w:rsidRPr="005E457A">
        <w:t xml:space="preserve"> Note that “cells” here refers to the 293T-ACE2 cells.</w:t>
      </w:r>
      <w:ins w:id="57" w:author="Dusenbury Crawford, Katharine H" w:date="2020-05-04T10:52:00Z">
        <w:r w:rsidR="002933E6">
          <w:t xml:space="preserve"> The different colors simply denote </w:t>
        </w:r>
      </w:ins>
      <w:ins w:id="58" w:author="Dusenbury Crawford, Katharine H" w:date="2020-05-04T10:53:00Z">
        <w:r w:rsidR="00925513">
          <w:t>different</w:t>
        </w:r>
      </w:ins>
      <w:ins w:id="59" w:author="Dusenbury Crawford, Katharine H" w:date="2020-05-04T10:52:00Z">
        <w:r w:rsidR="002933E6">
          <w:t xml:space="preserve"> conditions</w:t>
        </w:r>
      </w:ins>
      <w:ins w:id="60" w:author="Dusenbury Crawford, Katharine H" w:date="2020-05-04T10:53:00Z">
        <w:r w:rsidR="002933E6">
          <w:t xml:space="preserve">, such as different serum samples or cells. These conditions are labeled </w:t>
        </w:r>
      </w:ins>
      <w:ins w:id="61" w:author="Dusenbury Crawford, Katharine H" w:date="2020-05-04T10:54:00Z">
        <w:r w:rsidR="00925513">
          <w:t>in the left-most column of the figure (or in each individual cell for the “Virus + 293Ts” condition).</w:t>
        </w:r>
      </w:ins>
    </w:p>
    <w:p w14:paraId="26305337" w14:textId="5EFCC1BB" w:rsidR="006C5456" w:rsidRPr="005E457A" w:rsidRDefault="00C8121C" w:rsidP="00C8121C">
      <w:pPr>
        <w:pStyle w:val="MDPI22heading2"/>
      </w:pPr>
      <w:r w:rsidRPr="005E457A">
        <w:t xml:space="preserve">4.5. </w:t>
      </w:r>
      <w:r w:rsidR="006C5456" w:rsidRPr="005E457A">
        <w:t xml:space="preserve">Detailed </w:t>
      </w:r>
      <w:r w:rsidRPr="005E457A">
        <w:t>P</w:t>
      </w:r>
      <w:r w:rsidR="006C5456" w:rsidRPr="005E457A">
        <w:t xml:space="preserve">rotocol for </w:t>
      </w:r>
      <w:r w:rsidRPr="005E457A">
        <w:t>N</w:t>
      </w:r>
      <w:r w:rsidR="006C5456" w:rsidRPr="005E457A">
        <w:t xml:space="preserve">eutralization </w:t>
      </w:r>
      <w:r w:rsidRPr="005E457A">
        <w:t>A</w:t>
      </w:r>
      <w:r w:rsidR="006C5456" w:rsidRPr="005E457A">
        <w:t>ssays.</w:t>
      </w:r>
    </w:p>
    <w:p w14:paraId="73E500F8" w14:textId="1AA08DF3" w:rsidR="00250DDC" w:rsidRPr="005E457A" w:rsidRDefault="00250DDC" w:rsidP="00C8121C">
      <w:pPr>
        <w:pStyle w:val="MDPI31text"/>
      </w:pPr>
      <w:r w:rsidRPr="005E457A">
        <w:t>The following protocol was developed to streamline neutralization assays with Spike-</w:t>
      </w:r>
      <w:proofErr w:type="spellStart"/>
      <w:r w:rsidRPr="005E457A">
        <w:t>pseudotyped</w:t>
      </w:r>
      <w:proofErr w:type="spellEnd"/>
      <w:r w:rsidRPr="005E457A">
        <w:t xml:space="preserve"> lentiviruses</w:t>
      </w:r>
      <w:r w:rsidR="00693D56" w:rsidRPr="005E457A">
        <w:t>. This protocol can be performed with either human sera or plasma</w:t>
      </w:r>
      <w:r w:rsidR="004D62A4" w:rsidRPr="005E457A">
        <w:t xml:space="preserve">, or monoclonal antibodies. Note that for safety, sera or plasma should be heat-inactivated in a biosafety cabinet prior to use as described in </w:t>
      </w:r>
      <w:r w:rsidR="005E457A" w:rsidRPr="00A060BA">
        <w:rPr>
          <w:highlight w:val="yellow"/>
        </w:rPr>
        <w:t>S</w:t>
      </w:r>
      <w:r w:rsidR="004D62A4" w:rsidRPr="00A060BA">
        <w:rPr>
          <w:highlight w:val="yellow"/>
        </w:rPr>
        <w:t>ubsection 4.</w:t>
      </w:r>
      <w:r w:rsidR="00845295" w:rsidRPr="00A060BA">
        <w:rPr>
          <w:highlight w:val="yellow"/>
        </w:rPr>
        <w:t>6</w:t>
      </w:r>
      <w:r w:rsidR="004D62A4" w:rsidRPr="00A060BA">
        <w:rPr>
          <w:highlight w:val="yellow"/>
        </w:rPr>
        <w:t>.</w:t>
      </w:r>
    </w:p>
    <w:p w14:paraId="7E4E4EA6" w14:textId="0A7AB849" w:rsidR="001353B1" w:rsidRPr="005E457A" w:rsidRDefault="00250DDC" w:rsidP="00820D4F">
      <w:pPr>
        <w:pStyle w:val="MDPI61Supplementary"/>
        <w:numPr>
          <w:ilvl w:val="0"/>
          <w:numId w:val="5"/>
        </w:numPr>
        <w:spacing w:before="80" w:line="240" w:lineRule="auto"/>
        <w:rPr>
          <w:bCs/>
          <w:sz w:val="20"/>
        </w:rPr>
      </w:pPr>
      <w:r w:rsidRPr="005E457A">
        <w:rPr>
          <w:bCs/>
          <w:sz w:val="20"/>
        </w:rPr>
        <w:lastRenderedPageBreak/>
        <w:t>S</w:t>
      </w:r>
      <w:r w:rsidR="001353B1" w:rsidRPr="005E457A">
        <w:rPr>
          <w:bCs/>
          <w:sz w:val="20"/>
        </w:rPr>
        <w:t>eed a poly-L-lysine</w:t>
      </w:r>
      <w:r w:rsidRPr="005E457A">
        <w:rPr>
          <w:bCs/>
          <w:sz w:val="20"/>
        </w:rPr>
        <w:t>-</w:t>
      </w:r>
      <w:r w:rsidR="001353B1" w:rsidRPr="005E457A">
        <w:rPr>
          <w:bCs/>
          <w:sz w:val="20"/>
        </w:rPr>
        <w:t>coated 96-well plate with 1.25x10</w:t>
      </w:r>
      <w:r w:rsidR="001353B1" w:rsidRPr="005E457A">
        <w:rPr>
          <w:bCs/>
          <w:sz w:val="20"/>
          <w:vertAlign w:val="superscript"/>
        </w:rPr>
        <w:t>4</w:t>
      </w:r>
      <w:r w:rsidR="001353B1" w:rsidRPr="005E457A">
        <w:rPr>
          <w:bCs/>
          <w:sz w:val="20"/>
        </w:rPr>
        <w:t xml:space="preserve"> 293T-ACE2 cells</w:t>
      </w:r>
      <w:r w:rsidR="007E75E8" w:rsidRPr="005E457A">
        <w:rPr>
          <w:bCs/>
          <w:sz w:val="20"/>
        </w:rPr>
        <w:t xml:space="preserve"> (BEI </w:t>
      </w:r>
      <w:r w:rsidR="00845295" w:rsidRPr="005E457A">
        <w:rPr>
          <w:bCs/>
          <w:sz w:val="20"/>
        </w:rPr>
        <w:t>NR-52511</w:t>
      </w:r>
      <w:r w:rsidR="007E75E8" w:rsidRPr="005E457A">
        <w:rPr>
          <w:bCs/>
          <w:color w:val="000000" w:themeColor="text1"/>
          <w:sz w:val="20"/>
        </w:rPr>
        <w:t>)</w:t>
      </w:r>
      <w:r w:rsidR="00191BDC" w:rsidRPr="005E457A">
        <w:rPr>
          <w:bCs/>
          <w:color w:val="000000" w:themeColor="text1"/>
          <w:sz w:val="20"/>
        </w:rPr>
        <w:t xml:space="preserve"> per well</w:t>
      </w:r>
      <w:r w:rsidR="00F56166" w:rsidRPr="005E457A">
        <w:rPr>
          <w:bCs/>
          <w:sz w:val="20"/>
        </w:rPr>
        <w:t xml:space="preserve"> in 50 </w:t>
      </w:r>
      <w:proofErr w:type="spellStart"/>
      <w:r w:rsidR="00065781" w:rsidRPr="005E457A">
        <w:rPr>
          <w:color w:val="000000" w:themeColor="text1"/>
        </w:rPr>
        <w:t>μ</w:t>
      </w:r>
      <w:r w:rsidR="00F56166" w:rsidRPr="005E457A">
        <w:rPr>
          <w:bCs/>
          <w:sz w:val="20"/>
        </w:rPr>
        <w:t>L</w:t>
      </w:r>
      <w:proofErr w:type="spellEnd"/>
      <w:r w:rsidR="007E75E8" w:rsidRPr="005E457A">
        <w:rPr>
          <w:bCs/>
          <w:sz w:val="20"/>
        </w:rPr>
        <w:t xml:space="preserve"> </w:t>
      </w:r>
      <w:r w:rsidR="00065781" w:rsidRPr="005E457A">
        <w:rPr>
          <w:bCs/>
          <w:sz w:val="20"/>
        </w:rPr>
        <w:t xml:space="preserve">D10 </w:t>
      </w:r>
      <w:r w:rsidR="007E75E8" w:rsidRPr="005E457A">
        <w:rPr>
          <w:bCs/>
          <w:sz w:val="20"/>
        </w:rPr>
        <w:t>(2.5</w:t>
      </w:r>
      <w:r w:rsidR="006167FB" w:rsidRPr="005E457A">
        <w:rPr>
          <w:bCs/>
          <w:sz w:val="20"/>
        </w:rPr>
        <w:t xml:space="preserve"> × </w:t>
      </w:r>
      <w:r w:rsidR="007E75E8" w:rsidRPr="005E457A">
        <w:rPr>
          <w:bCs/>
          <w:sz w:val="20"/>
        </w:rPr>
        <w:t>10</w:t>
      </w:r>
      <w:r w:rsidR="007E75E8" w:rsidRPr="005E457A">
        <w:rPr>
          <w:bCs/>
          <w:sz w:val="20"/>
          <w:vertAlign w:val="superscript"/>
        </w:rPr>
        <w:t>5</w:t>
      </w:r>
      <w:r w:rsidR="007E75E8" w:rsidRPr="005E457A">
        <w:rPr>
          <w:bCs/>
          <w:sz w:val="20"/>
        </w:rPr>
        <w:t xml:space="preserve"> cells per mL). </w:t>
      </w:r>
      <w:r w:rsidRPr="005E457A">
        <w:rPr>
          <w:bCs/>
          <w:sz w:val="20"/>
        </w:rPr>
        <w:t xml:space="preserve">Plan to infect this plate 8–12 </w:t>
      </w:r>
      <w:r w:rsidR="006D0DFC" w:rsidRPr="005E457A">
        <w:rPr>
          <w:bCs/>
          <w:sz w:val="20"/>
        </w:rPr>
        <w:t>h</w:t>
      </w:r>
      <w:r w:rsidRPr="005E457A">
        <w:rPr>
          <w:bCs/>
          <w:sz w:val="20"/>
        </w:rPr>
        <w:t xml:space="preserve"> post-seeding.</w:t>
      </w:r>
    </w:p>
    <w:p w14:paraId="71B70A51" w14:textId="73A3E8F4" w:rsidR="00146366" w:rsidRPr="005E457A" w:rsidRDefault="00250DDC" w:rsidP="00146366">
      <w:pPr>
        <w:pStyle w:val="MDPI61Supplementary"/>
        <w:numPr>
          <w:ilvl w:val="0"/>
          <w:numId w:val="5"/>
        </w:numPr>
        <w:spacing w:before="80" w:line="240" w:lineRule="auto"/>
        <w:rPr>
          <w:bCs/>
          <w:sz w:val="20"/>
        </w:rPr>
      </w:pPr>
      <w:r w:rsidRPr="005E457A">
        <w:rPr>
          <w:bCs/>
          <w:sz w:val="20"/>
        </w:rPr>
        <w:t>A</w:t>
      </w:r>
      <w:r w:rsidR="007955C3" w:rsidRPr="005E457A">
        <w:rPr>
          <w:bCs/>
          <w:sz w:val="20"/>
        </w:rPr>
        <w:t>bout</w:t>
      </w:r>
      <w:r w:rsidRPr="005E457A">
        <w:rPr>
          <w:bCs/>
          <w:sz w:val="20"/>
        </w:rPr>
        <w:t xml:space="preserve"> </w:t>
      </w:r>
      <w:r w:rsidR="00997A19" w:rsidRPr="005E457A">
        <w:rPr>
          <w:bCs/>
          <w:sz w:val="20"/>
        </w:rPr>
        <w:t>1.5</w:t>
      </w:r>
      <w:r w:rsidRPr="005E457A">
        <w:rPr>
          <w:bCs/>
          <w:sz w:val="20"/>
        </w:rPr>
        <w:t xml:space="preserve"> </w:t>
      </w:r>
      <w:r w:rsidR="006D0DFC" w:rsidRPr="005E457A">
        <w:rPr>
          <w:bCs/>
          <w:sz w:val="20"/>
        </w:rPr>
        <w:t>h</w:t>
      </w:r>
      <w:r w:rsidRPr="005E457A">
        <w:rPr>
          <w:bCs/>
          <w:sz w:val="20"/>
        </w:rPr>
        <w:t xml:space="preserve"> prior to infecting cells, </w:t>
      </w:r>
      <w:r w:rsidR="00712845" w:rsidRPr="005E457A">
        <w:rPr>
          <w:bCs/>
          <w:sz w:val="20"/>
        </w:rPr>
        <w:t xml:space="preserve">begin </w:t>
      </w:r>
      <w:r w:rsidRPr="005E457A">
        <w:rPr>
          <w:bCs/>
          <w:sz w:val="20"/>
        </w:rPr>
        <w:t>prepar</w:t>
      </w:r>
      <w:r w:rsidR="00712845" w:rsidRPr="005E457A">
        <w:rPr>
          <w:bCs/>
          <w:sz w:val="20"/>
        </w:rPr>
        <w:t>ing</w:t>
      </w:r>
      <w:r w:rsidRPr="005E457A">
        <w:rPr>
          <w:bCs/>
          <w:sz w:val="20"/>
        </w:rPr>
        <w:t xml:space="preserve"> ser</w:t>
      </w:r>
      <w:r w:rsidR="0065642E" w:rsidRPr="005E457A">
        <w:rPr>
          <w:bCs/>
          <w:sz w:val="20"/>
        </w:rPr>
        <w:t>um</w:t>
      </w:r>
      <w:r w:rsidR="00146366" w:rsidRPr="005E457A">
        <w:rPr>
          <w:bCs/>
          <w:sz w:val="20"/>
        </w:rPr>
        <w:t xml:space="preserve"> </w:t>
      </w:r>
      <w:r w:rsidR="00894DAD" w:rsidRPr="005E457A">
        <w:rPr>
          <w:bCs/>
          <w:sz w:val="20"/>
        </w:rPr>
        <w:t>and/or ACE2</w:t>
      </w:r>
      <w:r w:rsidRPr="005E457A">
        <w:rPr>
          <w:bCs/>
          <w:sz w:val="20"/>
        </w:rPr>
        <w:t xml:space="preserve"> dilutions</w:t>
      </w:r>
      <w:r w:rsidR="00191BDC" w:rsidRPr="005E457A">
        <w:rPr>
          <w:bCs/>
          <w:sz w:val="20"/>
        </w:rPr>
        <w:t xml:space="preserve"> in D10</w:t>
      </w:r>
      <w:r w:rsidR="00146366" w:rsidRPr="005E457A">
        <w:rPr>
          <w:bCs/>
          <w:sz w:val="20"/>
        </w:rPr>
        <w:t>:</w:t>
      </w:r>
    </w:p>
    <w:p w14:paraId="0D849BC5" w14:textId="51CBD150" w:rsidR="00191BDC" w:rsidRPr="005E457A" w:rsidRDefault="00146366" w:rsidP="00146366">
      <w:pPr>
        <w:pStyle w:val="MDPI61Supplementary"/>
        <w:numPr>
          <w:ilvl w:val="1"/>
          <w:numId w:val="5"/>
        </w:numPr>
        <w:spacing w:before="80" w:line="240" w:lineRule="auto"/>
        <w:rPr>
          <w:sz w:val="20"/>
        </w:rPr>
      </w:pPr>
      <w:r w:rsidRPr="005E457A">
        <w:rPr>
          <w:bCs/>
          <w:sz w:val="20"/>
        </w:rPr>
        <w:t>I</w:t>
      </w:r>
      <w:r w:rsidR="00250DDC" w:rsidRPr="005E457A">
        <w:rPr>
          <w:bCs/>
          <w:sz w:val="20"/>
        </w:rPr>
        <w:t>n a separate 96-well</w:t>
      </w:r>
      <w:r w:rsidR="00BC73D3" w:rsidRPr="005E457A">
        <w:rPr>
          <w:bCs/>
          <w:sz w:val="20"/>
        </w:rPr>
        <w:t xml:space="preserve"> “setup”</w:t>
      </w:r>
      <w:r w:rsidR="00250DDC" w:rsidRPr="005E457A">
        <w:rPr>
          <w:bCs/>
          <w:sz w:val="20"/>
        </w:rPr>
        <w:t xml:space="preserve"> plate</w:t>
      </w:r>
      <w:r w:rsidR="00712845" w:rsidRPr="005E457A">
        <w:rPr>
          <w:bCs/>
          <w:sz w:val="20"/>
        </w:rPr>
        <w:t>, serially dilute serum samples</w:t>
      </w:r>
      <w:r w:rsidR="005E457A">
        <w:rPr>
          <w:bCs/>
          <w:sz w:val="20"/>
        </w:rPr>
        <w:t>,</w:t>
      </w:r>
      <w:r w:rsidR="00712845" w:rsidRPr="005E457A">
        <w:rPr>
          <w:bCs/>
          <w:sz w:val="20"/>
        </w:rPr>
        <w:t xml:space="preserve"> leaving 60 </w:t>
      </w:r>
      <w:proofErr w:type="spellStart"/>
      <w:r w:rsidR="00494821" w:rsidRPr="005E457A">
        <w:rPr>
          <w:color w:val="000000" w:themeColor="text1"/>
        </w:rPr>
        <w:t>μ</w:t>
      </w:r>
      <w:r w:rsidR="00712845" w:rsidRPr="005E457A">
        <w:rPr>
          <w:bCs/>
          <w:sz w:val="20"/>
        </w:rPr>
        <w:t>L</w:t>
      </w:r>
      <w:proofErr w:type="spellEnd"/>
      <w:r w:rsidR="00712845" w:rsidRPr="005E457A">
        <w:rPr>
          <w:bCs/>
          <w:sz w:val="20"/>
        </w:rPr>
        <w:t xml:space="preserve"> diluted serum in each well.</w:t>
      </w:r>
      <w:r w:rsidR="00191BDC" w:rsidRPr="005E457A">
        <w:rPr>
          <w:bCs/>
          <w:sz w:val="20"/>
        </w:rPr>
        <w:t xml:space="preserve"> </w:t>
      </w:r>
      <w:r w:rsidR="00191BDC" w:rsidRPr="005E457A">
        <w:rPr>
          <w:sz w:val="20"/>
        </w:rPr>
        <w:t>For the data in Figu</w:t>
      </w:r>
      <w:r w:rsidR="00E64539" w:rsidRPr="005E457A">
        <w:rPr>
          <w:sz w:val="20"/>
        </w:rPr>
        <w:t xml:space="preserve">res 4A </w:t>
      </w:r>
      <w:r w:rsidR="005E457A">
        <w:rPr>
          <w:sz w:val="20"/>
        </w:rPr>
        <w:t>and</w:t>
      </w:r>
      <w:r w:rsidR="005E457A" w:rsidRPr="005E457A">
        <w:rPr>
          <w:sz w:val="20"/>
        </w:rPr>
        <w:t xml:space="preserve"> </w:t>
      </w:r>
      <w:r w:rsidR="00E64539" w:rsidRPr="005E457A">
        <w:rPr>
          <w:sz w:val="20"/>
        </w:rPr>
        <w:t>4C</w:t>
      </w:r>
      <w:r w:rsidR="00191BDC" w:rsidRPr="005E457A">
        <w:rPr>
          <w:sz w:val="20"/>
        </w:rPr>
        <w:t>, we started at an initial serum dilution of 1:</w:t>
      </w:r>
      <w:r w:rsidR="00693979" w:rsidRPr="005E457A">
        <w:rPr>
          <w:sz w:val="20"/>
        </w:rPr>
        <w:t>8</w:t>
      </w:r>
      <w:r w:rsidR="00191BDC" w:rsidRPr="005E457A">
        <w:rPr>
          <w:sz w:val="20"/>
        </w:rPr>
        <w:t>0</w:t>
      </w:r>
      <w:r w:rsidR="00BC73D3" w:rsidRPr="005E457A">
        <w:rPr>
          <w:sz w:val="20"/>
        </w:rPr>
        <w:t xml:space="preserve"> and did </w:t>
      </w:r>
      <w:r w:rsidR="00022890" w:rsidRPr="005E457A">
        <w:rPr>
          <w:sz w:val="20"/>
        </w:rPr>
        <w:t xml:space="preserve">serial </w:t>
      </w:r>
      <w:r w:rsidR="00693979" w:rsidRPr="005E457A">
        <w:rPr>
          <w:sz w:val="20"/>
        </w:rPr>
        <w:t>2.5-fold</w:t>
      </w:r>
      <w:r w:rsidR="00BC73D3" w:rsidRPr="005E457A">
        <w:rPr>
          <w:sz w:val="20"/>
        </w:rPr>
        <w:t xml:space="preserve"> dilutions</w:t>
      </w:r>
      <w:r w:rsidR="00191BDC" w:rsidRPr="005E457A">
        <w:rPr>
          <w:sz w:val="20"/>
        </w:rPr>
        <w:t>, meaning each replicate of the assay require</w:t>
      </w:r>
      <w:r w:rsidR="005E457A">
        <w:rPr>
          <w:sz w:val="20"/>
        </w:rPr>
        <w:t>d</w:t>
      </w:r>
      <w:r w:rsidR="00191BDC" w:rsidRPr="005E457A">
        <w:rPr>
          <w:sz w:val="20"/>
        </w:rPr>
        <w:t xml:space="preserve"> </w:t>
      </w:r>
      <w:r w:rsidR="00693979" w:rsidRPr="005E457A">
        <w:rPr>
          <w:sz w:val="20"/>
        </w:rPr>
        <w:t>5</w:t>
      </w:r>
      <w:r w:rsidR="00191BDC" w:rsidRPr="005E457A">
        <w:rPr>
          <w:sz w:val="20"/>
        </w:rPr>
        <w:t xml:space="preserve"> </w:t>
      </w:r>
      <w:proofErr w:type="spellStart"/>
      <w:r w:rsidR="00494821" w:rsidRPr="005E457A">
        <w:rPr>
          <w:color w:val="000000" w:themeColor="text1"/>
        </w:rPr>
        <w:t>μ</w:t>
      </w:r>
      <w:r w:rsidR="00191BDC" w:rsidRPr="005E457A">
        <w:rPr>
          <w:sz w:val="20"/>
        </w:rPr>
        <w:t>L</w:t>
      </w:r>
      <w:proofErr w:type="spellEnd"/>
      <w:r w:rsidR="00191BDC" w:rsidRPr="005E457A">
        <w:rPr>
          <w:sz w:val="20"/>
        </w:rPr>
        <w:t xml:space="preserve"> of sera. </w:t>
      </w:r>
      <w:r w:rsidR="00693979" w:rsidRPr="005E457A">
        <w:rPr>
          <w:sz w:val="20"/>
        </w:rPr>
        <w:t>For ACE2</w:t>
      </w:r>
      <w:r w:rsidR="00E64539" w:rsidRPr="005E457A">
        <w:rPr>
          <w:sz w:val="20"/>
        </w:rPr>
        <w:t xml:space="preserve"> (Fig</w:t>
      </w:r>
      <w:r w:rsidR="00550390" w:rsidRPr="005E457A">
        <w:rPr>
          <w:sz w:val="20"/>
        </w:rPr>
        <w:t xml:space="preserve">ure </w:t>
      </w:r>
      <w:r w:rsidR="00E64539" w:rsidRPr="005E457A">
        <w:rPr>
          <w:sz w:val="20"/>
        </w:rPr>
        <w:t>4</w:t>
      </w:r>
      <w:r w:rsidR="00550390" w:rsidRPr="005E457A">
        <w:rPr>
          <w:sz w:val="20"/>
        </w:rPr>
        <w:t>B</w:t>
      </w:r>
      <w:r w:rsidR="00E64539" w:rsidRPr="005E457A">
        <w:rPr>
          <w:sz w:val="20"/>
        </w:rPr>
        <w:t>)</w:t>
      </w:r>
      <w:r w:rsidR="005E457A">
        <w:rPr>
          <w:sz w:val="20"/>
        </w:rPr>
        <w:t>,</w:t>
      </w:r>
      <w:r w:rsidR="00693979" w:rsidRPr="005E457A">
        <w:rPr>
          <w:sz w:val="20"/>
        </w:rPr>
        <w:t xml:space="preserve"> we started with a concentration of 200 </w:t>
      </w:r>
      <w:proofErr w:type="spellStart"/>
      <w:r w:rsidR="00065781" w:rsidRPr="005E457A">
        <w:rPr>
          <w:color w:val="000000" w:themeColor="text1"/>
        </w:rPr>
        <w:t>μ</w:t>
      </w:r>
      <w:r w:rsidR="00693979" w:rsidRPr="005E457A">
        <w:rPr>
          <w:sz w:val="20"/>
        </w:rPr>
        <w:t>g</w:t>
      </w:r>
      <w:proofErr w:type="spellEnd"/>
      <w:r w:rsidR="00693979" w:rsidRPr="005E457A">
        <w:rPr>
          <w:sz w:val="20"/>
        </w:rPr>
        <w:t xml:space="preserve">/mL and did serial </w:t>
      </w:r>
      <w:r w:rsidR="005E457A">
        <w:rPr>
          <w:sz w:val="20"/>
        </w:rPr>
        <w:t>three</w:t>
      </w:r>
      <w:r w:rsidR="00693979" w:rsidRPr="005E457A">
        <w:rPr>
          <w:sz w:val="20"/>
        </w:rPr>
        <w:t>-fold dilutions.</w:t>
      </w:r>
    </w:p>
    <w:p w14:paraId="0C88D294" w14:textId="5D87E4BB" w:rsidR="00712845" w:rsidRPr="005E457A" w:rsidRDefault="005E457A" w:rsidP="00820D4F">
      <w:pPr>
        <w:pStyle w:val="MDPI61Supplementary"/>
        <w:numPr>
          <w:ilvl w:val="1"/>
          <w:numId w:val="5"/>
        </w:numPr>
        <w:spacing w:before="80" w:line="240" w:lineRule="auto"/>
        <w:rPr>
          <w:bCs/>
          <w:sz w:val="20"/>
        </w:rPr>
      </w:pPr>
      <w:r>
        <w:rPr>
          <w:sz w:val="20"/>
        </w:rPr>
        <w:t>Add</w:t>
      </w:r>
      <w:r w:rsidR="00191BDC" w:rsidRPr="005E457A">
        <w:rPr>
          <w:sz w:val="20"/>
        </w:rPr>
        <w:t xml:space="preserve"> 60 </w:t>
      </w:r>
      <w:proofErr w:type="spellStart"/>
      <w:r w:rsidR="00494821" w:rsidRPr="005E457A">
        <w:rPr>
          <w:color w:val="000000" w:themeColor="text1"/>
        </w:rPr>
        <w:t>μ</w:t>
      </w:r>
      <w:r w:rsidR="00191BDC" w:rsidRPr="005E457A">
        <w:rPr>
          <w:sz w:val="20"/>
        </w:rPr>
        <w:t>L</w:t>
      </w:r>
      <w:proofErr w:type="spellEnd"/>
      <w:r w:rsidR="00191BDC" w:rsidRPr="005E457A">
        <w:rPr>
          <w:sz w:val="20"/>
        </w:rPr>
        <w:t xml:space="preserve"> of D10 to wells corresponding to virus only and virus plus cells control wells. </w:t>
      </w:r>
      <w:r>
        <w:rPr>
          <w:sz w:val="20"/>
        </w:rPr>
        <w:t>Add</w:t>
      </w:r>
      <w:r w:rsidRPr="005E457A">
        <w:rPr>
          <w:sz w:val="20"/>
        </w:rPr>
        <w:t xml:space="preserve"> </w:t>
      </w:r>
      <w:r w:rsidR="00191BDC" w:rsidRPr="005E457A">
        <w:rPr>
          <w:sz w:val="20"/>
        </w:rPr>
        <w:t xml:space="preserve">120 </w:t>
      </w:r>
      <w:proofErr w:type="spellStart"/>
      <w:r w:rsidR="00494821" w:rsidRPr="005E457A">
        <w:rPr>
          <w:color w:val="000000" w:themeColor="text1"/>
        </w:rPr>
        <w:t>μ</w:t>
      </w:r>
      <w:r w:rsidR="00191BDC" w:rsidRPr="005E457A">
        <w:rPr>
          <w:sz w:val="20"/>
        </w:rPr>
        <w:t>L</w:t>
      </w:r>
      <w:proofErr w:type="spellEnd"/>
      <w:r w:rsidR="00191BDC" w:rsidRPr="005E457A">
        <w:rPr>
          <w:sz w:val="20"/>
        </w:rPr>
        <w:t xml:space="preserve"> of D10 to media only and cells only control wells. See </w:t>
      </w:r>
      <w:r w:rsidR="00DA15EA" w:rsidRPr="005E457A">
        <w:rPr>
          <w:sz w:val="20"/>
        </w:rPr>
        <w:t>Figure 5</w:t>
      </w:r>
      <w:r w:rsidR="00191BDC" w:rsidRPr="005E457A">
        <w:rPr>
          <w:sz w:val="20"/>
        </w:rPr>
        <w:t xml:space="preserve"> for an example plate layout.</w:t>
      </w:r>
    </w:p>
    <w:p w14:paraId="1D58D11B" w14:textId="3486B6EE" w:rsidR="00712845" w:rsidRPr="005E457A" w:rsidRDefault="004F2C2A" w:rsidP="00820D4F">
      <w:pPr>
        <w:pStyle w:val="MDPI61Supplementary"/>
        <w:numPr>
          <w:ilvl w:val="0"/>
          <w:numId w:val="5"/>
        </w:numPr>
        <w:spacing w:before="80" w:line="240" w:lineRule="auto"/>
        <w:rPr>
          <w:bCs/>
          <w:i/>
          <w:iCs/>
          <w:sz w:val="20"/>
        </w:rPr>
      </w:pPr>
      <w:r w:rsidRPr="005E457A">
        <w:rPr>
          <w:bCs/>
          <w:sz w:val="20"/>
        </w:rPr>
        <w:t>Dilute virus to ~</w:t>
      </w:r>
      <w:r w:rsidR="00997A19" w:rsidRPr="005E457A">
        <w:rPr>
          <w:bCs/>
          <w:sz w:val="20"/>
        </w:rPr>
        <w:t>2-4x10</w:t>
      </w:r>
      <w:r w:rsidR="00997A19" w:rsidRPr="005E457A">
        <w:rPr>
          <w:bCs/>
          <w:sz w:val="20"/>
          <w:vertAlign w:val="superscript"/>
        </w:rPr>
        <w:t>6</w:t>
      </w:r>
      <w:r w:rsidRPr="005E457A">
        <w:rPr>
          <w:bCs/>
          <w:sz w:val="20"/>
        </w:rPr>
        <w:t xml:space="preserve"> RLU</w:t>
      </w:r>
      <w:r w:rsidR="00712845" w:rsidRPr="005E457A">
        <w:rPr>
          <w:bCs/>
          <w:sz w:val="20"/>
        </w:rPr>
        <w:t xml:space="preserve"> per </w:t>
      </w:r>
      <w:proofErr w:type="spellStart"/>
      <w:r w:rsidR="00997A19" w:rsidRPr="005E457A">
        <w:rPr>
          <w:bCs/>
          <w:sz w:val="20"/>
        </w:rPr>
        <w:t>mL</w:t>
      </w:r>
      <w:r w:rsidR="00712845" w:rsidRPr="005E457A">
        <w:rPr>
          <w:bCs/>
          <w:sz w:val="20"/>
        </w:rPr>
        <w:t>.</w:t>
      </w:r>
      <w:proofErr w:type="spellEnd"/>
      <w:r w:rsidR="00712845" w:rsidRPr="005E457A">
        <w:rPr>
          <w:bCs/>
          <w:sz w:val="20"/>
        </w:rPr>
        <w:t xml:space="preserve"> Add </w:t>
      </w:r>
      <w:r w:rsidR="00997A19" w:rsidRPr="005E457A">
        <w:rPr>
          <w:bCs/>
          <w:sz w:val="20"/>
        </w:rPr>
        <w:t xml:space="preserve">60 </w:t>
      </w:r>
      <w:proofErr w:type="spellStart"/>
      <w:r w:rsidR="00494821" w:rsidRPr="005E457A">
        <w:rPr>
          <w:color w:val="000000" w:themeColor="text1"/>
        </w:rPr>
        <w:t>μ</w:t>
      </w:r>
      <w:r w:rsidR="00997A19" w:rsidRPr="005E457A">
        <w:rPr>
          <w:bCs/>
          <w:sz w:val="20"/>
        </w:rPr>
        <w:t>L</w:t>
      </w:r>
      <w:proofErr w:type="spellEnd"/>
      <w:r w:rsidR="00997A19" w:rsidRPr="005E457A">
        <w:rPr>
          <w:bCs/>
          <w:sz w:val="20"/>
        </w:rPr>
        <w:t xml:space="preserve"> of </w:t>
      </w:r>
      <w:r w:rsidR="00712845" w:rsidRPr="005E457A">
        <w:rPr>
          <w:bCs/>
          <w:sz w:val="20"/>
        </w:rPr>
        <w:t xml:space="preserve">diluted </w:t>
      </w:r>
      <w:r w:rsidR="00997A19" w:rsidRPr="005E457A">
        <w:rPr>
          <w:bCs/>
          <w:sz w:val="20"/>
        </w:rPr>
        <w:t xml:space="preserve">virus to </w:t>
      </w:r>
      <w:r w:rsidR="007955C3" w:rsidRPr="005E457A">
        <w:rPr>
          <w:bCs/>
          <w:sz w:val="20"/>
        </w:rPr>
        <w:t>all wells containing</w:t>
      </w:r>
      <w:r w:rsidR="00997A19" w:rsidRPr="005E457A">
        <w:rPr>
          <w:bCs/>
          <w:sz w:val="20"/>
        </w:rPr>
        <w:t xml:space="preserve"> serum dilutions</w:t>
      </w:r>
      <w:r w:rsidR="00191BDC" w:rsidRPr="005E457A">
        <w:rPr>
          <w:bCs/>
          <w:sz w:val="20"/>
        </w:rPr>
        <w:t xml:space="preserve"> and the </w:t>
      </w:r>
      <w:r w:rsidR="007955C3" w:rsidRPr="005E457A">
        <w:rPr>
          <w:bCs/>
          <w:sz w:val="20"/>
        </w:rPr>
        <w:t xml:space="preserve">virus only and virus plus cells </w:t>
      </w:r>
      <w:r w:rsidR="00D443D7" w:rsidRPr="005E457A">
        <w:rPr>
          <w:bCs/>
          <w:sz w:val="20"/>
        </w:rPr>
        <w:t xml:space="preserve">control </w:t>
      </w:r>
      <w:r w:rsidR="007955C3" w:rsidRPr="005E457A">
        <w:rPr>
          <w:bCs/>
          <w:sz w:val="20"/>
        </w:rPr>
        <w:t>wells.</w:t>
      </w:r>
    </w:p>
    <w:p w14:paraId="5DF60C37" w14:textId="2B647025" w:rsidR="00997A19" w:rsidRPr="005E457A" w:rsidRDefault="00997A19" w:rsidP="00820D4F">
      <w:pPr>
        <w:pStyle w:val="MDPI61Supplementary"/>
        <w:numPr>
          <w:ilvl w:val="0"/>
          <w:numId w:val="5"/>
        </w:numPr>
        <w:spacing w:before="80" w:line="240" w:lineRule="auto"/>
        <w:rPr>
          <w:bCs/>
          <w:i/>
          <w:iCs/>
          <w:sz w:val="20"/>
        </w:rPr>
      </w:pPr>
      <w:r w:rsidRPr="005E457A">
        <w:rPr>
          <w:bCs/>
          <w:sz w:val="20"/>
        </w:rPr>
        <w:t xml:space="preserve">Incubate virus and serum at 37 </w:t>
      </w:r>
      <w:r w:rsidR="005E457A" w:rsidRPr="005E457A">
        <w:rPr>
          <w:bCs/>
          <w:sz w:val="20"/>
        </w:rPr>
        <w:t>°</w:t>
      </w:r>
      <w:r w:rsidRPr="005E457A">
        <w:rPr>
          <w:bCs/>
          <w:sz w:val="20"/>
        </w:rPr>
        <w:t>C for 1 hr.</w:t>
      </w:r>
    </w:p>
    <w:p w14:paraId="68D3D2FA" w14:textId="0D35DB04" w:rsidR="00997A19" w:rsidRPr="005E457A" w:rsidRDefault="00AF4A54" w:rsidP="00820D4F">
      <w:pPr>
        <w:pStyle w:val="MDPI61Supplementary"/>
        <w:numPr>
          <w:ilvl w:val="0"/>
          <w:numId w:val="5"/>
        </w:numPr>
        <w:spacing w:before="80" w:line="240" w:lineRule="auto"/>
        <w:rPr>
          <w:bCs/>
          <w:i/>
          <w:iCs/>
          <w:sz w:val="20"/>
        </w:rPr>
      </w:pPr>
      <w:r w:rsidRPr="005E457A">
        <w:rPr>
          <w:bCs/>
          <w:sz w:val="20"/>
        </w:rPr>
        <w:t xml:space="preserve">Carefully add 100 </w:t>
      </w:r>
      <w:proofErr w:type="spellStart"/>
      <w:r w:rsidR="00065781" w:rsidRPr="005E457A">
        <w:rPr>
          <w:color w:val="000000" w:themeColor="text1"/>
        </w:rPr>
        <w:t>μ</w:t>
      </w:r>
      <w:r w:rsidRPr="005E457A">
        <w:rPr>
          <w:bCs/>
          <w:sz w:val="20"/>
        </w:rPr>
        <w:t>L</w:t>
      </w:r>
      <w:proofErr w:type="spellEnd"/>
      <w:r w:rsidRPr="005E457A">
        <w:rPr>
          <w:bCs/>
          <w:sz w:val="20"/>
        </w:rPr>
        <w:t xml:space="preserve"> </w:t>
      </w:r>
      <w:r w:rsidR="007955C3" w:rsidRPr="005E457A">
        <w:rPr>
          <w:bCs/>
          <w:sz w:val="20"/>
        </w:rPr>
        <w:t xml:space="preserve">from each well of the setup plate </w:t>
      </w:r>
      <w:r w:rsidR="00AD6D57" w:rsidRPr="005E457A">
        <w:rPr>
          <w:bCs/>
          <w:sz w:val="20"/>
        </w:rPr>
        <w:t xml:space="preserve">containing the sera and virus dilutions </w:t>
      </w:r>
      <w:r w:rsidR="007955C3" w:rsidRPr="005E457A">
        <w:rPr>
          <w:bCs/>
          <w:sz w:val="20"/>
        </w:rPr>
        <w:t xml:space="preserve">to </w:t>
      </w:r>
      <w:r w:rsidR="00894DAD" w:rsidRPr="005E457A">
        <w:rPr>
          <w:bCs/>
          <w:sz w:val="20"/>
        </w:rPr>
        <w:t xml:space="preserve">the corresponding wells of </w:t>
      </w:r>
      <w:r w:rsidRPr="005E457A">
        <w:rPr>
          <w:bCs/>
          <w:sz w:val="20"/>
        </w:rPr>
        <w:t>the plate of 293T-ACE2 cells.</w:t>
      </w:r>
    </w:p>
    <w:p w14:paraId="3E15CC47" w14:textId="415EC8C1" w:rsidR="00AF4A54" w:rsidRPr="005E457A" w:rsidRDefault="00AF4A54" w:rsidP="00820D4F">
      <w:pPr>
        <w:pStyle w:val="MDPI61Supplementary"/>
        <w:numPr>
          <w:ilvl w:val="0"/>
          <w:numId w:val="5"/>
        </w:numPr>
        <w:spacing w:before="80" w:line="240" w:lineRule="auto"/>
        <w:rPr>
          <w:bCs/>
          <w:i/>
          <w:iCs/>
          <w:sz w:val="20"/>
        </w:rPr>
      </w:pPr>
      <w:r w:rsidRPr="005E457A">
        <w:rPr>
          <w:bCs/>
          <w:sz w:val="20"/>
        </w:rPr>
        <w:t xml:space="preserve">Add </w:t>
      </w:r>
      <w:r w:rsidR="00894DAD" w:rsidRPr="005E457A">
        <w:rPr>
          <w:bCs/>
          <w:sz w:val="20"/>
        </w:rPr>
        <w:t xml:space="preserve">polybrene </w:t>
      </w:r>
      <w:r w:rsidR="00AD6D57" w:rsidRPr="005E457A">
        <w:rPr>
          <w:bCs/>
          <w:color w:val="000000" w:themeColor="text1"/>
          <w:sz w:val="20"/>
        </w:rPr>
        <w:t>(Sigma Aldrich, TR-1003-G</w:t>
      </w:r>
      <w:r w:rsidR="00AD6D57" w:rsidRPr="005E457A">
        <w:rPr>
          <w:bCs/>
          <w:sz w:val="20"/>
        </w:rPr>
        <w:t xml:space="preserve">) as described in </w:t>
      </w:r>
      <w:r w:rsidR="005E457A" w:rsidRPr="00A060BA">
        <w:rPr>
          <w:bCs/>
          <w:sz w:val="20"/>
          <w:highlight w:val="yellow"/>
        </w:rPr>
        <w:t>S</w:t>
      </w:r>
      <w:r w:rsidR="00AD6D57" w:rsidRPr="00A060BA">
        <w:rPr>
          <w:bCs/>
          <w:sz w:val="20"/>
          <w:highlight w:val="yellow"/>
        </w:rPr>
        <w:t>ubsection 4.4</w:t>
      </w:r>
      <w:r w:rsidR="00AD6D57" w:rsidRPr="005E457A">
        <w:rPr>
          <w:bCs/>
          <w:sz w:val="20"/>
        </w:rPr>
        <w:t xml:space="preserve"> </w:t>
      </w:r>
      <w:r w:rsidR="00894DAD" w:rsidRPr="005E457A">
        <w:rPr>
          <w:bCs/>
          <w:sz w:val="20"/>
        </w:rPr>
        <w:t xml:space="preserve">for </w:t>
      </w:r>
      <w:r w:rsidRPr="005E457A">
        <w:rPr>
          <w:bCs/>
          <w:sz w:val="20"/>
        </w:rPr>
        <w:t xml:space="preserve">a final concentration of 5 </w:t>
      </w:r>
      <w:proofErr w:type="spellStart"/>
      <w:r w:rsidR="00065781" w:rsidRPr="005E457A">
        <w:rPr>
          <w:color w:val="000000" w:themeColor="text1"/>
        </w:rPr>
        <w:t>μ</w:t>
      </w:r>
      <w:r w:rsidRPr="005E457A">
        <w:rPr>
          <w:bCs/>
          <w:sz w:val="20"/>
        </w:rPr>
        <w:t>g</w:t>
      </w:r>
      <w:proofErr w:type="spellEnd"/>
      <w:r w:rsidRPr="005E457A">
        <w:rPr>
          <w:bCs/>
          <w:sz w:val="20"/>
        </w:rPr>
        <w:t>/mL</w:t>
      </w:r>
      <w:r w:rsidR="00894DAD" w:rsidRPr="005E457A">
        <w:rPr>
          <w:bCs/>
          <w:sz w:val="20"/>
        </w:rPr>
        <w:t xml:space="preserve"> in each well</w:t>
      </w:r>
      <w:r w:rsidRPr="005E457A">
        <w:rPr>
          <w:bCs/>
          <w:sz w:val="20"/>
        </w:rPr>
        <w:t>.</w:t>
      </w:r>
    </w:p>
    <w:p w14:paraId="0450A6C9" w14:textId="6C486063" w:rsidR="00313D72" w:rsidRPr="005E457A" w:rsidRDefault="00AF4A54" w:rsidP="00820D4F">
      <w:pPr>
        <w:pStyle w:val="MDPI61Supplementary"/>
        <w:numPr>
          <w:ilvl w:val="0"/>
          <w:numId w:val="5"/>
        </w:numPr>
        <w:spacing w:before="80" w:line="240" w:lineRule="auto"/>
        <w:rPr>
          <w:bCs/>
          <w:i/>
          <w:iCs/>
          <w:sz w:val="20"/>
        </w:rPr>
      </w:pPr>
      <w:r w:rsidRPr="005E457A">
        <w:rPr>
          <w:bCs/>
          <w:sz w:val="20"/>
        </w:rPr>
        <w:t>Incubate at 37</w:t>
      </w:r>
      <w:r w:rsidR="007955C3" w:rsidRPr="005E457A">
        <w:rPr>
          <w:bCs/>
          <w:sz w:val="20"/>
        </w:rPr>
        <w:t xml:space="preserve"> </w:t>
      </w:r>
      <w:r w:rsidR="005E457A" w:rsidRPr="005E457A">
        <w:rPr>
          <w:bCs/>
          <w:sz w:val="20"/>
        </w:rPr>
        <w:t>°</w:t>
      </w:r>
      <w:r w:rsidRPr="005E457A">
        <w:rPr>
          <w:bCs/>
          <w:sz w:val="20"/>
        </w:rPr>
        <w:t xml:space="preserve">C for 48-60 </w:t>
      </w:r>
      <w:r w:rsidR="006D0DFC" w:rsidRPr="005E457A">
        <w:rPr>
          <w:bCs/>
          <w:sz w:val="20"/>
        </w:rPr>
        <w:t>h</w:t>
      </w:r>
      <w:r w:rsidRPr="005E457A">
        <w:rPr>
          <w:bCs/>
          <w:sz w:val="20"/>
        </w:rPr>
        <w:t xml:space="preserve"> before reading out luminescence or fluorescence</w:t>
      </w:r>
      <w:r w:rsidR="007955C3" w:rsidRPr="005E457A">
        <w:rPr>
          <w:bCs/>
          <w:sz w:val="20"/>
        </w:rPr>
        <w:t xml:space="preserve"> as described in </w:t>
      </w:r>
      <w:r w:rsidR="005E457A" w:rsidRPr="00A060BA">
        <w:rPr>
          <w:bCs/>
          <w:sz w:val="20"/>
          <w:highlight w:val="yellow"/>
        </w:rPr>
        <w:t>S</w:t>
      </w:r>
      <w:r w:rsidR="007955C3" w:rsidRPr="00A060BA">
        <w:rPr>
          <w:bCs/>
          <w:sz w:val="20"/>
          <w:highlight w:val="yellow"/>
        </w:rPr>
        <w:t>ubsection 4.4</w:t>
      </w:r>
      <w:r w:rsidRPr="00A060BA">
        <w:rPr>
          <w:bCs/>
          <w:sz w:val="20"/>
          <w:highlight w:val="yellow"/>
        </w:rPr>
        <w:t>.</w:t>
      </w:r>
    </w:p>
    <w:p w14:paraId="1EE874BA" w14:textId="2FA6B2B9" w:rsidR="00820D4F" w:rsidRPr="005E457A" w:rsidRDefault="00AD6D57" w:rsidP="00820D4F">
      <w:pPr>
        <w:pStyle w:val="MDPI61Supplementary"/>
        <w:numPr>
          <w:ilvl w:val="0"/>
          <w:numId w:val="5"/>
        </w:numPr>
        <w:spacing w:before="80" w:line="240" w:lineRule="auto"/>
        <w:rPr>
          <w:bCs/>
          <w:i/>
          <w:iCs/>
        </w:rPr>
      </w:pPr>
      <w:r w:rsidRPr="005E457A">
        <w:rPr>
          <w:bCs/>
          <w:sz w:val="20"/>
        </w:rPr>
        <w:t xml:space="preserve">Plot the data. </w:t>
      </w:r>
      <w:r w:rsidR="005E1105" w:rsidRPr="005E457A">
        <w:rPr>
          <w:bCs/>
          <w:sz w:val="20"/>
        </w:rPr>
        <w:t>For our analysis, we first subtracted out the background signal (average of the “virus only” and “virus + 293Ts” wells) and then calculated the “maximum infectivity” for each plate as the average signal from the wells without serum (“virus + cells” wells). We then calculated the “fraction infectivity” for each well</w:t>
      </w:r>
      <w:r w:rsidR="005E457A">
        <w:rPr>
          <w:bCs/>
          <w:sz w:val="20"/>
        </w:rPr>
        <w:t>,</w:t>
      </w:r>
      <w:r w:rsidR="005E1105" w:rsidRPr="005E457A">
        <w:rPr>
          <w:bCs/>
          <w:sz w:val="20"/>
        </w:rPr>
        <w:t xml:space="preserve"> as the luciferase reading from each well divided by the “maximum infectivity” for that plate. </w:t>
      </w:r>
      <w:r w:rsidRPr="005E457A">
        <w:rPr>
          <w:bCs/>
          <w:sz w:val="20"/>
        </w:rPr>
        <w:t xml:space="preserve">For the curves shown in Figure 4, we </w:t>
      </w:r>
      <w:r w:rsidR="003E4EAA" w:rsidRPr="005E457A">
        <w:rPr>
          <w:bCs/>
          <w:sz w:val="20"/>
        </w:rPr>
        <w:t xml:space="preserve">then </w:t>
      </w:r>
      <w:r w:rsidRPr="005E457A">
        <w:rPr>
          <w:bCs/>
          <w:sz w:val="20"/>
        </w:rPr>
        <w:t>fit and plotted the</w:t>
      </w:r>
      <w:r w:rsidR="005E1105" w:rsidRPr="005E457A">
        <w:rPr>
          <w:bCs/>
          <w:sz w:val="20"/>
        </w:rPr>
        <w:t xml:space="preserve"> fraction infectivity</w:t>
      </w:r>
      <w:r w:rsidRPr="005E457A">
        <w:rPr>
          <w:bCs/>
          <w:sz w:val="20"/>
        </w:rPr>
        <w:t xml:space="preserve"> data using</w:t>
      </w:r>
      <w:r w:rsidR="00820D4F" w:rsidRPr="005E457A">
        <w:rPr>
          <w:bCs/>
          <w:sz w:val="20"/>
        </w:rPr>
        <w:t xml:space="preserve"> the </w:t>
      </w:r>
      <w:proofErr w:type="spellStart"/>
      <w:r w:rsidR="00820D4F" w:rsidRPr="005E457A">
        <w:rPr>
          <w:rFonts w:cs="Courier New"/>
          <w:bCs/>
          <w:sz w:val="20"/>
        </w:rPr>
        <w:t>neutcurve</w:t>
      </w:r>
      <w:proofErr w:type="spellEnd"/>
      <w:r w:rsidR="00820D4F" w:rsidRPr="005E457A">
        <w:rPr>
          <w:bCs/>
          <w:i/>
          <w:iCs/>
          <w:sz w:val="20"/>
        </w:rPr>
        <w:t xml:space="preserve"> </w:t>
      </w:r>
      <w:r w:rsidR="00820D4F" w:rsidRPr="005E457A">
        <w:rPr>
          <w:bCs/>
          <w:sz w:val="20"/>
        </w:rPr>
        <w:t>Python package (</w:t>
      </w:r>
      <w:hyperlink r:id="rId35" w:history="1">
        <w:r w:rsidR="00820D4F" w:rsidRPr="005E457A">
          <w:rPr>
            <w:rStyle w:val="Hyperlink"/>
            <w:bCs/>
            <w:sz w:val="20"/>
          </w:rPr>
          <w:t>https://jbloomlab.github.io/neutcurve/</w:t>
        </w:r>
      </w:hyperlink>
      <w:r w:rsidR="00820D4F" w:rsidRPr="005E457A">
        <w:rPr>
          <w:bCs/>
          <w:sz w:val="20"/>
        </w:rPr>
        <w:t>).</w:t>
      </w:r>
      <w:r w:rsidR="005E1105" w:rsidRPr="005E457A">
        <w:rPr>
          <w:bCs/>
          <w:sz w:val="20"/>
        </w:rPr>
        <w:t xml:space="preserve"> This package fits a </w:t>
      </w:r>
      <w:r w:rsidR="005E457A">
        <w:rPr>
          <w:bCs/>
          <w:sz w:val="20"/>
        </w:rPr>
        <w:t>three</w:t>
      </w:r>
      <w:r w:rsidR="005E1105" w:rsidRPr="005E457A">
        <w:rPr>
          <w:bCs/>
          <w:sz w:val="20"/>
        </w:rPr>
        <w:t>-parameter Hill curve, with the top baseline being a free parameter and bottom baseline fixed to zero.</w:t>
      </w:r>
    </w:p>
    <w:p w14:paraId="0185E614" w14:textId="29232752" w:rsidR="00521B95" w:rsidRPr="005E457A" w:rsidRDefault="00C8121C" w:rsidP="00C8121C">
      <w:pPr>
        <w:pStyle w:val="MDPI22heading2"/>
      </w:pPr>
      <w:r w:rsidRPr="005E457A">
        <w:t xml:space="preserve">4.6. </w:t>
      </w:r>
      <w:r w:rsidR="00521B95" w:rsidRPr="005E457A">
        <w:t xml:space="preserve">Human </w:t>
      </w:r>
      <w:r w:rsidRPr="005E457A">
        <w:t>P</w:t>
      </w:r>
      <w:r w:rsidR="00084F3F" w:rsidRPr="005E457A">
        <w:t>lasma</w:t>
      </w:r>
      <w:r w:rsidR="00521B95" w:rsidRPr="005E457A">
        <w:t xml:space="preserve"> </w:t>
      </w:r>
      <w:r w:rsidRPr="005E457A">
        <w:t>S</w:t>
      </w:r>
      <w:r w:rsidR="00521B95" w:rsidRPr="005E457A">
        <w:t xml:space="preserve">ample and </w:t>
      </w:r>
      <w:r w:rsidRPr="005E457A">
        <w:t>S</w:t>
      </w:r>
      <w:r w:rsidR="00521B95" w:rsidRPr="005E457A">
        <w:t>oluble ACE2</w:t>
      </w:r>
    </w:p>
    <w:p w14:paraId="6B5A8EAB" w14:textId="01D29D11" w:rsidR="0092573B" w:rsidRPr="005E457A" w:rsidRDefault="0092573B" w:rsidP="00C8121C">
      <w:pPr>
        <w:pStyle w:val="MDPI31text"/>
      </w:pPr>
      <w:r w:rsidRPr="005E457A">
        <w:t xml:space="preserve">The human plasma sample used in </w:t>
      </w:r>
      <w:r w:rsidR="00FF32C4" w:rsidRPr="005E457A">
        <w:t xml:space="preserve">Figure 4A was </w:t>
      </w:r>
      <w:r w:rsidR="006615A3" w:rsidRPr="005E457A">
        <w:t>collected at 19 days post-symptom onset</w:t>
      </w:r>
      <w:r w:rsidR="00FF32C4" w:rsidRPr="005E457A">
        <w:t xml:space="preserve"> from a patient with a confirmed SARS-CoV-2 infection</w:t>
      </w:r>
      <w:r w:rsidR="006615A3" w:rsidRPr="005E457A">
        <w:t>. Prior to use, the plasma was heat-inactivated in a biosafety cabinet</w:t>
      </w:r>
      <w:r w:rsidR="007920B0" w:rsidRPr="005E457A">
        <w:t xml:space="preserve"> at 56 </w:t>
      </w:r>
      <w:r w:rsidR="005E457A" w:rsidRPr="005E457A">
        <w:t>°</w:t>
      </w:r>
      <w:r w:rsidR="007920B0" w:rsidRPr="005E457A">
        <w:t>C for one hour. This duration of heat treatment has been shown to be sufficient</w:t>
      </w:r>
      <w:r w:rsidR="00820D4F" w:rsidRPr="005E457A">
        <w:t xml:space="preserve"> to</w:t>
      </w:r>
      <w:r w:rsidR="007920B0" w:rsidRPr="005E457A">
        <w:t xml:space="preserve"> inactivate SARS-CoV-2</w:t>
      </w:r>
      <w:r w:rsidR="001F1F62" w:rsidRPr="005E457A">
        <w:t xml:space="preserve"> </w:t>
      </w:r>
      <w:r w:rsidR="007425C5" w:rsidRPr="005E457A">
        <w:fldChar w:fldCharType="begin" w:fldLock="1"/>
      </w:r>
      <w:r w:rsidR="00CC66FD" w:rsidRPr="005E457A">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sidRPr="005E457A">
        <w:fldChar w:fldCharType="separate"/>
      </w:r>
      <w:r w:rsidR="00C26D0C" w:rsidRPr="005E457A">
        <w:rPr>
          <w:noProof/>
        </w:rPr>
        <w:t>[26,57]</w:t>
      </w:r>
      <w:r w:rsidR="007425C5" w:rsidRPr="005E457A">
        <w:fldChar w:fldCharType="end"/>
      </w:r>
      <w:r w:rsidR="007920B0" w:rsidRPr="005E457A">
        <w:t xml:space="preserve">, which </w:t>
      </w:r>
      <w:r w:rsidR="005E457A">
        <w:t>has also not been</w:t>
      </w:r>
      <w:r w:rsidR="007920B0" w:rsidRPr="005E457A">
        <w:t xml:space="preserve"> reported to be present a</w:t>
      </w:r>
      <w:r w:rsidR="004E0961" w:rsidRPr="005E457A">
        <w:t>t high titers</w:t>
      </w:r>
      <w:r w:rsidR="007920B0" w:rsidRPr="005E457A">
        <w:t xml:space="preserve"> in the blood</w:t>
      </w:r>
      <w:r w:rsidR="00043D2A" w:rsidRPr="005E457A">
        <w:t xml:space="preserve"> </w:t>
      </w:r>
      <w:r w:rsidR="00BB358B" w:rsidRPr="005E457A">
        <w:fldChar w:fldCharType="begin" w:fldLock="1"/>
      </w:r>
      <w:r w:rsidR="00CC66FD" w:rsidRPr="005E457A">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sidRPr="005E457A">
        <w:fldChar w:fldCharType="separate"/>
      </w:r>
      <w:r w:rsidR="00C26D0C" w:rsidRPr="005E457A">
        <w:rPr>
          <w:noProof/>
        </w:rPr>
        <w:t>[58,59]</w:t>
      </w:r>
      <w:r w:rsidR="00BB358B" w:rsidRPr="005E457A">
        <w:fldChar w:fldCharType="end"/>
      </w:r>
      <w:r w:rsidR="007920B0" w:rsidRPr="005E457A">
        <w:t xml:space="preserve">. </w:t>
      </w:r>
      <w:r w:rsidR="00AD6D57" w:rsidRPr="005E457A">
        <w:t>The negative control ser</w:t>
      </w:r>
      <w:r w:rsidR="00820D4F" w:rsidRPr="005E457A">
        <w:t xml:space="preserve">um pools came from </w:t>
      </w:r>
      <w:r w:rsidR="00820D4F" w:rsidRPr="00A060BA">
        <w:rPr>
          <w:highlight w:val="yellow"/>
        </w:rPr>
        <w:t>Gemini Biosciences</w:t>
      </w:r>
      <w:ins w:id="62" w:author="Dusenbury Crawford, Katharine H" w:date="2020-05-04T10:49:00Z">
        <w:r w:rsidR="002933E6">
          <w:t xml:space="preserve">, </w:t>
        </w:r>
      </w:ins>
      <w:ins w:id="63" w:author="Dusenbury Crawford, Katharine H" w:date="2020-05-04T10:51:00Z">
        <w:r w:rsidR="002933E6">
          <w:t>West Sacramento, CA, USA</w:t>
        </w:r>
      </w:ins>
      <w:r w:rsidR="00820D4F" w:rsidRPr="005E457A">
        <w:t xml:space="preserve"> (Cat:100-110). The </w:t>
      </w:r>
      <w:r w:rsidR="00283B6C" w:rsidRPr="005E457A">
        <w:t xml:space="preserve">naïve </w:t>
      </w:r>
      <w:r w:rsidR="00820D4F" w:rsidRPr="005E457A">
        <w:t>serum</w:t>
      </w:r>
      <w:r w:rsidR="00283B6C" w:rsidRPr="005E457A">
        <w:t xml:space="preserve"> pool</w:t>
      </w:r>
      <w:r w:rsidR="00820D4F" w:rsidRPr="005E457A">
        <w:t xml:space="preserve"> collected</w:t>
      </w:r>
      <w:r w:rsidR="00283B6C" w:rsidRPr="005E457A">
        <w:t xml:space="preserve"> in</w:t>
      </w:r>
      <w:r w:rsidR="00820D4F" w:rsidRPr="005E457A">
        <w:t xml:space="preserve"> 2017-2018 is lot H86W03J. The age-matched negative control serum</w:t>
      </w:r>
      <w:r w:rsidR="00283B6C" w:rsidRPr="005E457A">
        <w:t xml:space="preserve"> </w:t>
      </w:r>
      <w:r w:rsidR="00221B8A" w:rsidRPr="005E457A">
        <w:t xml:space="preserve">comes from serum residuals collected by </w:t>
      </w:r>
      <w:proofErr w:type="spellStart"/>
      <w:r w:rsidR="00221B8A" w:rsidRPr="005E457A">
        <w:t>Bloodworks</w:t>
      </w:r>
      <w:proofErr w:type="spellEnd"/>
      <w:r w:rsidR="00221B8A" w:rsidRPr="005E457A">
        <w:t xml:space="preserve"> Northwest. It was collected on 12/19/198</w:t>
      </w:r>
      <w:r w:rsidR="004D3568" w:rsidRPr="005E457A">
        <w:t>9 and stored at -80 C</w:t>
      </w:r>
      <w:r w:rsidR="00793FEC" w:rsidRPr="005E457A">
        <w:t>.</w:t>
      </w:r>
    </w:p>
    <w:p w14:paraId="242E32F3" w14:textId="4FFFF208" w:rsidR="00FF32C4" w:rsidRPr="005E457A" w:rsidRDefault="00FF32C4" w:rsidP="00C8121C">
      <w:pPr>
        <w:pStyle w:val="MDPI31text"/>
      </w:pPr>
      <w:r w:rsidRPr="005E457A">
        <w:t>Soluble human ACE2 protein fused to the Fc region of human IgG</w:t>
      </w:r>
      <w:r w:rsidR="005E1105" w:rsidRPr="005E457A">
        <w:t>1</w:t>
      </w:r>
      <w:r w:rsidRPr="005E457A">
        <w:t xml:space="preserve"> was produced as described </w:t>
      </w:r>
      <w:r w:rsidR="005E457A">
        <w:t>by the authors of</w:t>
      </w:r>
      <w:r w:rsidR="005E457A" w:rsidRPr="005E457A">
        <w:t xml:space="preserve"> </w:t>
      </w:r>
      <w:r w:rsidRPr="005E457A">
        <w:fldChar w:fldCharType="begin" w:fldLock="1"/>
      </w:r>
      <w:r w:rsidR="005B75E8" w:rsidRPr="005E457A">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Pr="005E457A">
        <w:fldChar w:fldCharType="separate"/>
      </w:r>
      <w:r w:rsidR="005B75E8" w:rsidRPr="005E457A">
        <w:rPr>
          <w:noProof/>
        </w:rPr>
        <w:t>[28]</w:t>
      </w:r>
      <w:r w:rsidRPr="005E457A">
        <w:fldChar w:fldCharType="end"/>
      </w:r>
      <w:r w:rsidRPr="005E457A">
        <w:t>. This ACE2-Fc fusion protein was used in Figure 4B.</w:t>
      </w:r>
    </w:p>
    <w:p w14:paraId="4890572A" w14:textId="72BA634C" w:rsidR="000B4C54" w:rsidRPr="005E457A" w:rsidRDefault="000B4C54" w:rsidP="00C8121C">
      <w:pPr>
        <w:pStyle w:val="MDPI62Acknowledgments"/>
      </w:pPr>
      <w:r w:rsidRPr="005E457A">
        <w:rPr>
          <w:b/>
        </w:rPr>
        <w:t xml:space="preserve">Supplementary Materials: </w:t>
      </w:r>
      <w:r w:rsidRPr="005E457A">
        <w:t xml:space="preserve">The following are available online at </w:t>
      </w:r>
      <w:r w:rsidR="005B4477" w:rsidRPr="005E457A">
        <w:t>www.mdpi.com/xxx/s1</w:t>
      </w:r>
      <w:r w:rsidR="00E2041B" w:rsidRPr="005E457A">
        <w:t>:</w:t>
      </w:r>
      <w:r w:rsidRPr="005E457A">
        <w:t xml:space="preserve"> Fi</w:t>
      </w:r>
      <w:r w:rsidR="00E2041B" w:rsidRPr="005E457A">
        <w:t>le</w:t>
      </w:r>
      <w:r w:rsidRPr="005E457A">
        <w:t xml:space="preserve"> S1: </w:t>
      </w:r>
      <w:r w:rsidR="00E2041B" w:rsidRPr="005E457A">
        <w:t xml:space="preserve">A zip file containing all the plasmid maps in </w:t>
      </w:r>
      <w:proofErr w:type="spellStart"/>
      <w:r w:rsidR="00E2041B" w:rsidRPr="005E457A">
        <w:t>Genbank</w:t>
      </w:r>
      <w:proofErr w:type="spellEnd"/>
      <w:r w:rsidR="00E2041B" w:rsidRPr="005E457A">
        <w:t xml:space="preserve"> format</w:t>
      </w:r>
      <w:r w:rsidRPr="005E457A">
        <w:t>.</w:t>
      </w:r>
    </w:p>
    <w:p w14:paraId="646CC8B6" w14:textId="4FE871C2" w:rsidR="00C41326" w:rsidRPr="005E457A" w:rsidRDefault="00C41326" w:rsidP="00C8121C">
      <w:pPr>
        <w:pStyle w:val="MDPI62Acknowledgments"/>
      </w:pPr>
      <w:commentRangeStart w:id="64"/>
      <w:r w:rsidRPr="005E457A">
        <w:rPr>
          <w:b/>
        </w:rPr>
        <w:t>Author Contributions:</w:t>
      </w:r>
      <w:commentRangeEnd w:id="64"/>
      <w:r w:rsidR="00A060BA">
        <w:rPr>
          <w:rStyle w:val="CommentReference"/>
          <w:rFonts w:ascii="Times New Roman" w:hAnsi="Times New Roman"/>
          <w:snapToGrid/>
          <w:lang w:bidi="ar-SA"/>
        </w:rPr>
        <w:commentReference w:id="64"/>
      </w:r>
      <w:r w:rsidRPr="005E457A">
        <w:rPr>
          <w:b/>
        </w:rPr>
        <w:t xml:space="preserve"> </w:t>
      </w:r>
      <w:r w:rsidR="00164E0D" w:rsidRPr="005E457A">
        <w:t>Conceptualization</w:t>
      </w:r>
      <w:r w:rsidRPr="005E457A">
        <w:t xml:space="preserve">, </w:t>
      </w:r>
      <w:r w:rsidR="003D5864" w:rsidRPr="005E457A">
        <w:t>K.D.C</w:t>
      </w:r>
      <w:r w:rsidRPr="005E457A">
        <w:t xml:space="preserve">. and </w:t>
      </w:r>
      <w:r w:rsidR="003D5864" w:rsidRPr="005E457A">
        <w:t>J.D</w:t>
      </w:r>
      <w:r w:rsidR="00E6433D" w:rsidRPr="005E457A">
        <w:t>.</w:t>
      </w:r>
      <w:r w:rsidR="003D5864" w:rsidRPr="005E457A">
        <w:t>B.</w:t>
      </w:r>
      <w:r w:rsidRPr="005E457A">
        <w:t xml:space="preserve">; investigation, </w:t>
      </w:r>
      <w:r w:rsidR="003D5864" w:rsidRPr="005E457A">
        <w:t>K.D.C., R.E.</w:t>
      </w:r>
      <w:r w:rsidR="00C57F33" w:rsidRPr="005E457A">
        <w:t xml:space="preserve">, A.S.D., K.M., </w:t>
      </w:r>
      <w:r w:rsidR="00004CC3" w:rsidRPr="005E457A">
        <w:t xml:space="preserve">and </w:t>
      </w:r>
      <w:r w:rsidR="00C57F33" w:rsidRPr="005E457A">
        <w:t>A.N.L.</w:t>
      </w:r>
      <w:r w:rsidRPr="005E457A">
        <w:t>; resources</w:t>
      </w:r>
      <w:r w:rsidR="00FE0DE4" w:rsidRPr="005E457A">
        <w:t xml:space="preserve"> and specialized reagents</w:t>
      </w:r>
      <w:r w:rsidRPr="005E457A">
        <w:t xml:space="preserve">, </w:t>
      </w:r>
      <w:r w:rsidR="00C57F33" w:rsidRPr="005E457A">
        <w:t>A.B.B</w:t>
      </w:r>
      <w:r w:rsidRPr="005E457A">
        <w:t>.</w:t>
      </w:r>
      <w:r w:rsidR="004D2B5E" w:rsidRPr="005E457A">
        <w:t>, C.R.W.,</w:t>
      </w:r>
      <w:r w:rsidR="00004CC3" w:rsidRPr="005E457A">
        <w:t xml:space="preserve"> H.</w:t>
      </w:r>
      <w:r w:rsidR="0061281F" w:rsidRPr="005E457A">
        <w:t>Y.</w:t>
      </w:r>
      <w:r w:rsidR="00004CC3" w:rsidRPr="005E457A">
        <w:t>C.</w:t>
      </w:r>
      <w:r w:rsidR="004D2B5E" w:rsidRPr="005E457A">
        <w:t>, M.A.</w:t>
      </w:r>
      <w:r w:rsidR="00463165" w:rsidRPr="005E457A">
        <w:t>T</w:t>
      </w:r>
      <w:r w:rsidR="004D2B5E" w:rsidRPr="005E457A">
        <w:t>,</w:t>
      </w:r>
      <w:r w:rsidR="007B2438" w:rsidRPr="005E457A">
        <w:t xml:space="preserve"> </w:t>
      </w:r>
      <w:r w:rsidR="004D2B5E" w:rsidRPr="005E457A">
        <w:t>D.V.</w:t>
      </w:r>
      <w:r w:rsidR="007B2438" w:rsidRPr="005E457A">
        <w:t>, M.M., D.P., and N.P.K.</w:t>
      </w:r>
      <w:r w:rsidRPr="005E457A">
        <w:t xml:space="preserve">; writing—original draft preparation, </w:t>
      </w:r>
      <w:r w:rsidR="00004CC3" w:rsidRPr="005E457A">
        <w:t>K.D.C and J.D.B</w:t>
      </w:r>
      <w:r w:rsidRPr="005E457A">
        <w:t xml:space="preserve">.; writing—review and editing, </w:t>
      </w:r>
      <w:r w:rsidR="00004CC3" w:rsidRPr="005E457A">
        <w:t>all authors</w:t>
      </w:r>
      <w:r w:rsidRPr="005E457A">
        <w:t>.</w:t>
      </w:r>
      <w:r w:rsidR="00B85CD9" w:rsidRPr="005E457A">
        <w:t xml:space="preserve"> All authors have read and agreed to the published version of the manuscript.</w:t>
      </w:r>
    </w:p>
    <w:p w14:paraId="3C5CE1E2" w14:textId="73805710" w:rsidR="00532A09" w:rsidRPr="005E457A" w:rsidRDefault="00532A09" w:rsidP="00C8121C">
      <w:pPr>
        <w:pStyle w:val="MDPI62Acknowledgments"/>
      </w:pPr>
      <w:commentRangeStart w:id="65"/>
      <w:r w:rsidRPr="005E457A">
        <w:rPr>
          <w:b/>
        </w:rPr>
        <w:t xml:space="preserve">Funding: </w:t>
      </w:r>
      <w:commentRangeEnd w:id="65"/>
      <w:r w:rsidR="00A060BA">
        <w:rPr>
          <w:rStyle w:val="CommentReference"/>
          <w:rFonts w:ascii="Times New Roman" w:hAnsi="Times New Roman"/>
          <w:snapToGrid/>
          <w:lang w:bidi="ar-SA"/>
        </w:rPr>
        <w:commentReference w:id="65"/>
      </w:r>
      <w:r w:rsidR="009445F1" w:rsidRPr="005E457A">
        <w:t xml:space="preserve">This research </w:t>
      </w:r>
      <w:r w:rsidR="00B21BD5" w:rsidRPr="005E457A">
        <w:t xml:space="preserve">was supported </w:t>
      </w:r>
      <w:r w:rsidR="00CF0059" w:rsidRPr="005E457A">
        <w:t xml:space="preserve">by the following grants from the NIAID of the </w:t>
      </w:r>
      <w:r w:rsidR="00CF0059" w:rsidRPr="00A060BA">
        <w:rPr>
          <w:highlight w:val="yellow"/>
        </w:rPr>
        <w:t>NIH: R01AI141707 (to J.D.B.)</w:t>
      </w:r>
      <w:r w:rsidR="000D0C85" w:rsidRPr="00A060BA">
        <w:rPr>
          <w:highlight w:val="yellow"/>
        </w:rPr>
        <w:t xml:space="preserve">, </w:t>
      </w:r>
      <w:r w:rsidR="008A7D6B" w:rsidRPr="00A060BA">
        <w:rPr>
          <w:highlight w:val="yellow"/>
        </w:rPr>
        <w:t>F30AI149928 (to K.D.C.)</w:t>
      </w:r>
      <w:r w:rsidR="000D0C85" w:rsidRPr="00A060BA">
        <w:rPr>
          <w:highlight w:val="yellow"/>
        </w:rPr>
        <w:t xml:space="preserve"> and HHSN272201700059C</w:t>
      </w:r>
      <w:r w:rsidR="000D0C85" w:rsidRPr="00A060BA">
        <w:rPr>
          <w:rFonts w:cs="Arial"/>
          <w:bCs/>
          <w:highlight w:val="yellow"/>
        </w:rPr>
        <w:t xml:space="preserve"> (to D.V.</w:t>
      </w:r>
      <w:r w:rsidR="000D0C85" w:rsidRPr="00A060BA">
        <w:rPr>
          <w:highlight w:val="yellow"/>
        </w:rPr>
        <w:t>)</w:t>
      </w:r>
      <w:r w:rsidR="009445F1" w:rsidRPr="00A060BA">
        <w:rPr>
          <w:highlight w:val="yellow"/>
        </w:rPr>
        <w:t>.</w:t>
      </w:r>
      <w:r w:rsidR="009445F1" w:rsidRPr="005E457A">
        <w:t xml:space="preserve"> </w:t>
      </w:r>
      <w:r w:rsidR="000D0C85" w:rsidRPr="005E457A">
        <w:t>T</w:t>
      </w:r>
      <w:r w:rsidR="000D0C85" w:rsidRPr="005E457A">
        <w:rPr>
          <w:rStyle w:val="Strong"/>
          <w:rFonts w:cs="Arial"/>
          <w:b w:val="0"/>
          <w:bCs w:val="0"/>
        </w:rPr>
        <w:t>his study</w:t>
      </w:r>
      <w:r w:rsidR="000D0C85" w:rsidRPr="005E457A">
        <w:rPr>
          <w:rStyle w:val="Strong"/>
          <w:rFonts w:cs="Arial"/>
        </w:rPr>
        <w:t xml:space="preserve"> </w:t>
      </w:r>
      <w:r w:rsidR="000D0C85" w:rsidRPr="005E457A">
        <w:t xml:space="preserve">was also supported by the National Institute of General Medical Sciences </w:t>
      </w:r>
      <w:r w:rsidR="000D0C85" w:rsidRPr="00A060BA">
        <w:rPr>
          <w:highlight w:val="yellow"/>
        </w:rPr>
        <w:t>(R01GM120553, D.V</w:t>
      </w:r>
      <w:r w:rsidR="000D0C85" w:rsidRPr="005E457A">
        <w:t xml:space="preserve">.), a Pew Biomedical Scholars Award (D.V.), </w:t>
      </w:r>
      <w:r w:rsidR="000D0C85" w:rsidRPr="005E457A">
        <w:lastRenderedPageBreak/>
        <w:t>and Investigators in the Pathogenesis of Infectious Disease Award</w:t>
      </w:r>
      <w:r w:rsidR="000C08C7" w:rsidRPr="005E457A">
        <w:t>s</w:t>
      </w:r>
      <w:r w:rsidR="000D0C85" w:rsidRPr="005E457A">
        <w:t xml:space="preserve"> from the Burroughs </w:t>
      </w:r>
      <w:proofErr w:type="spellStart"/>
      <w:r w:rsidR="000D0C85" w:rsidRPr="005E457A">
        <w:t>Wellcome</w:t>
      </w:r>
      <w:proofErr w:type="spellEnd"/>
      <w:r w:rsidR="000D0C85" w:rsidRPr="005E457A">
        <w:t xml:space="preserve"> Fund (</w:t>
      </w:r>
      <w:r w:rsidR="000C08C7" w:rsidRPr="005E457A">
        <w:t xml:space="preserve">J.D.B and </w:t>
      </w:r>
      <w:r w:rsidR="000D0C85" w:rsidRPr="005E457A">
        <w:t xml:space="preserve">D.V.). A.B.B. is supported by the National Institutes for Drug Abuse (NIDA) </w:t>
      </w:r>
      <w:proofErr w:type="spellStart"/>
      <w:r w:rsidR="000D0C85" w:rsidRPr="005E457A">
        <w:t>Avenir</w:t>
      </w:r>
      <w:proofErr w:type="spellEnd"/>
      <w:r w:rsidR="000D0C85" w:rsidRPr="005E457A">
        <w:t xml:space="preserve"> New Innovator Award DP2DA040254. </w:t>
      </w:r>
      <w:r w:rsidR="00CF0059" w:rsidRPr="005E457A">
        <w:t>J.D.B. is an Investigator of the Howard Hughes Medical Institute</w:t>
      </w:r>
      <w:r w:rsidR="0012224E" w:rsidRPr="005E457A">
        <w:t>.</w:t>
      </w:r>
    </w:p>
    <w:p w14:paraId="525266EE" w14:textId="205CF10C" w:rsidR="000B4C54" w:rsidRPr="005E457A" w:rsidRDefault="00A271F1" w:rsidP="00C8121C">
      <w:pPr>
        <w:pStyle w:val="MDPI62Acknowledgments"/>
      </w:pPr>
      <w:r w:rsidRPr="005E457A">
        <w:rPr>
          <w:b/>
        </w:rPr>
        <w:t xml:space="preserve">Acknowledgments: </w:t>
      </w:r>
      <w:r w:rsidR="00EA6B46" w:rsidRPr="005E457A">
        <w:t xml:space="preserve">We thank </w:t>
      </w:r>
      <w:proofErr w:type="spellStart"/>
      <w:r w:rsidR="008B4754" w:rsidRPr="005E457A">
        <w:t>Caelan</w:t>
      </w:r>
      <w:proofErr w:type="spellEnd"/>
      <w:r w:rsidR="008B4754" w:rsidRPr="005E457A">
        <w:t xml:space="preserve"> Radford, </w:t>
      </w:r>
      <w:r w:rsidR="00EA6B46" w:rsidRPr="005E457A">
        <w:t>Andrew McGuire</w:t>
      </w:r>
      <w:r w:rsidR="008B4754" w:rsidRPr="005E457A">
        <w:t>,</w:t>
      </w:r>
      <w:r w:rsidR="009445F1" w:rsidRPr="005E457A">
        <w:t xml:space="preserve"> </w:t>
      </w:r>
      <w:r w:rsidR="003817F9" w:rsidRPr="005E457A">
        <w:t xml:space="preserve">and Abigail Powell </w:t>
      </w:r>
      <w:r w:rsidR="009445F1" w:rsidRPr="005E457A">
        <w:t>for helpful suggestions and feedback.</w:t>
      </w:r>
    </w:p>
    <w:p w14:paraId="3E438B68" w14:textId="05221648" w:rsidR="000B4C54" w:rsidRPr="005E457A" w:rsidRDefault="000B4C54" w:rsidP="00C8121C">
      <w:pPr>
        <w:pStyle w:val="MDPI62Acknowledgments"/>
      </w:pPr>
      <w:r w:rsidRPr="005E457A">
        <w:rPr>
          <w:b/>
        </w:rPr>
        <w:t xml:space="preserve">Conflicts of Interest: </w:t>
      </w:r>
      <w:r w:rsidR="00E64539" w:rsidRPr="005E457A">
        <w:t>H.Y.C. is a consultant for Merck and Glaxo Smith Kline and receives research funding from Sanofi Pasteur.</w:t>
      </w:r>
      <w:r w:rsidR="00BD50F9" w:rsidRPr="005E457A">
        <w:t xml:space="preserve"> The other authors declare </w:t>
      </w:r>
      <w:r w:rsidR="006A1CF8" w:rsidRPr="005E457A">
        <w:t>no conflicts of interest.</w:t>
      </w:r>
    </w:p>
    <w:p w14:paraId="19F0E6E6" w14:textId="77777777" w:rsidR="00181401" w:rsidRPr="005E457A" w:rsidRDefault="00181401" w:rsidP="00C8121C">
      <w:pPr>
        <w:pStyle w:val="MDPI21heading1"/>
      </w:pPr>
      <w:r w:rsidRPr="005E457A">
        <w:t>References</w:t>
      </w:r>
    </w:p>
    <w:p w14:paraId="1D93E4A4" w14:textId="0B4A31D0" w:rsidR="00CC66FD" w:rsidRPr="005E457A" w:rsidRDefault="00F15C55"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sz w:val="18"/>
          <w:szCs w:val="18"/>
        </w:rPr>
        <w:fldChar w:fldCharType="begin" w:fldLock="1"/>
      </w:r>
      <w:r w:rsidRPr="005E457A">
        <w:rPr>
          <w:rFonts w:ascii="Palatino Linotype" w:hAnsi="Palatino Linotype"/>
          <w:sz w:val="18"/>
          <w:szCs w:val="18"/>
        </w:rPr>
        <w:instrText xml:space="preserve">ADDIN Mendeley Bibliography CSL_BIBLIOGRAPHY </w:instrText>
      </w:r>
      <w:r w:rsidRPr="005E457A">
        <w:rPr>
          <w:rFonts w:ascii="Palatino Linotype" w:hAnsi="Palatino Linotype"/>
          <w:sz w:val="18"/>
          <w:szCs w:val="18"/>
        </w:rPr>
        <w:fldChar w:fldCharType="separate"/>
      </w:r>
      <w:r w:rsidR="00CC66FD" w:rsidRPr="005E457A">
        <w:rPr>
          <w:rFonts w:ascii="Palatino Linotype" w:hAnsi="Palatino Linotype"/>
          <w:noProof/>
          <w:sz w:val="18"/>
          <w:szCs w:val="18"/>
        </w:rPr>
        <w:t xml:space="preserve">1. </w:t>
      </w:r>
      <w:r w:rsidR="00CC66FD" w:rsidRPr="005E457A">
        <w:rPr>
          <w:rFonts w:ascii="Palatino Linotype" w:hAnsi="Palatino Linotype"/>
          <w:noProof/>
          <w:sz w:val="18"/>
          <w:szCs w:val="18"/>
        </w:rPr>
        <w:tab/>
        <w:t xml:space="preserve">Ju, B.; Zhang, Q.; Ge, X.; Wang, R.; Yu, J.; Shan, S.; Zhou, B.; Song, S.; Tang, X.; Yu, J.; et al. Potent human neutralizing antibodies elicited by SARS-CoV-2 infection. </w:t>
      </w:r>
      <w:r w:rsidR="00CC66FD" w:rsidRPr="005E457A">
        <w:rPr>
          <w:rFonts w:ascii="Palatino Linotype" w:hAnsi="Palatino Linotype"/>
          <w:i/>
          <w:iCs/>
          <w:noProof/>
          <w:sz w:val="18"/>
          <w:szCs w:val="18"/>
        </w:rPr>
        <w:t>bioRxiv</w:t>
      </w:r>
      <w:r w:rsidR="00CC66FD" w:rsidRPr="005E457A">
        <w:rPr>
          <w:rFonts w:ascii="Palatino Linotype" w:hAnsi="Palatino Linotype"/>
          <w:noProof/>
          <w:sz w:val="18"/>
          <w:szCs w:val="18"/>
        </w:rPr>
        <w:t xml:space="preserve"> </w:t>
      </w:r>
      <w:r w:rsidR="00CC66FD" w:rsidRPr="005E457A">
        <w:rPr>
          <w:rFonts w:ascii="Palatino Linotype" w:hAnsi="Palatino Linotype"/>
          <w:b/>
          <w:bCs/>
          <w:noProof/>
          <w:sz w:val="18"/>
          <w:szCs w:val="18"/>
        </w:rPr>
        <w:t>2020</w:t>
      </w:r>
      <w:r w:rsidR="00CC66FD" w:rsidRPr="005E457A">
        <w:rPr>
          <w:rFonts w:ascii="Palatino Linotype" w:hAnsi="Palatino Linotype"/>
          <w:noProof/>
          <w:sz w:val="18"/>
          <w:szCs w:val="18"/>
        </w:rPr>
        <w:t>, doi:10.1101/2020.03.21.990770.</w:t>
      </w:r>
    </w:p>
    <w:p w14:paraId="4DB73769"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 </w:t>
      </w:r>
      <w:r w:rsidRPr="005E457A">
        <w:rPr>
          <w:rFonts w:ascii="Palatino Linotype" w:hAnsi="Palatino Linotype"/>
          <w:noProof/>
          <w:sz w:val="18"/>
          <w:szCs w:val="18"/>
        </w:rPr>
        <w:tab/>
        <w:t xml:space="preserve">Khan, S.; Nakajima, R.; Jain, A.; Assis, R.R. de; Jasinskas, A.; Obiero, J.M.; Adenaiye, O.; Tai, S.; Hong, F.; Milton, D.K.; et al. Analysis of Serologic Cross-Reactivity Between Common Human Coronaviruses and SARS-CoV-2 Using Coronavirus Antigen Microarray.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doi:10.1101/2020.03.24.006544.</w:t>
      </w:r>
    </w:p>
    <w:p w14:paraId="08D5A1C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 </w:t>
      </w:r>
      <w:r w:rsidRPr="005E457A">
        <w:rPr>
          <w:rFonts w:ascii="Palatino Linotype" w:hAnsi="Palatino Linotype"/>
          <w:noProof/>
          <w:sz w:val="18"/>
          <w:szCs w:val="18"/>
        </w:rPr>
        <w:tab/>
        <w:t xml:space="preserve">Zhao, J.; Yuan, Q.; Wang, H.; Liu, W.; Liao, X.; Su, Y.; Wang, X.; Yuan, J.; Li, T.; Li, J.; et al. Antibody Responses to SARS-CoV-2 in Patients of Novel Coronavirus Disease 2019. </w:t>
      </w:r>
      <w:r w:rsidRPr="005E457A">
        <w:rPr>
          <w:rFonts w:ascii="Palatino Linotype" w:hAnsi="Palatino Linotype"/>
          <w:i/>
          <w:iCs/>
          <w:noProof/>
          <w:sz w:val="18"/>
          <w:szCs w:val="18"/>
        </w:rPr>
        <w:t>SSRN Electron. J.</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doi:10.2139/ssrn.3546052.</w:t>
      </w:r>
    </w:p>
    <w:p w14:paraId="06AD382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 </w:t>
      </w:r>
      <w:r w:rsidRPr="005E457A">
        <w:rPr>
          <w:rFonts w:ascii="Palatino Linotype" w:hAnsi="Palatino Linotype"/>
          <w:noProof/>
          <w:sz w:val="18"/>
          <w:szCs w:val="18"/>
        </w:rPr>
        <w:tab/>
        <w:t xml:space="preserve">Wu, F.; Wang, A.; Liu, M.; Wang, Q.; Chen, J.; Xia, S.; Ling, Y.; Zhang, Y.; Xun, J.; Lu, L.; et al. Neutralizing antibody responses to SARS-CoV-2 in a COVID-19 recovered patient cohort and their implications.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doi:10.1101/2020.03.30.20047365.</w:t>
      </w:r>
    </w:p>
    <w:p w14:paraId="3E4FDB41"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 </w:t>
      </w:r>
      <w:r w:rsidRPr="005E457A">
        <w:rPr>
          <w:rFonts w:ascii="Palatino Linotype" w:hAnsi="Palatino Linotype"/>
          <w:noProof/>
          <w:sz w:val="18"/>
          <w:szCs w:val="18"/>
        </w:rPr>
        <w:tab/>
        <w:t xml:space="preserve">Long, Q.; Deng, H.; Chen, J.; Hu, J.; Liu, B.; Liao, P.; Lin, Y.; Yu, L.; Mo, Z.; Xu, Y.; et al. Antibody responses to SARS-CoV-2 in COVID-19 patients: the perspective application of serological tests in clinical practice.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doi:10.1101/2020.03.18.20038018.</w:t>
      </w:r>
    </w:p>
    <w:p w14:paraId="189B111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6. </w:t>
      </w:r>
      <w:r w:rsidRPr="005E457A">
        <w:rPr>
          <w:rFonts w:ascii="Palatino Linotype" w:hAnsi="Palatino Linotype"/>
          <w:noProof/>
          <w:sz w:val="18"/>
          <w:szCs w:val="18"/>
        </w:rPr>
        <w:tab/>
        <w:t xml:space="preserve">Okba, N.M.A.; Müller, M.A.; Li, W.; Wang, C.; GeurtsvanKessel, C.H.; Corman, V.M.; Lamers, M.M.; Sikkema, R.S.; de Bruin, E.; Chandler, F.D.; et al. Severe Acute Respiratory Syndrome Coronavirus 2-Specific Antibody Responses in Coronavirus Disease 2019 Patients. </w:t>
      </w:r>
      <w:r w:rsidRPr="005E457A">
        <w:rPr>
          <w:rFonts w:ascii="Palatino Linotype" w:hAnsi="Palatino Linotype"/>
          <w:i/>
          <w:iCs/>
          <w:noProof/>
          <w:sz w:val="18"/>
          <w:szCs w:val="18"/>
        </w:rPr>
        <w:t>Emerg. Infect. Dis.</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26</w:t>
      </w:r>
      <w:r w:rsidRPr="005E457A">
        <w:rPr>
          <w:rFonts w:ascii="Palatino Linotype" w:hAnsi="Palatino Linotype"/>
          <w:noProof/>
          <w:sz w:val="18"/>
          <w:szCs w:val="18"/>
        </w:rPr>
        <w:t>, doi:10.3201/eid2607.200841.</w:t>
      </w:r>
    </w:p>
    <w:p w14:paraId="0FEBC6A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7. </w:t>
      </w:r>
      <w:r w:rsidRPr="005E457A">
        <w:rPr>
          <w:rFonts w:ascii="Palatino Linotype" w:hAnsi="Palatino Linotype"/>
          <w:noProof/>
          <w:sz w:val="18"/>
          <w:szCs w:val="18"/>
        </w:rPr>
        <w:tab/>
        <w:t xml:space="preserve">Bootz, A.; Karbach, A.; Spindler, J.; Kropff, B.; Reuter, N.; Sticht, H.; Winkler, T.H.; Britt, W.J.; Mach, M. Protective capacity of neutralizing and non-neutralizing antibodies against glycoprotein B of cytomegalovirus. </w:t>
      </w:r>
      <w:r w:rsidRPr="005E457A">
        <w:rPr>
          <w:rFonts w:ascii="Palatino Linotype" w:hAnsi="Palatino Linotype"/>
          <w:i/>
          <w:iCs/>
          <w:noProof/>
          <w:sz w:val="18"/>
          <w:szCs w:val="18"/>
        </w:rPr>
        <w:t>PLoS Pathog.</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13</w:t>
      </w:r>
      <w:r w:rsidRPr="005E457A">
        <w:rPr>
          <w:rFonts w:ascii="Palatino Linotype" w:hAnsi="Palatino Linotype"/>
          <w:noProof/>
          <w:sz w:val="18"/>
          <w:szCs w:val="18"/>
        </w:rPr>
        <w:t>, doi:10.1371/journal.ppat.1006601.</w:t>
      </w:r>
    </w:p>
    <w:p w14:paraId="63317F1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8. </w:t>
      </w:r>
      <w:r w:rsidRPr="005E457A">
        <w:rPr>
          <w:rFonts w:ascii="Palatino Linotype" w:hAnsi="Palatino Linotype"/>
          <w:noProof/>
          <w:sz w:val="18"/>
          <w:szCs w:val="18"/>
        </w:rPr>
        <w:tab/>
        <w:t xml:space="preserve">Piedra, P.A.; Jewell, A.M.; Cron, S.G.; Atmar, R.L.; Paul Glezen, W. Correlates of immunity to respiratory syncytial virus (RSV) associated-hospitalization: Establishment of minimum protective threshold levels of serum neutralizing antibodies. </w:t>
      </w:r>
      <w:r w:rsidRPr="005E457A">
        <w:rPr>
          <w:rFonts w:ascii="Palatino Linotype" w:hAnsi="Palatino Linotype"/>
          <w:i/>
          <w:iCs/>
          <w:noProof/>
          <w:sz w:val="18"/>
          <w:szCs w:val="18"/>
        </w:rPr>
        <w:t>Vaccine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2003</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21</w:t>
      </w:r>
      <w:r w:rsidRPr="005E457A">
        <w:rPr>
          <w:rFonts w:ascii="Palatino Linotype" w:hAnsi="Palatino Linotype"/>
          <w:noProof/>
          <w:sz w:val="18"/>
          <w:szCs w:val="18"/>
        </w:rPr>
        <w:t>, 3479–3482, doi:10.1016/S0264-410X(03)00355-4.</w:t>
      </w:r>
    </w:p>
    <w:p w14:paraId="7CE65213"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9. </w:t>
      </w:r>
      <w:r w:rsidRPr="005E457A">
        <w:rPr>
          <w:rFonts w:ascii="Palatino Linotype" w:hAnsi="Palatino Linotype"/>
          <w:noProof/>
          <w:sz w:val="18"/>
          <w:szCs w:val="18"/>
        </w:rPr>
        <w:tab/>
        <w:t xml:space="preserve">Karlsson Hedestam, G.B.; Fouchier, R.A.M.; Phogat, S.; Burton, D.R.; Sodroski, J.; Wyatt, R.T. The challenges of eliciting neutralizing antibodies to HIV-1 and to influenza virus. </w:t>
      </w:r>
      <w:r w:rsidRPr="005E457A">
        <w:rPr>
          <w:rFonts w:ascii="Palatino Linotype" w:hAnsi="Palatino Linotype"/>
          <w:i/>
          <w:iCs/>
          <w:noProof/>
          <w:sz w:val="18"/>
          <w:szCs w:val="18"/>
        </w:rPr>
        <w:t>Nat. Rev. Microbiol.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2008</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6</w:t>
      </w:r>
      <w:r w:rsidRPr="005E457A">
        <w:rPr>
          <w:rFonts w:ascii="Palatino Linotype" w:hAnsi="Palatino Linotype"/>
          <w:noProof/>
          <w:sz w:val="18"/>
          <w:szCs w:val="18"/>
        </w:rPr>
        <w:t>, 143–155, doi:10.1038/nrmicro1819.</w:t>
      </w:r>
    </w:p>
    <w:p w14:paraId="2AE79B3D"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10. </w:t>
      </w:r>
      <w:r w:rsidRPr="005E457A">
        <w:rPr>
          <w:rFonts w:ascii="Palatino Linotype" w:hAnsi="Palatino Linotype"/>
          <w:noProof/>
          <w:sz w:val="18"/>
          <w:szCs w:val="18"/>
        </w:rPr>
        <w:tab/>
        <w:t xml:space="preserve">Gunn, B.M.; Yu, W.H.; Karim, M.M.; Brannan, J.M.; Herbert, A.S.; Wec, A.Z.; Halfmann, P.J.; Fusco, M.L.; Schendel, S.L.; Gangavarapu, K.; et al. A Role for Fc Function in Therapeutic Monoclonal Antibody-Mediated Protection against Ebola Virus. </w:t>
      </w:r>
      <w:r w:rsidRPr="005E457A">
        <w:rPr>
          <w:rFonts w:ascii="Palatino Linotype" w:hAnsi="Palatino Linotype"/>
          <w:i/>
          <w:iCs/>
          <w:noProof/>
          <w:sz w:val="18"/>
          <w:szCs w:val="18"/>
        </w:rPr>
        <w:t>Cell Host Microbe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2018</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24</w:t>
      </w:r>
      <w:r w:rsidRPr="005E457A">
        <w:rPr>
          <w:rFonts w:ascii="Palatino Linotype" w:hAnsi="Palatino Linotype"/>
          <w:noProof/>
          <w:sz w:val="18"/>
          <w:szCs w:val="18"/>
        </w:rPr>
        <w:t>, 221–233, doi:10.1016/j.chom.2018.07.009.</w:t>
      </w:r>
    </w:p>
    <w:p w14:paraId="123B4236"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11. </w:t>
      </w:r>
      <w:r w:rsidRPr="005E457A">
        <w:rPr>
          <w:rFonts w:ascii="Palatino Linotype" w:hAnsi="Palatino Linotype"/>
          <w:noProof/>
          <w:sz w:val="18"/>
          <w:szCs w:val="18"/>
        </w:rPr>
        <w:tab/>
        <w:t xml:space="preserve">Lv, H.; Wu, N.C.; Tsang, O.T.-Y.; Yuan, M.; Perera, R.A.P.M.; Leung, W.S.; So, R.T.Y.; Chan, J.M.C.; Yip, G.K.; Chik, T.S.H.; et al. Cross-reactive antibody response between SARS-CoV-2 and SARS-CoV infections.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doi:10.1101/2020.03.15.993097.</w:t>
      </w:r>
    </w:p>
    <w:p w14:paraId="0667DD4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12. </w:t>
      </w:r>
      <w:r w:rsidRPr="005E457A">
        <w:rPr>
          <w:rFonts w:ascii="Palatino Linotype" w:hAnsi="Palatino Linotype"/>
          <w:noProof/>
          <w:sz w:val="18"/>
          <w:szCs w:val="18"/>
        </w:rPr>
        <w:tab/>
        <w:t xml:space="preserve">Pinto, D.; Park, Y.-J.; Beltramello, M.; Walls, A.C.; Tortorici, M.A.; Bianchi, S.; Jaconi, S.; Culap, K.; Zatta, F.; Marco, A. De; et al. Structural and functional analysis of a potent sarbecovirus neutralizing antibody.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doi:10.1101/2020.04.07.023903.</w:t>
      </w:r>
    </w:p>
    <w:p w14:paraId="59A1719E"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13. </w:t>
      </w:r>
      <w:r w:rsidRPr="005E457A">
        <w:rPr>
          <w:rFonts w:ascii="Palatino Linotype" w:hAnsi="Palatino Linotype"/>
          <w:noProof/>
          <w:sz w:val="18"/>
          <w:szCs w:val="18"/>
        </w:rPr>
        <w:tab/>
        <w:t xml:space="preserve">To, K.K.W.; Zhang, A.J.X.; Hung, I.F.N.; Xu, T.; Ip, W.C.T.; Wong, R.T.Y.; Ng, J.C.K.; Chan, J.F.W.; Chan, K.H.; Yuen, K.Y. High titer and avidity of nonneutralizing antibodies against influenza vaccine antigen are associated with severe influenza. </w:t>
      </w:r>
      <w:r w:rsidRPr="005E457A">
        <w:rPr>
          <w:rFonts w:ascii="Palatino Linotype" w:hAnsi="Palatino Linotype"/>
          <w:i/>
          <w:iCs/>
          <w:noProof/>
          <w:sz w:val="18"/>
          <w:szCs w:val="18"/>
        </w:rPr>
        <w:t>Clin. Vaccine Immunol.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2012</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19</w:t>
      </w:r>
      <w:r w:rsidRPr="005E457A">
        <w:rPr>
          <w:rFonts w:ascii="Palatino Linotype" w:hAnsi="Palatino Linotype"/>
          <w:noProof/>
          <w:sz w:val="18"/>
          <w:szCs w:val="18"/>
        </w:rPr>
        <w:t>, 1012–1018, doi:10.1128/CVI.00081-12.</w:t>
      </w:r>
    </w:p>
    <w:p w14:paraId="21909F6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14. </w:t>
      </w:r>
      <w:r w:rsidRPr="005E457A">
        <w:rPr>
          <w:rFonts w:ascii="Palatino Linotype" w:hAnsi="Palatino Linotype"/>
          <w:noProof/>
          <w:sz w:val="18"/>
          <w:szCs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5E457A">
        <w:rPr>
          <w:rFonts w:ascii="Palatino Linotype" w:hAnsi="Palatino Linotype"/>
          <w:i/>
          <w:iCs/>
          <w:noProof/>
          <w:sz w:val="18"/>
          <w:szCs w:val="18"/>
        </w:rPr>
        <w:t xml:space="preserve">Viral </w:t>
      </w:r>
      <w:r w:rsidRPr="005E457A">
        <w:rPr>
          <w:rFonts w:ascii="Palatino Linotype" w:hAnsi="Palatino Linotype"/>
          <w:i/>
          <w:iCs/>
          <w:noProof/>
          <w:sz w:val="18"/>
          <w:szCs w:val="18"/>
        </w:rPr>
        <w:lastRenderedPageBreak/>
        <w:t>Immunol.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27</w:t>
      </w:r>
      <w:r w:rsidRPr="005E457A">
        <w:rPr>
          <w:rFonts w:ascii="Palatino Linotype" w:hAnsi="Palatino Linotype"/>
          <w:noProof/>
          <w:sz w:val="18"/>
          <w:szCs w:val="18"/>
        </w:rPr>
        <w:t>, 375–382, doi:10.1089/vim.2014.0061.</w:t>
      </w:r>
    </w:p>
    <w:p w14:paraId="44400690"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15. </w:t>
      </w:r>
      <w:r w:rsidRPr="005E457A">
        <w:rPr>
          <w:rFonts w:ascii="Palatino Linotype" w:hAnsi="Palatino Linotype"/>
          <w:noProof/>
          <w:sz w:val="18"/>
          <w:szCs w:val="18"/>
        </w:rPr>
        <w:tab/>
        <w:t xml:space="preserve">Callow, K.A. Effect of specific humoral immunity and some non-specific factors on resistance of volunteers to respiratory coronavirus infection. </w:t>
      </w:r>
      <w:r w:rsidRPr="005E457A">
        <w:rPr>
          <w:rFonts w:ascii="Palatino Linotype" w:hAnsi="Palatino Linotype"/>
          <w:i/>
          <w:iCs/>
          <w:noProof/>
          <w:sz w:val="18"/>
          <w:szCs w:val="18"/>
        </w:rPr>
        <w:t>J. Hyg. (Lond).</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1985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95</w:t>
      </w:r>
      <w:r w:rsidRPr="005E457A">
        <w:rPr>
          <w:rFonts w:ascii="Palatino Linotype" w:hAnsi="Palatino Linotype"/>
          <w:noProof/>
          <w:sz w:val="18"/>
          <w:szCs w:val="18"/>
        </w:rPr>
        <w:t>, 173–189, doi:10.1017/S0022172400062410.</w:t>
      </w:r>
    </w:p>
    <w:p w14:paraId="67489B7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16. </w:t>
      </w:r>
      <w:r w:rsidRPr="005E457A">
        <w:rPr>
          <w:rFonts w:ascii="Palatino Linotype" w:hAnsi="Palatino Linotype"/>
          <w:noProof/>
          <w:sz w:val="18"/>
          <w:szCs w:val="18"/>
        </w:rPr>
        <w:tab/>
        <w:t xml:space="preserve">Corti, D.; Zhao, J.; Pedotti, M.; Simonelli, L.; Agnihothram, S.; Fett, C.; Fernandez-Rodriguez, B.; Foglierini, M.; Agatic, G.; Vanzetta, F.; et al. Prophylactic and postexposure efficacy of a potent human monoclonal antibody against MERS coronavirus. </w:t>
      </w:r>
      <w:r w:rsidRPr="005E457A">
        <w:rPr>
          <w:rFonts w:ascii="Palatino Linotype" w:hAnsi="Palatino Linotype"/>
          <w:i/>
          <w:iCs/>
          <w:noProof/>
          <w:sz w:val="18"/>
          <w:szCs w:val="18"/>
        </w:rPr>
        <w:t>Proc. Natl. Acad. Sci. U. S. A.</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112</w:t>
      </w:r>
      <w:r w:rsidRPr="005E457A">
        <w:rPr>
          <w:rFonts w:ascii="Palatino Linotype" w:hAnsi="Palatino Linotype"/>
          <w:noProof/>
          <w:sz w:val="18"/>
          <w:szCs w:val="18"/>
        </w:rPr>
        <w:t>, 10473–10478, doi:10.1073/pnas.1510199112.</w:t>
      </w:r>
    </w:p>
    <w:p w14:paraId="67817700"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17. </w:t>
      </w:r>
      <w:r w:rsidRPr="005E457A">
        <w:rPr>
          <w:rFonts w:ascii="Palatino Linotype" w:hAnsi="Palatino Linotype"/>
          <w:noProof/>
          <w:sz w:val="18"/>
          <w:szCs w:val="18"/>
        </w:rPr>
        <w:tab/>
        <w:t xml:space="preserve">Menachery, V.D.; Yount, B.L.; Sims, A.C.; Debbink, K.; Agnihothram, S.S.; Gralinski, L.E.; Graham, R.L.; Scobey, T.; Plante, J.A.; Royal, S.R.; et al. SARS-like WIV1-CoV poised for human emergence. </w:t>
      </w:r>
      <w:r w:rsidRPr="005E457A">
        <w:rPr>
          <w:rFonts w:ascii="Palatino Linotype" w:hAnsi="Palatino Linotype"/>
          <w:i/>
          <w:iCs/>
          <w:noProof/>
          <w:sz w:val="18"/>
          <w:szCs w:val="18"/>
        </w:rPr>
        <w:t>Proc. Natl. Acad. Sci. U. S. A.</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2016</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113</w:t>
      </w:r>
      <w:r w:rsidRPr="005E457A">
        <w:rPr>
          <w:rFonts w:ascii="Palatino Linotype" w:hAnsi="Palatino Linotype"/>
          <w:noProof/>
          <w:sz w:val="18"/>
          <w:szCs w:val="18"/>
        </w:rPr>
        <w:t>, 3048–3053, doi:10.1073/pnas.1517719113.</w:t>
      </w:r>
    </w:p>
    <w:p w14:paraId="6CBF397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18. </w:t>
      </w:r>
      <w:r w:rsidRPr="005E457A">
        <w:rPr>
          <w:rFonts w:ascii="Palatino Linotype" w:hAnsi="Palatino Linotype"/>
          <w:noProof/>
          <w:sz w:val="18"/>
          <w:szCs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2008</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82</w:t>
      </w:r>
      <w:r w:rsidRPr="005E457A">
        <w:rPr>
          <w:rFonts w:ascii="Palatino Linotype" w:hAnsi="Palatino Linotype"/>
          <w:noProof/>
          <w:sz w:val="18"/>
          <w:szCs w:val="18"/>
        </w:rPr>
        <w:t>, 3220–3235, doi:10.1128/jvi.02377-07.</w:t>
      </w:r>
    </w:p>
    <w:p w14:paraId="7F0CEE89"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19. </w:t>
      </w:r>
      <w:r w:rsidRPr="005E457A">
        <w:rPr>
          <w:rFonts w:ascii="Palatino Linotype" w:hAnsi="Palatino Linotype"/>
          <w:noProof/>
          <w:sz w:val="18"/>
          <w:szCs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78</w:t>
      </w:r>
      <w:r w:rsidRPr="005E457A">
        <w:rPr>
          <w:rFonts w:ascii="Palatino Linotype" w:hAnsi="Palatino Linotype"/>
          <w:noProof/>
          <w:sz w:val="18"/>
          <w:szCs w:val="18"/>
        </w:rPr>
        <w:t>, 3572–3577, doi:10.1128/jvi.78.7.3572-3577.2004.</w:t>
      </w:r>
    </w:p>
    <w:p w14:paraId="2E27E94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20. </w:t>
      </w:r>
      <w:r w:rsidRPr="005E457A">
        <w:rPr>
          <w:rFonts w:ascii="Palatino Linotype" w:hAnsi="Palatino Linotype"/>
          <w:noProof/>
          <w:sz w:val="18"/>
          <w:szCs w:val="18"/>
        </w:rPr>
        <w:tab/>
        <w:t xml:space="preserve">Kapadia, S.U.; Rose, J.K.; Lamirande, E.; Vogel, L.; Subbarao, K.; Roberts, A. Long-term protection from SARS coronavirus infection conferred by a single immunization with an attenuated VSV-based vaccine. </w:t>
      </w:r>
      <w:r w:rsidRPr="005E457A">
        <w:rPr>
          <w:rFonts w:ascii="Palatino Linotype" w:hAnsi="Palatino Linotype"/>
          <w:i/>
          <w:iCs/>
          <w:noProof/>
          <w:sz w:val="18"/>
          <w:szCs w:val="18"/>
        </w:rPr>
        <w:t>Virology</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340</w:t>
      </w:r>
      <w:r w:rsidRPr="005E457A">
        <w:rPr>
          <w:rFonts w:ascii="Palatino Linotype" w:hAnsi="Palatino Linotype"/>
          <w:noProof/>
          <w:sz w:val="18"/>
          <w:szCs w:val="18"/>
        </w:rPr>
        <w:t>, 174–182, doi:10.1016/j.virol.2005.06.016.</w:t>
      </w:r>
    </w:p>
    <w:p w14:paraId="4C2DAEE6"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21. </w:t>
      </w:r>
      <w:r w:rsidRPr="005E457A">
        <w:rPr>
          <w:rFonts w:ascii="Palatino Linotype" w:hAnsi="Palatino Linotype"/>
          <w:noProof/>
          <w:sz w:val="18"/>
          <w:szCs w:val="18"/>
        </w:rPr>
        <w:tab/>
        <w:t xml:space="preserve">Callow, K.A.; Parry, H.F.; Sergeant, M.; Tyrrell, D.A.J. The time course of the immune response to experimental coronavirus infection of man. </w:t>
      </w:r>
      <w:r w:rsidRPr="005E457A">
        <w:rPr>
          <w:rFonts w:ascii="Palatino Linotype" w:hAnsi="Palatino Linotype"/>
          <w:i/>
          <w:iCs/>
          <w:noProof/>
          <w:sz w:val="18"/>
          <w:szCs w:val="18"/>
        </w:rPr>
        <w:t>Epidemiol.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1990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105</w:t>
      </w:r>
      <w:r w:rsidRPr="005E457A">
        <w:rPr>
          <w:rFonts w:ascii="Palatino Linotype" w:hAnsi="Palatino Linotype"/>
          <w:noProof/>
          <w:sz w:val="18"/>
          <w:szCs w:val="18"/>
        </w:rPr>
        <w:t>, 435–446, doi:10.1017/S0950268800048019.</w:t>
      </w:r>
    </w:p>
    <w:p w14:paraId="0F9B806E" w14:textId="6E210BC9"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22. </w:t>
      </w:r>
      <w:r w:rsidRPr="005E457A">
        <w:rPr>
          <w:rFonts w:ascii="Palatino Linotype" w:hAnsi="Palatino Linotype"/>
          <w:noProof/>
          <w:sz w:val="18"/>
          <w:szCs w:val="18"/>
        </w:rPr>
        <w:tab/>
        <w:t>Reed, S.E. The behaviour of recent isolates of human respiratory coronavirus in vitro and in volunteers: Evidence of heterogeneity among 229E</w:t>
      </w:r>
      <w:r w:rsidR="00C8121C" w:rsidRPr="005E457A">
        <w:rPr>
          <w:rFonts w:ascii="Palatino Linotype" w:hAnsi="Palatino Linotype"/>
          <w:noProof/>
          <w:sz w:val="18"/>
          <w:szCs w:val="18"/>
        </w:rPr>
        <w:t>-</w:t>
      </w:r>
      <w:r w:rsidRPr="005E457A">
        <w:rPr>
          <w:rFonts w:ascii="Palatino Linotype" w:hAnsi="Palatino Linotype"/>
          <w:noProof/>
          <w:sz w:val="18"/>
          <w:szCs w:val="18"/>
        </w:rPr>
        <w:t xml:space="preserve">related strains. </w:t>
      </w:r>
      <w:r w:rsidRPr="005E457A">
        <w:rPr>
          <w:rFonts w:ascii="Palatino Linotype" w:hAnsi="Palatino Linotype"/>
          <w:i/>
          <w:iCs/>
          <w:noProof/>
          <w:sz w:val="18"/>
          <w:szCs w:val="18"/>
        </w:rPr>
        <w:t>J. Med.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1984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13</w:t>
      </w:r>
      <w:r w:rsidRPr="005E457A">
        <w:rPr>
          <w:rFonts w:ascii="Palatino Linotype" w:hAnsi="Palatino Linotype"/>
          <w:noProof/>
          <w:sz w:val="18"/>
          <w:szCs w:val="18"/>
        </w:rPr>
        <w:t>, 179–192, doi:10.1002/jmv.1890130208.</w:t>
      </w:r>
    </w:p>
    <w:p w14:paraId="5B9AAB64"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23. </w:t>
      </w:r>
      <w:r w:rsidRPr="005E457A">
        <w:rPr>
          <w:rFonts w:ascii="Palatino Linotype" w:hAnsi="Palatino Linotype"/>
          <w:noProof/>
          <w:sz w:val="18"/>
          <w:szCs w:val="18"/>
        </w:rPr>
        <w:tab/>
        <w:t xml:space="preserve">Soo, Y.O.Y.; Cheng, Y.; Wong, R.; Hui, D.S.; Lee, C.K.; Tsang, K.K.S.; Ng, M.H.L.; Chan, P.; Cheng, G.; Sung, J.J.Y. Retrospective comparison of convalescent plasma with continuing high-dose methylprednisolone treatment in SARS patients. </w:t>
      </w:r>
      <w:r w:rsidRPr="005E457A">
        <w:rPr>
          <w:rFonts w:ascii="Palatino Linotype" w:hAnsi="Palatino Linotype"/>
          <w:i/>
          <w:iCs/>
          <w:noProof/>
          <w:sz w:val="18"/>
          <w:szCs w:val="18"/>
        </w:rPr>
        <w:t>Clin. Microbiol.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10</w:t>
      </w:r>
      <w:r w:rsidRPr="005E457A">
        <w:rPr>
          <w:rFonts w:ascii="Palatino Linotype" w:hAnsi="Palatino Linotype"/>
          <w:noProof/>
          <w:sz w:val="18"/>
          <w:szCs w:val="18"/>
        </w:rPr>
        <w:t>, 676–678, doi:10.1111/j.1469-0691.2004.00956.x.</w:t>
      </w:r>
    </w:p>
    <w:p w14:paraId="57ADF45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24. </w:t>
      </w:r>
      <w:r w:rsidRPr="005E457A">
        <w:rPr>
          <w:rFonts w:ascii="Palatino Linotype" w:hAnsi="Palatino Linotype"/>
          <w:noProof/>
          <w:sz w:val="18"/>
          <w:szCs w:val="18"/>
        </w:rPr>
        <w:tab/>
        <w:t xml:space="preserve">Cheng, Y.; Wong, R.; Soo, Y.O.Y.; Wong, W.S.; Lee, C.K.; Ng, M.H.L.; Chan, P.; Wong, K.C.; Leung, C.B.; Cheng, G. Use of convalescent plasma therapy in SARS patients in Hong Kong. </w:t>
      </w:r>
      <w:r w:rsidRPr="005E457A">
        <w:rPr>
          <w:rFonts w:ascii="Palatino Linotype" w:hAnsi="Palatino Linotype"/>
          <w:i/>
          <w:iCs/>
          <w:noProof/>
          <w:sz w:val="18"/>
          <w:szCs w:val="18"/>
        </w:rPr>
        <w:t>Eur. J. Clin. Microbiol. Infect. Dis.</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24</w:t>
      </w:r>
      <w:r w:rsidRPr="005E457A">
        <w:rPr>
          <w:rFonts w:ascii="Palatino Linotype" w:hAnsi="Palatino Linotype"/>
          <w:noProof/>
          <w:sz w:val="18"/>
          <w:szCs w:val="18"/>
        </w:rPr>
        <w:t>, 44–46, doi:10.1007/s10096-004-1271-9.</w:t>
      </w:r>
    </w:p>
    <w:p w14:paraId="4783A5B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25. </w:t>
      </w:r>
      <w:r w:rsidRPr="005E457A">
        <w:rPr>
          <w:rFonts w:ascii="Palatino Linotype" w:hAnsi="Palatino Linotype"/>
          <w:noProof/>
          <w:sz w:val="18"/>
          <w:szCs w:val="18"/>
        </w:rPr>
        <w:tab/>
        <w:t xml:space="preserve">Duan, K.; Liu, B.; Li, C.; Zhang, H.; Yu, T.; Qu, J.; Zhou, M.; Chen, L.; Meng, S.; Hu, Y.; et al. Effectiveness of convalescent plasma therapy in severe COVID-19 patients. </w:t>
      </w:r>
      <w:r w:rsidRPr="005E457A">
        <w:rPr>
          <w:rFonts w:ascii="Palatino Linotype" w:hAnsi="Palatino Linotype"/>
          <w:i/>
          <w:iCs/>
          <w:noProof/>
          <w:sz w:val="18"/>
          <w:szCs w:val="18"/>
        </w:rPr>
        <w:t>Proc. Natl. Acad. Sci. U. S. A.</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doi:10.1073/pnas.2004168117.</w:t>
      </w:r>
    </w:p>
    <w:p w14:paraId="20793DD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26. </w:t>
      </w:r>
      <w:r w:rsidRPr="005E457A">
        <w:rPr>
          <w:rFonts w:ascii="Palatino Linotype" w:hAnsi="Palatino Linotype"/>
          <w:noProof/>
          <w:sz w:val="18"/>
          <w:szCs w:val="18"/>
        </w:rPr>
        <w:tab/>
        <w:t xml:space="preserve">Amanat, F.; Nguyen, T.; Chromikova, V.; Strohmeier, S.; Stadlbauer, D.; Javier, A.; Jiang, K.; Asthagiri-Arunkumar, G.; Polanco, J.; Bermudez-Gonzalez, M.; et al. A serological assay to detect SARS-CoV-2 seroconversion in humans.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doi:10.1101/2020.03.17.20037713.</w:t>
      </w:r>
    </w:p>
    <w:p w14:paraId="66462B3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27. </w:t>
      </w:r>
      <w:r w:rsidRPr="005E457A">
        <w:rPr>
          <w:rFonts w:ascii="Palatino Linotype" w:hAnsi="Palatino Linotype"/>
          <w:noProof/>
          <w:sz w:val="18"/>
          <w:szCs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5E457A">
        <w:rPr>
          <w:rFonts w:ascii="Palatino Linotype" w:hAnsi="Palatino Linotype"/>
          <w:i/>
          <w:iCs/>
          <w:noProof/>
          <w:sz w:val="18"/>
          <w:szCs w:val="18"/>
        </w:rPr>
        <w:t>medRxiv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doi:https://doi.org/10.1101/2020.04.06.20055475.</w:t>
      </w:r>
    </w:p>
    <w:p w14:paraId="2CF482B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28. </w:t>
      </w:r>
      <w:r w:rsidRPr="005E457A">
        <w:rPr>
          <w:rFonts w:ascii="Palatino Linotype" w:hAnsi="Palatino Linotype"/>
          <w:noProof/>
          <w:sz w:val="18"/>
          <w:szCs w:val="18"/>
        </w:rPr>
        <w:tab/>
        <w:t xml:space="preserve">Walls, A.C.; Park, Y.J.; Tortorici, M.A.; Wall, A.; McGuire, A.T.; Veesler, D. Structure, Function, and Antigenicity of the SARS-CoV-2 Spike Glycoprotein. </w:t>
      </w:r>
      <w:r w:rsidRPr="005E457A">
        <w:rPr>
          <w:rFonts w:ascii="Palatino Linotype" w:hAnsi="Palatino Linotype"/>
          <w:i/>
          <w:iCs/>
          <w:noProof/>
          <w:sz w:val="18"/>
          <w:szCs w:val="18"/>
        </w:rPr>
        <w:t>Cell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181</w:t>
      </w:r>
      <w:r w:rsidRPr="005E457A">
        <w:rPr>
          <w:rFonts w:ascii="Palatino Linotype" w:hAnsi="Palatino Linotype"/>
          <w:noProof/>
          <w:sz w:val="18"/>
          <w:szCs w:val="18"/>
        </w:rPr>
        <w:t>, 281–292, doi:10.1016/j.cell.2020.02.058.</w:t>
      </w:r>
    </w:p>
    <w:p w14:paraId="3B48A1D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29. </w:t>
      </w:r>
      <w:r w:rsidRPr="005E457A">
        <w:rPr>
          <w:rFonts w:ascii="Palatino Linotype" w:hAnsi="Palatino Linotype"/>
          <w:noProof/>
          <w:sz w:val="18"/>
          <w:szCs w:val="18"/>
        </w:rPr>
        <w:tab/>
        <w:t xml:space="preserve">Letko, M.; Marzi, A.; Munster, V. Functional assessment of cell entry and receptor usage for SARS-CoV-2 and other lineage B betacoronaviruses. </w:t>
      </w:r>
      <w:r w:rsidRPr="005E457A">
        <w:rPr>
          <w:rFonts w:ascii="Palatino Linotype" w:hAnsi="Palatino Linotype"/>
          <w:i/>
          <w:iCs/>
          <w:noProof/>
          <w:sz w:val="18"/>
          <w:szCs w:val="18"/>
        </w:rPr>
        <w:t>Nat. Microbiol.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w:t>
      </w:r>
      <w:r w:rsidRPr="005E457A">
        <w:rPr>
          <w:rFonts w:ascii="Palatino Linotype" w:hAnsi="Palatino Linotype"/>
          <w:noProof/>
          <w:sz w:val="18"/>
          <w:szCs w:val="18"/>
        </w:rPr>
        <w:t>, 562–569, doi:10.1038/s41564-020-0688-y.</w:t>
      </w:r>
    </w:p>
    <w:p w14:paraId="6C75A7BE"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30. </w:t>
      </w:r>
      <w:r w:rsidRPr="005E457A">
        <w:rPr>
          <w:rFonts w:ascii="Palatino Linotype" w:hAnsi="Palatino Linotype"/>
          <w:noProof/>
          <w:sz w:val="18"/>
          <w:szCs w:val="18"/>
        </w:rPr>
        <w:tab/>
        <w:t xml:space="preserve">Fukushi, S.; Mizutani, T.; Saijo, M.; Matsuyama, S.; Miyajima, N.; Taguchi, F.; Itamura, S.; Kurane, I.; Morikawa, S. Vesicular stomatitis virus pseudotyped with severe acute respiratory syndrome coronavirus spike protein. </w:t>
      </w:r>
      <w:r w:rsidRPr="005E457A">
        <w:rPr>
          <w:rFonts w:ascii="Palatino Linotype" w:hAnsi="Palatino Linotype"/>
          <w:i/>
          <w:iCs/>
          <w:noProof/>
          <w:sz w:val="18"/>
          <w:szCs w:val="18"/>
        </w:rPr>
        <w:t>J. Gen.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86</w:t>
      </w:r>
      <w:r w:rsidRPr="005E457A">
        <w:rPr>
          <w:rFonts w:ascii="Palatino Linotype" w:hAnsi="Palatino Linotype"/>
          <w:noProof/>
          <w:sz w:val="18"/>
          <w:szCs w:val="18"/>
        </w:rPr>
        <w:t>, 2269–2274, doi:10.1099/vir.0.80955-0.</w:t>
      </w:r>
    </w:p>
    <w:p w14:paraId="78B120C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31. </w:t>
      </w:r>
      <w:r w:rsidRPr="005E457A">
        <w:rPr>
          <w:rFonts w:ascii="Palatino Linotype" w:hAnsi="Palatino Linotype"/>
          <w:noProof/>
          <w:sz w:val="18"/>
          <w:szCs w:val="18"/>
        </w:rPr>
        <w:tab/>
        <w:t xml:space="preserve">Temperton, N.J.; Chan, P.K.; Simmons, G.; Zambon, M.C.; Tedder, R.S.; Takeuchi, Y.; Weiss, R.A. </w:t>
      </w:r>
      <w:r w:rsidRPr="005E457A">
        <w:rPr>
          <w:rFonts w:ascii="Palatino Linotype" w:hAnsi="Palatino Linotype"/>
          <w:noProof/>
          <w:sz w:val="18"/>
          <w:szCs w:val="18"/>
        </w:rPr>
        <w:lastRenderedPageBreak/>
        <w:t xml:space="preserve">Longitudinally profiling neutralizing antibody response to SARS coronavirus with pseudotypes. </w:t>
      </w:r>
      <w:r w:rsidRPr="005E457A">
        <w:rPr>
          <w:rFonts w:ascii="Palatino Linotype" w:hAnsi="Palatino Linotype"/>
          <w:i/>
          <w:iCs/>
          <w:noProof/>
          <w:sz w:val="18"/>
          <w:szCs w:val="18"/>
        </w:rPr>
        <w:t>Emerg. Infect. Dis.</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w:t>
      </w:r>
      <w:r w:rsidRPr="005E457A">
        <w:rPr>
          <w:rFonts w:ascii="Palatino Linotype" w:hAnsi="Palatino Linotype"/>
          <w:noProof/>
          <w:sz w:val="18"/>
          <w:szCs w:val="18"/>
        </w:rPr>
        <w:t>, doi:10.3201/eid1103.040906.</w:t>
      </w:r>
    </w:p>
    <w:p w14:paraId="3E435CC4"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32. </w:t>
      </w:r>
      <w:r w:rsidRPr="005E457A">
        <w:rPr>
          <w:rFonts w:ascii="Palatino Linotype" w:hAnsi="Palatino Linotype"/>
          <w:noProof/>
          <w:sz w:val="18"/>
          <w:szCs w:val="18"/>
        </w:rPr>
        <w:tab/>
        <w:t xml:space="preserve">Carnell, G.; Grehan, K.; Ferrara, F.; Molesti, E.; Temperton, N. An Optimized Method for the Production Using PEI, Titration and Neutralization of SARS-CoV Spike Luciferase Pseudotypes. </w:t>
      </w:r>
      <w:r w:rsidRPr="005E457A">
        <w:rPr>
          <w:rFonts w:ascii="Palatino Linotype" w:hAnsi="Palatino Linotype"/>
          <w:i/>
          <w:iCs/>
          <w:noProof/>
          <w:sz w:val="18"/>
          <w:szCs w:val="18"/>
        </w:rPr>
        <w:t>BIO-PROTOCOL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w:t>
      </w:r>
      <w:r w:rsidRPr="005E457A">
        <w:rPr>
          <w:rFonts w:ascii="Palatino Linotype" w:hAnsi="Palatino Linotype"/>
          <w:noProof/>
          <w:sz w:val="18"/>
          <w:szCs w:val="18"/>
        </w:rPr>
        <w:t>, doi:10.21769/bioprotoc.2514.</w:t>
      </w:r>
    </w:p>
    <w:p w14:paraId="394AA964"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33. </w:t>
      </w:r>
      <w:r w:rsidRPr="005E457A">
        <w:rPr>
          <w:rFonts w:ascii="Palatino Linotype" w:hAnsi="Palatino Linotype"/>
          <w:noProof/>
          <w:sz w:val="18"/>
          <w:szCs w:val="18"/>
        </w:rPr>
        <w:tab/>
        <w:t xml:space="preserve">Yan, K.X.; Tan, W.J.; Zhang, X.M.; Wang, H.J.; Li, Y.; Ruan, L. Development and application of a safe SARS-CoV neutralization assay based on lentiviral vectors pseudotyped with SARS-CoV spike protein. </w:t>
      </w:r>
      <w:r w:rsidRPr="005E457A">
        <w:rPr>
          <w:rFonts w:ascii="Palatino Linotype" w:hAnsi="Palatino Linotype"/>
          <w:i/>
          <w:iCs/>
          <w:noProof/>
          <w:sz w:val="18"/>
          <w:szCs w:val="18"/>
        </w:rPr>
        <w:t>Bing Du Xue Bao</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23</w:t>
      </w:r>
      <w:r w:rsidRPr="005E457A">
        <w:rPr>
          <w:rFonts w:ascii="Palatino Linotype" w:hAnsi="Palatino Linotype"/>
          <w:noProof/>
          <w:sz w:val="18"/>
          <w:szCs w:val="18"/>
        </w:rPr>
        <w:t>, 440–446.</w:t>
      </w:r>
    </w:p>
    <w:p w14:paraId="0051212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34. </w:t>
      </w:r>
      <w:r w:rsidRPr="005E457A">
        <w:rPr>
          <w:rFonts w:ascii="Palatino Linotype" w:hAnsi="Palatino Linotype"/>
          <w:noProof/>
          <w:sz w:val="18"/>
          <w:szCs w:val="18"/>
        </w:rPr>
        <w:tab/>
        <w:t xml:space="preserve">Grehan, K.; Ferrara, F.; Temperton, N. An optimised method for the production of MERS-CoV spike expressing viral pseudotypes. </w:t>
      </w:r>
      <w:r w:rsidRPr="005E457A">
        <w:rPr>
          <w:rFonts w:ascii="Palatino Linotype" w:hAnsi="Palatino Linotype"/>
          <w:i/>
          <w:iCs/>
          <w:noProof/>
          <w:sz w:val="18"/>
          <w:szCs w:val="18"/>
        </w:rPr>
        <w:t>MethodsX</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2</w:t>
      </w:r>
      <w:r w:rsidRPr="005E457A">
        <w:rPr>
          <w:rFonts w:ascii="Palatino Linotype" w:hAnsi="Palatino Linotype"/>
          <w:noProof/>
          <w:sz w:val="18"/>
          <w:szCs w:val="18"/>
        </w:rPr>
        <w:t>, 379–384, doi:10.1016/j.mex.2015.09.003.</w:t>
      </w:r>
    </w:p>
    <w:p w14:paraId="43723F2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35. </w:t>
      </w:r>
      <w:r w:rsidRPr="005E457A">
        <w:rPr>
          <w:rFonts w:ascii="Palatino Linotype" w:hAnsi="Palatino Linotype"/>
          <w:noProof/>
          <w:sz w:val="18"/>
          <w:szCs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5E457A">
        <w:rPr>
          <w:rFonts w:ascii="Palatino Linotype" w:hAnsi="Palatino Linotype"/>
          <w:i/>
          <w:iCs/>
          <w:noProof/>
          <w:sz w:val="18"/>
          <w:szCs w:val="18"/>
        </w:rPr>
        <w:t>Access Microbiol.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2019</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w:t>
      </w:r>
      <w:r w:rsidRPr="005E457A">
        <w:rPr>
          <w:rFonts w:ascii="Palatino Linotype" w:hAnsi="Palatino Linotype"/>
          <w:noProof/>
          <w:sz w:val="18"/>
          <w:szCs w:val="18"/>
        </w:rPr>
        <w:t>, doi:10.1099/acmi.0.000057.</w:t>
      </w:r>
    </w:p>
    <w:p w14:paraId="10EE389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36. </w:t>
      </w:r>
      <w:r w:rsidRPr="005E457A">
        <w:rPr>
          <w:rFonts w:ascii="Palatino Linotype" w:hAnsi="Palatino Linotype"/>
          <w:noProof/>
          <w:sz w:val="18"/>
          <w:szCs w:val="18"/>
        </w:rPr>
        <w:tab/>
        <w:t xml:space="preserve">Millet, J.; Whittaker, G. Murine Leukemia Virus (MLV)-based Coronavirus Spike-pseudotyped Particle Production and Infection. </w:t>
      </w:r>
      <w:r w:rsidRPr="005E457A">
        <w:rPr>
          <w:rFonts w:ascii="Palatino Linotype" w:hAnsi="Palatino Linotype"/>
          <w:i/>
          <w:iCs/>
          <w:noProof/>
          <w:sz w:val="18"/>
          <w:szCs w:val="18"/>
        </w:rPr>
        <w:t>BIO-PROTOCOL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2016</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6</w:t>
      </w:r>
      <w:r w:rsidRPr="005E457A">
        <w:rPr>
          <w:rFonts w:ascii="Palatino Linotype" w:hAnsi="Palatino Linotype"/>
          <w:noProof/>
          <w:sz w:val="18"/>
          <w:szCs w:val="18"/>
        </w:rPr>
        <w:t>, doi:10.21769/bioprotoc.2035.</w:t>
      </w:r>
    </w:p>
    <w:p w14:paraId="1DFD537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37. </w:t>
      </w:r>
      <w:r w:rsidRPr="005E457A">
        <w:rPr>
          <w:rFonts w:ascii="Palatino Linotype" w:hAnsi="Palatino Linotype"/>
          <w:noProof/>
          <w:sz w:val="18"/>
          <w:szCs w:val="18"/>
        </w:rPr>
        <w:tab/>
        <w:t xml:space="preserve">Ou, X.; Liu, Y.; Lei, X.; Li, P.; Mi, D.; Ren, L.; Guo, L.; Guo, R.; Chen, T.; Hu, J.; et al. Characterization of spike glycoprotein of SARS-CoV-2 on virus entry and its immune cross-reactivity with SARS-CoV. </w:t>
      </w:r>
      <w:r w:rsidRPr="005E457A">
        <w:rPr>
          <w:rFonts w:ascii="Palatino Linotype" w:hAnsi="Palatino Linotype"/>
          <w:i/>
          <w:iCs/>
          <w:noProof/>
          <w:sz w:val="18"/>
          <w:szCs w:val="18"/>
        </w:rPr>
        <w:t>Nat. Commun.</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11</w:t>
      </w:r>
      <w:r w:rsidRPr="005E457A">
        <w:rPr>
          <w:rFonts w:ascii="Palatino Linotype" w:hAnsi="Palatino Linotype"/>
          <w:noProof/>
          <w:sz w:val="18"/>
          <w:szCs w:val="18"/>
        </w:rPr>
        <w:t>, doi:10.1038/s41467-020-15562-9.</w:t>
      </w:r>
    </w:p>
    <w:p w14:paraId="1A77E3E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38. </w:t>
      </w:r>
      <w:r w:rsidRPr="005E457A">
        <w:rPr>
          <w:rFonts w:ascii="Palatino Linotype" w:hAnsi="Palatino Linotype"/>
          <w:noProof/>
          <w:sz w:val="18"/>
          <w:szCs w:val="18"/>
        </w:rPr>
        <w:tab/>
        <w:t xml:space="preserve">Quinlan, B.D.; Mou, H.; Zhang, L.; Guo, Y.; He, W.; Ojha, A.; Parcells, M.S.; Luo, G.; Li, W.; Zhong, G.; et al. The SARS-CoV-2 receptor-binding domain elicits a potent neutralizing response without antibody-dependent enhancement.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2020.04.10.036418, doi:10.1101/2020.04.10.036418.</w:t>
      </w:r>
    </w:p>
    <w:p w14:paraId="04700A4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39. </w:t>
      </w:r>
      <w:r w:rsidRPr="005E457A">
        <w:rPr>
          <w:rFonts w:ascii="Palatino Linotype" w:hAnsi="Palatino Linotype"/>
          <w:noProof/>
          <w:sz w:val="18"/>
          <w:szCs w:val="18"/>
        </w:rPr>
        <w:tab/>
        <w:t xml:space="preserve">Xiong, H.; Wu, Y.; Cao, J.; Yang, R.; Ma, J.; Qiao, X.; Yao, X.; Zhang, B.; Zhang, Y.; Hou, W.; et al. Robust neutralization assay based on SARS-CoV-2 S-bearing vesicular stomatitis virus (VSV) pseudovirus and ACE2-overexpressed BHK21 cells.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2020.04.08.026948, doi:10.1101/2020.04.08.026948.</w:t>
      </w:r>
    </w:p>
    <w:p w14:paraId="594770C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40. </w:t>
      </w:r>
      <w:r w:rsidRPr="005E457A">
        <w:rPr>
          <w:rFonts w:ascii="Palatino Linotype" w:hAnsi="Palatino Linotype"/>
          <w:noProof/>
          <w:sz w:val="18"/>
          <w:szCs w:val="18"/>
        </w:rPr>
        <w:tab/>
        <w:t xml:space="preserve">Nie, J.; Li, Q.; Wu, J.; Zhao, C.; Hao, H.; Liu, H.; Zhang, L.; Nie, L.; Qin, H.; Wang, M.; et al. Establishment and validation of a pseudovirus neutralization assay for SARS-CoV-2. </w:t>
      </w:r>
      <w:r w:rsidRPr="005E457A">
        <w:rPr>
          <w:rFonts w:ascii="Palatino Linotype" w:hAnsi="Palatino Linotype"/>
          <w:i/>
          <w:iCs/>
          <w:noProof/>
          <w:sz w:val="18"/>
          <w:szCs w:val="18"/>
        </w:rPr>
        <w:t>Emerg. Microbes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w:t>
      </w:r>
      <w:r w:rsidRPr="005E457A">
        <w:rPr>
          <w:rFonts w:ascii="Palatino Linotype" w:hAnsi="Palatino Linotype"/>
          <w:noProof/>
          <w:sz w:val="18"/>
          <w:szCs w:val="18"/>
        </w:rPr>
        <w:t>, 680–686, doi:10.1080/22221751.2020.1743767.</w:t>
      </w:r>
    </w:p>
    <w:p w14:paraId="24BE6F7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41. </w:t>
      </w:r>
      <w:r w:rsidRPr="005E457A">
        <w:rPr>
          <w:rFonts w:ascii="Palatino Linotype" w:hAnsi="Palatino Linotype"/>
          <w:noProof/>
          <w:sz w:val="18"/>
          <w:szCs w:val="18"/>
        </w:rPr>
        <w:tab/>
        <w:t xml:space="preserve">Hoffmann, M.; Kleine-Weber, H.; Schroeder, S.; Krüger, N.; Herrler, T.; Erichsen, S.; Schiergens, T.S.; Herrler, G.; Wu, N.H.; Nitsche, A.; et al. SARS-CoV-2 Cell Entry Depends on ACE2 and TMPRSS2 and Is Blocked by a Clinically Proven Protease Inhibitor. </w:t>
      </w:r>
      <w:r w:rsidRPr="005E457A">
        <w:rPr>
          <w:rFonts w:ascii="Palatino Linotype" w:hAnsi="Palatino Linotype"/>
          <w:i/>
          <w:iCs/>
          <w:noProof/>
          <w:sz w:val="18"/>
          <w:szCs w:val="18"/>
        </w:rPr>
        <w:t>Cell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181</w:t>
      </w:r>
      <w:r w:rsidRPr="005E457A">
        <w:rPr>
          <w:rFonts w:ascii="Palatino Linotype" w:hAnsi="Palatino Linotype"/>
          <w:noProof/>
          <w:sz w:val="18"/>
          <w:szCs w:val="18"/>
        </w:rPr>
        <w:t>, 271–280, doi:10.1016/j.cell.2020.02.052.</w:t>
      </w:r>
    </w:p>
    <w:p w14:paraId="38C6F4A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42. </w:t>
      </w:r>
      <w:r w:rsidRPr="005E457A">
        <w:rPr>
          <w:rFonts w:ascii="Palatino Linotype" w:hAnsi="Palatino Linotype"/>
          <w:noProof/>
          <w:sz w:val="18"/>
          <w:szCs w:val="18"/>
        </w:rPr>
        <w:tab/>
        <w:t xml:space="preserve">Wrapp, D.; Wang, N.; Corbett, K.S.; Goldsmith, J.A.; Hsieh, C.L.; Abiona, O.; Graham, B.S.; McLellan, J.S. Cryo-EM structure of the 2019-nCoV spike in the prefusion conformation. </w:t>
      </w:r>
      <w:r w:rsidRPr="005E457A">
        <w:rPr>
          <w:rFonts w:ascii="Palatino Linotype" w:hAnsi="Palatino Linotype"/>
          <w:i/>
          <w:iCs/>
          <w:noProof/>
          <w:sz w:val="18"/>
          <w:szCs w:val="18"/>
        </w:rPr>
        <w:t>Science (80-. ).</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367</w:t>
      </w:r>
      <w:r w:rsidRPr="005E457A">
        <w:rPr>
          <w:rFonts w:ascii="Palatino Linotype" w:hAnsi="Palatino Linotype"/>
          <w:noProof/>
          <w:sz w:val="18"/>
          <w:szCs w:val="18"/>
        </w:rPr>
        <w:t>, 1260–1263, doi:10.1126/science.abb2507.</w:t>
      </w:r>
    </w:p>
    <w:p w14:paraId="43A4B55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43. </w:t>
      </w:r>
      <w:r w:rsidRPr="005E457A">
        <w:rPr>
          <w:rFonts w:ascii="Palatino Linotype" w:hAnsi="Palatino Linotype"/>
          <w:noProof/>
          <w:sz w:val="18"/>
          <w:szCs w:val="18"/>
        </w:rPr>
        <w:tab/>
        <w:t xml:space="preserve">Tian, X.; Li, C.; Huang, A.; Xia, S.; Lu, S.; Shi, Z.; Lu, L.; Jiang, S.; Yang, Z.; Wu, Y.; et al. Potent binding of 2019 novel coronavirus spike protein by a SARS coronavirus-specific human monoclonal antibody. </w:t>
      </w:r>
      <w:r w:rsidRPr="005E457A">
        <w:rPr>
          <w:rFonts w:ascii="Palatino Linotype" w:hAnsi="Palatino Linotype"/>
          <w:i/>
          <w:iCs/>
          <w:noProof/>
          <w:sz w:val="18"/>
          <w:szCs w:val="18"/>
        </w:rPr>
        <w:t>Emerg. Microbes Infect.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w:t>
      </w:r>
      <w:r w:rsidRPr="005E457A">
        <w:rPr>
          <w:rFonts w:ascii="Palatino Linotype" w:hAnsi="Palatino Linotype"/>
          <w:noProof/>
          <w:sz w:val="18"/>
          <w:szCs w:val="18"/>
        </w:rPr>
        <w:t>, 382–385, doi:10.1080/22221751.2020.1729069.</w:t>
      </w:r>
    </w:p>
    <w:p w14:paraId="20CE6C9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44. </w:t>
      </w:r>
      <w:r w:rsidRPr="005E457A">
        <w:rPr>
          <w:rFonts w:ascii="Palatino Linotype" w:hAnsi="Palatino Linotype"/>
          <w:noProof/>
          <w:sz w:val="18"/>
          <w:szCs w:val="18"/>
        </w:rPr>
        <w:tab/>
        <w:t xml:space="preserve">Yuan, M.; Wu, N.C.; Zhu, X.; Lee, C.-C.D.; So, R.T.Y.; Lv, H.; Mok, C.K.P.; Wilson, I.A. A highly conserved cryptic epitope in the receptor-binding domains of SARS-CoV-2 and SARS-CoV. </w:t>
      </w:r>
      <w:r w:rsidRPr="005E457A">
        <w:rPr>
          <w:rFonts w:ascii="Palatino Linotype" w:hAnsi="Palatino Linotype"/>
          <w:i/>
          <w:iCs/>
          <w:noProof/>
          <w:sz w:val="18"/>
          <w:szCs w:val="18"/>
        </w:rPr>
        <w:t>Science (80-. ).</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doi:10.1126/science.abb7269.</w:t>
      </w:r>
    </w:p>
    <w:p w14:paraId="2A2841A8"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45. </w:t>
      </w:r>
      <w:r w:rsidRPr="005E457A">
        <w:rPr>
          <w:rFonts w:ascii="Palatino Linotype" w:hAnsi="Palatino Linotype"/>
          <w:noProof/>
          <w:sz w:val="18"/>
          <w:szCs w:val="18"/>
        </w:rPr>
        <w:tab/>
        <w:t xml:space="preserve">Joyce, M.G.; Sankhala, R.S.; Chen, W.-H.; Choe, M.; Bai, H.; Hajduczki, A.; Yan, L.; Sterling, S.L.; Peterson, C.; Green, E.C.; et al. A Cryptic Site of Vulnerability on the Receptor Binding Domain of the SARS-CoV-2 Spike Glycoprotein.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doi:10.1101/2020.03.15.992883.</w:t>
      </w:r>
    </w:p>
    <w:p w14:paraId="656BA65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46. </w:t>
      </w:r>
      <w:r w:rsidRPr="005E457A">
        <w:rPr>
          <w:rFonts w:ascii="Palatino Linotype" w:hAnsi="Palatino Linotype"/>
          <w:noProof/>
          <w:sz w:val="18"/>
          <w:szCs w:val="18"/>
        </w:rPr>
        <w:tab/>
        <w:t xml:space="preserve">Wu, F.; Zhao, S.; Yu, B.; Chen, Y.M.; Wang, W.; Song, Z.G.; Hu, Y.; Tao, Z.W.; Tian, J.H.; Pei, Y.Y.; et al. A new coronavirus associated with human respiratory disease in China. </w:t>
      </w:r>
      <w:r w:rsidRPr="005E457A">
        <w:rPr>
          <w:rFonts w:ascii="Palatino Linotype" w:hAnsi="Palatino Linotype"/>
          <w:i/>
          <w:iCs/>
          <w:noProof/>
          <w:sz w:val="18"/>
          <w:szCs w:val="18"/>
        </w:rPr>
        <w:t>Nature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579</w:t>
      </w:r>
      <w:r w:rsidRPr="005E457A">
        <w:rPr>
          <w:rFonts w:ascii="Palatino Linotype" w:hAnsi="Palatino Linotype"/>
          <w:noProof/>
          <w:sz w:val="18"/>
          <w:szCs w:val="18"/>
        </w:rPr>
        <w:t>, 265–269, doi:10.1038/s41586-020-2008-3.</w:t>
      </w:r>
    </w:p>
    <w:p w14:paraId="6DD94F6A"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47. </w:t>
      </w:r>
      <w:r w:rsidRPr="005E457A">
        <w:rPr>
          <w:rFonts w:ascii="Palatino Linotype" w:hAnsi="Palatino Linotype"/>
          <w:noProof/>
          <w:sz w:val="18"/>
          <w:szCs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81</w:t>
      </w:r>
      <w:r w:rsidRPr="005E457A">
        <w:rPr>
          <w:rFonts w:ascii="Palatino Linotype" w:hAnsi="Palatino Linotype"/>
          <w:noProof/>
          <w:sz w:val="18"/>
          <w:szCs w:val="18"/>
        </w:rPr>
        <w:t>, 2418–2428, doi:10.1128/jvi.02146-06.</w:t>
      </w:r>
    </w:p>
    <w:p w14:paraId="44C8805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48. </w:t>
      </w:r>
      <w:r w:rsidRPr="005E457A">
        <w:rPr>
          <w:rFonts w:ascii="Palatino Linotype" w:hAnsi="Palatino Linotype"/>
          <w:noProof/>
          <w:sz w:val="18"/>
          <w:szCs w:val="18"/>
        </w:rPr>
        <w:tab/>
        <w:t xml:space="preserve">Sadasivan, J.; Singh, M.; Sarma, J. Das Cytoplasmic tail of coronavirus spike protein has intracellular targeting signals. </w:t>
      </w:r>
      <w:r w:rsidRPr="005E457A">
        <w:rPr>
          <w:rFonts w:ascii="Palatino Linotype" w:hAnsi="Palatino Linotype"/>
          <w:i/>
          <w:iCs/>
          <w:noProof/>
          <w:sz w:val="18"/>
          <w:szCs w:val="18"/>
        </w:rPr>
        <w:t>J. Biosci.</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2017</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42</w:t>
      </w:r>
      <w:r w:rsidRPr="005E457A">
        <w:rPr>
          <w:rFonts w:ascii="Palatino Linotype" w:hAnsi="Palatino Linotype"/>
          <w:noProof/>
          <w:sz w:val="18"/>
          <w:szCs w:val="18"/>
        </w:rPr>
        <w:t>, 231–244, doi:10.1007/s12038-017-9676-7.</w:t>
      </w:r>
    </w:p>
    <w:p w14:paraId="5AF0FDC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49. </w:t>
      </w:r>
      <w:r w:rsidRPr="005E457A">
        <w:rPr>
          <w:rFonts w:ascii="Palatino Linotype" w:hAnsi="Palatino Linotype"/>
          <w:noProof/>
          <w:sz w:val="18"/>
          <w:szCs w:val="18"/>
        </w:rPr>
        <w:tab/>
        <w:t xml:space="preserve">Giroglou, T.; Cinatl, J.; Rabenau, H.; Drosten, C.; Schwalbe, H.; Doerr, H.W.; von Laer, D. Retroviral </w:t>
      </w:r>
      <w:r w:rsidRPr="005E457A">
        <w:rPr>
          <w:rFonts w:ascii="Palatino Linotype" w:hAnsi="Palatino Linotype"/>
          <w:noProof/>
          <w:sz w:val="18"/>
          <w:szCs w:val="18"/>
        </w:rPr>
        <w:lastRenderedPageBreak/>
        <w:t xml:space="preserve">Vectors Pseudotyped with Severe Acute Respiratory Syndrome Coronavirus S Protein.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78</w:t>
      </w:r>
      <w:r w:rsidRPr="005E457A">
        <w:rPr>
          <w:rFonts w:ascii="Palatino Linotype" w:hAnsi="Palatino Linotype"/>
          <w:noProof/>
          <w:sz w:val="18"/>
          <w:szCs w:val="18"/>
        </w:rPr>
        <w:t>, 9007–9015, doi:10.1128/jvi.78.17.9007-9015.2004.</w:t>
      </w:r>
    </w:p>
    <w:p w14:paraId="6A4553AC"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50. </w:t>
      </w:r>
      <w:r w:rsidRPr="005E457A">
        <w:rPr>
          <w:rFonts w:ascii="Palatino Linotype" w:hAnsi="Palatino Linotype"/>
          <w:noProof/>
          <w:sz w:val="18"/>
          <w:szCs w:val="18"/>
        </w:rPr>
        <w:tab/>
        <w:t xml:space="preserve">Schwegmann-Weßels, C.; Glende, J.; Ren, X.; Qu, X.; Deng, H.; Enjuanes, L.; Herrler, G. Comparison of vesicular stomatitis virus pseudotyped with the S proteins from a porcine and a human coronavirus. </w:t>
      </w:r>
      <w:r w:rsidRPr="005E457A">
        <w:rPr>
          <w:rFonts w:ascii="Palatino Linotype" w:hAnsi="Palatino Linotype"/>
          <w:i/>
          <w:iCs/>
          <w:noProof/>
          <w:sz w:val="18"/>
          <w:szCs w:val="18"/>
        </w:rPr>
        <w:t>J. Gen.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2009</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90</w:t>
      </w:r>
      <w:r w:rsidRPr="005E457A">
        <w:rPr>
          <w:rFonts w:ascii="Palatino Linotype" w:hAnsi="Palatino Linotype"/>
          <w:noProof/>
          <w:sz w:val="18"/>
          <w:szCs w:val="18"/>
        </w:rPr>
        <w:t>, 1724–1729, doi:10.1099/vir.0.009704-0.</w:t>
      </w:r>
    </w:p>
    <w:p w14:paraId="00A7E22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51. </w:t>
      </w:r>
      <w:r w:rsidRPr="005E457A">
        <w:rPr>
          <w:rFonts w:ascii="Palatino Linotype" w:hAnsi="Palatino Linotype"/>
          <w:noProof/>
          <w:sz w:val="18"/>
          <w:szCs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5E457A">
        <w:rPr>
          <w:rFonts w:ascii="Palatino Linotype" w:hAnsi="Palatino Linotype"/>
          <w:i/>
          <w:iCs/>
          <w:noProof/>
          <w:sz w:val="18"/>
          <w:szCs w:val="18"/>
        </w:rPr>
        <w:t>J. Virol.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2004</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78</w:t>
      </w:r>
      <w:r w:rsidRPr="005E457A">
        <w:rPr>
          <w:rFonts w:ascii="Palatino Linotype" w:hAnsi="Palatino Linotype"/>
          <w:noProof/>
          <w:sz w:val="18"/>
          <w:szCs w:val="18"/>
        </w:rPr>
        <w:t>, 10628–10635, doi:10.1128/JVI.78.19.10628-10635.2004.</w:t>
      </w:r>
    </w:p>
    <w:p w14:paraId="439B9E8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52. </w:t>
      </w:r>
      <w:r w:rsidRPr="005E457A">
        <w:rPr>
          <w:rFonts w:ascii="Palatino Linotype" w:hAnsi="Palatino Linotype"/>
          <w:noProof/>
          <w:sz w:val="18"/>
          <w:szCs w:val="18"/>
        </w:rPr>
        <w:tab/>
        <w:t xml:space="preserve">Jiang, W.; Hua, R.; Wei, M.; Li, C.; Qiu, Z.; Yang, X.; Zhang, C. An optimized method for high-titer lentivirus preparations without ultracentrifugation. </w:t>
      </w:r>
      <w:r w:rsidRPr="005E457A">
        <w:rPr>
          <w:rFonts w:ascii="Palatino Linotype" w:hAnsi="Palatino Linotype"/>
          <w:i/>
          <w:iCs/>
          <w:noProof/>
          <w:sz w:val="18"/>
          <w:szCs w:val="18"/>
        </w:rPr>
        <w:t>Sci. Rep.</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2015</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w:t>
      </w:r>
      <w:r w:rsidRPr="005E457A">
        <w:rPr>
          <w:rFonts w:ascii="Palatino Linotype" w:hAnsi="Palatino Linotype"/>
          <w:noProof/>
          <w:sz w:val="18"/>
          <w:szCs w:val="18"/>
        </w:rPr>
        <w:t>, doi:10.1038/srep13875.</w:t>
      </w:r>
    </w:p>
    <w:p w14:paraId="441D68E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53. </w:t>
      </w:r>
      <w:r w:rsidRPr="005E457A">
        <w:rPr>
          <w:rFonts w:ascii="Palatino Linotype" w:hAnsi="Palatino Linotype"/>
          <w:noProof/>
          <w:sz w:val="18"/>
          <w:szCs w:val="18"/>
        </w:rPr>
        <w:tab/>
        <w:t xml:space="preserve">Cribbs, A.P.; Kennedy, A.; Gregory, B.; Brennan, F.M. Simplified production and concentration of lentiviral vectors to achieve high transduction in primary human T cells. </w:t>
      </w:r>
      <w:r w:rsidRPr="005E457A">
        <w:rPr>
          <w:rFonts w:ascii="Palatino Linotype" w:hAnsi="Palatino Linotype"/>
          <w:i/>
          <w:iCs/>
          <w:noProof/>
          <w:sz w:val="18"/>
          <w:szCs w:val="18"/>
        </w:rPr>
        <w:t>BMC Biotechnol.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2013</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13</w:t>
      </w:r>
      <w:r w:rsidRPr="005E457A">
        <w:rPr>
          <w:rFonts w:ascii="Palatino Linotype" w:hAnsi="Palatino Linotype"/>
          <w:noProof/>
          <w:sz w:val="18"/>
          <w:szCs w:val="18"/>
        </w:rPr>
        <w:t>, doi:10.1186/1472-6750-13-98.</w:t>
      </w:r>
    </w:p>
    <w:p w14:paraId="374E2C47"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54. </w:t>
      </w:r>
      <w:r w:rsidRPr="005E457A">
        <w:rPr>
          <w:rFonts w:ascii="Palatino Linotype" w:hAnsi="Palatino Linotype"/>
          <w:noProof/>
          <w:sz w:val="18"/>
          <w:szCs w:val="18"/>
        </w:rPr>
        <w:tab/>
        <w:t xml:space="preserve">Lei, C.; Fu, W.; Qian, K.; Li, T.; Zhang, S.; Ding, M.; Hu, S. Potent neutralization of 2019 novel coronavirus by recombinant ACE2-Ig. </w:t>
      </w:r>
      <w:r w:rsidRPr="005E457A">
        <w:rPr>
          <w:rFonts w:ascii="Palatino Linotype" w:hAnsi="Palatino Linotype"/>
          <w:i/>
          <w:iCs/>
          <w:noProof/>
          <w:sz w:val="18"/>
          <w:szCs w:val="18"/>
        </w:rPr>
        <w:t>bioRxiv</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doi:10.1101/2020.02.01.929976.</w:t>
      </w:r>
    </w:p>
    <w:p w14:paraId="4D0568C6"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55. </w:t>
      </w:r>
      <w:r w:rsidRPr="005E457A">
        <w:rPr>
          <w:rFonts w:ascii="Palatino Linotype" w:hAnsi="Palatino Linotype"/>
          <w:noProof/>
          <w:sz w:val="18"/>
          <w:szCs w:val="18"/>
        </w:rPr>
        <w:tab/>
        <w:t xml:space="preserve">Bloch, E.M.; Shoham, S.; Casadevall, A.; Sachais, B.S.; Shaz, B.; Winters, J.L.; van Buskirk, C.; Grossman, B.J.; Joyner, M.; Henderson, J.P.; et al. Deployment of convalescent plasma for the prevention and treatment of COVID-19. </w:t>
      </w:r>
      <w:r w:rsidRPr="005E457A">
        <w:rPr>
          <w:rFonts w:ascii="Palatino Linotype" w:hAnsi="Palatino Linotype"/>
          <w:i/>
          <w:iCs/>
          <w:noProof/>
          <w:sz w:val="18"/>
          <w:szCs w:val="18"/>
        </w:rPr>
        <w:t>J. Clin. Invest.</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doi:10.1172/JCI138745.</w:t>
      </w:r>
    </w:p>
    <w:p w14:paraId="63914A9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56. </w:t>
      </w:r>
      <w:r w:rsidRPr="005E457A">
        <w:rPr>
          <w:rFonts w:ascii="Palatino Linotype" w:hAnsi="Palatino Linotype"/>
          <w:noProof/>
          <w:sz w:val="18"/>
          <w:szCs w:val="18"/>
        </w:rPr>
        <w:tab/>
        <w:t xml:space="preserve">Denning, W.; Das, S.; Guo, S.; Xu, J.; Kappes, J.C.; Hel, Z. Optimization of the transductional efficiency of lentiviral vectors: Effect of sera and polycations. </w:t>
      </w:r>
      <w:r w:rsidRPr="005E457A">
        <w:rPr>
          <w:rFonts w:ascii="Palatino Linotype" w:hAnsi="Palatino Linotype"/>
          <w:i/>
          <w:iCs/>
          <w:noProof/>
          <w:sz w:val="18"/>
          <w:szCs w:val="18"/>
        </w:rPr>
        <w:t>Mol. Biotechnol.</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2013</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53</w:t>
      </w:r>
      <w:r w:rsidRPr="005E457A">
        <w:rPr>
          <w:rFonts w:ascii="Palatino Linotype" w:hAnsi="Palatino Linotype"/>
          <w:noProof/>
          <w:sz w:val="18"/>
          <w:szCs w:val="18"/>
        </w:rPr>
        <w:t>, 308–314, doi:10.1007/s12033-012-9528-5.</w:t>
      </w:r>
    </w:p>
    <w:p w14:paraId="57E895AB"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57. </w:t>
      </w:r>
      <w:r w:rsidRPr="005E457A">
        <w:rPr>
          <w:rFonts w:ascii="Palatino Linotype" w:hAnsi="Palatino Linotype"/>
          <w:noProof/>
          <w:sz w:val="18"/>
          <w:szCs w:val="18"/>
        </w:rPr>
        <w:tab/>
        <w:t xml:space="preserve">Chin, A.W.H.; Chu, J.T.S.; Perera, M.R.A.; Hui, K.P.Y.; Yen, H.-L.; Chan, M.C.W.; Peiris, M.; Poon, L.L.M. Stability of SARS-CoV-2 in different environmental conditions. </w:t>
      </w:r>
      <w:r w:rsidRPr="005E457A">
        <w:rPr>
          <w:rFonts w:ascii="Palatino Linotype" w:hAnsi="Palatino Linotype"/>
          <w:i/>
          <w:iCs/>
          <w:noProof/>
          <w:sz w:val="18"/>
          <w:szCs w:val="18"/>
        </w:rPr>
        <w:t>The Lancet Microbe</w:t>
      </w:r>
      <w:r w:rsidRPr="005E457A">
        <w:rPr>
          <w:rFonts w:ascii="Palatino Linotype" w:hAnsi="Palatino Linotype"/>
          <w:noProof/>
          <w:sz w:val="18"/>
          <w:szCs w:val="18"/>
        </w:rPr>
        <w:t xml:space="preserve"> </w:t>
      </w:r>
      <w:r w:rsidRPr="005E457A">
        <w:rPr>
          <w:rFonts w:ascii="Palatino Linotype" w:hAnsi="Palatino Linotype"/>
          <w:b/>
          <w:bCs/>
          <w:noProof/>
          <w:sz w:val="18"/>
          <w:szCs w:val="18"/>
        </w:rPr>
        <w:t>2020</w:t>
      </w:r>
      <w:r w:rsidRPr="005E457A">
        <w:rPr>
          <w:rFonts w:ascii="Palatino Linotype" w:hAnsi="Palatino Linotype"/>
          <w:noProof/>
          <w:sz w:val="18"/>
          <w:szCs w:val="18"/>
        </w:rPr>
        <w:t xml:space="preserve">, </w:t>
      </w:r>
      <w:r w:rsidRPr="005E457A">
        <w:rPr>
          <w:rFonts w:ascii="Palatino Linotype" w:hAnsi="Palatino Linotype"/>
          <w:i/>
          <w:iCs/>
          <w:noProof/>
          <w:sz w:val="18"/>
          <w:szCs w:val="18"/>
        </w:rPr>
        <w:t>5247</w:t>
      </w:r>
      <w:r w:rsidRPr="005E457A">
        <w:rPr>
          <w:rFonts w:ascii="Palatino Linotype" w:hAnsi="Palatino Linotype"/>
          <w:noProof/>
          <w:sz w:val="18"/>
          <w:szCs w:val="18"/>
        </w:rPr>
        <w:t>, 30003, doi:10.1016/S2666-5247(20)30003-3.</w:t>
      </w:r>
    </w:p>
    <w:p w14:paraId="10C2AE25"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58. </w:t>
      </w:r>
      <w:r w:rsidRPr="005E457A">
        <w:rPr>
          <w:rFonts w:ascii="Palatino Linotype" w:hAnsi="Palatino Linotype"/>
          <w:noProof/>
          <w:sz w:val="18"/>
          <w:szCs w:val="18"/>
        </w:rPr>
        <w:tab/>
        <w:t xml:space="preserve">Wang, W.; Xu, Y.; Gao, R.; Lu, R.; Han, K.; Wu, G.; Tan, W. Detection of SARS-CoV-2 in Different Types of Clinical Specimens. </w:t>
      </w:r>
      <w:r w:rsidRPr="005E457A">
        <w:rPr>
          <w:rFonts w:ascii="Palatino Linotype" w:hAnsi="Palatino Linotype"/>
          <w:i/>
          <w:iCs/>
          <w:noProof/>
          <w:sz w:val="18"/>
          <w:szCs w:val="18"/>
        </w:rPr>
        <w:t>JAMA - J. Am. Med. Assoc.</w:t>
      </w:r>
      <w:r w:rsidRPr="005E457A">
        <w:rPr>
          <w:rFonts w:ascii="Palatino Linotype" w:hAnsi="Palatino Linotype"/>
          <w:noProof/>
          <w:sz w:val="18"/>
          <w:szCs w:val="18"/>
        </w:rPr>
        <w:t xml:space="preserve"> 2020.</w:t>
      </w:r>
    </w:p>
    <w:p w14:paraId="179F7FEF" w14:textId="77777777" w:rsidR="00CC66FD" w:rsidRPr="005E457A"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5E457A">
        <w:rPr>
          <w:rFonts w:ascii="Palatino Linotype" w:hAnsi="Palatino Linotype"/>
          <w:noProof/>
          <w:sz w:val="18"/>
          <w:szCs w:val="18"/>
        </w:rPr>
        <w:t xml:space="preserve">59. </w:t>
      </w:r>
      <w:r w:rsidRPr="005E457A">
        <w:rPr>
          <w:rFonts w:ascii="Palatino Linotype" w:hAnsi="Palatino Linotype"/>
          <w:noProof/>
          <w:sz w:val="18"/>
          <w:szCs w:val="18"/>
        </w:rPr>
        <w:tab/>
        <w:t xml:space="preserve">Dodd, R.Y.; Stramer, S.L. COVID-19 and Blood Safety: Help with a Dilemma. </w:t>
      </w:r>
      <w:r w:rsidRPr="005E457A">
        <w:rPr>
          <w:rFonts w:ascii="Palatino Linotype" w:hAnsi="Palatino Linotype"/>
          <w:i/>
          <w:iCs/>
          <w:noProof/>
          <w:sz w:val="18"/>
          <w:szCs w:val="18"/>
        </w:rPr>
        <w:t>Transfus. Med. Rev.</w:t>
      </w:r>
      <w:r w:rsidRPr="005E457A">
        <w:rPr>
          <w:rFonts w:ascii="Palatino Linotype" w:hAnsi="Palatino Linotype"/>
          <w:noProof/>
          <w:sz w:val="18"/>
          <w:szCs w:val="18"/>
        </w:rPr>
        <w:t xml:space="preserve"> 2020.</w:t>
      </w:r>
    </w:p>
    <w:p w14:paraId="4540212C" w14:textId="5CFBBA08" w:rsidR="00FD4509" w:rsidRPr="005E457A" w:rsidRDefault="00F15C55" w:rsidP="00EA4893">
      <w:pPr>
        <w:widowControl w:val="0"/>
        <w:autoSpaceDE w:val="0"/>
        <w:autoSpaceDN w:val="0"/>
        <w:adjustRightInd w:val="0"/>
        <w:snapToGrid w:val="0"/>
        <w:spacing w:line="260" w:lineRule="atLeast"/>
        <w:ind w:left="640" w:hanging="425"/>
        <w:rPr>
          <w:rFonts w:ascii="Palatino Linotype" w:hAnsi="Palatino Linotype"/>
        </w:rPr>
      </w:pPr>
      <w:r w:rsidRPr="005E457A">
        <w:rPr>
          <w:rFonts w:ascii="Palatino Linotype" w:hAnsi="Palatino Linotype"/>
          <w:sz w:val="18"/>
          <w:szCs w:val="18"/>
        </w:rPr>
        <w:fldChar w:fldCharType="end"/>
      </w:r>
    </w:p>
    <w:tbl>
      <w:tblPr>
        <w:tblW w:w="0" w:type="auto"/>
        <w:jc w:val="center"/>
        <w:tblLook w:val="04A0" w:firstRow="1" w:lastRow="0" w:firstColumn="1" w:lastColumn="0" w:noHBand="0" w:noVBand="1"/>
      </w:tblPr>
      <w:tblGrid>
        <w:gridCol w:w="1704"/>
        <w:gridCol w:w="7140"/>
      </w:tblGrid>
      <w:tr w:rsidR="00FD4509" w:rsidRPr="005E457A" w14:paraId="46A72B45" w14:textId="77777777" w:rsidTr="0092278D">
        <w:trPr>
          <w:jc w:val="center"/>
        </w:trPr>
        <w:tc>
          <w:tcPr>
            <w:tcW w:w="0" w:type="auto"/>
            <w:shd w:val="clear" w:color="auto" w:fill="auto"/>
            <w:vAlign w:val="center"/>
          </w:tcPr>
          <w:p w14:paraId="48457F75" w14:textId="77777777" w:rsidR="00FD4509" w:rsidRPr="005E457A" w:rsidRDefault="00C721F5" w:rsidP="00D12E93">
            <w:pPr>
              <w:pStyle w:val="MDPI71References"/>
              <w:numPr>
                <w:ilvl w:val="0"/>
                <w:numId w:val="0"/>
              </w:numPr>
              <w:ind w:left="-85"/>
              <w:rPr>
                <w:rFonts w:eastAsia="SimSun"/>
                <w:bCs/>
              </w:rPr>
            </w:pPr>
            <w:r w:rsidRPr="005E457A">
              <w:rPr>
                <w:rFonts w:eastAsia="SimSun"/>
                <w:bCs/>
                <w:noProof/>
                <w:lang w:eastAsia="zh-CN" w:bidi="ar-SA"/>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5E457A" w:rsidRDefault="0012041F" w:rsidP="00164E0D">
            <w:pPr>
              <w:pStyle w:val="MDPI71References"/>
              <w:numPr>
                <w:ilvl w:val="0"/>
                <w:numId w:val="0"/>
              </w:numPr>
              <w:ind w:left="-85"/>
              <w:rPr>
                <w:rFonts w:eastAsia="SimSun"/>
                <w:bCs/>
              </w:rPr>
            </w:pPr>
            <w:r w:rsidRPr="005E457A">
              <w:rPr>
                <w:rFonts w:eastAsia="SimSun"/>
                <w:bCs/>
              </w:rPr>
              <w:t>© 20</w:t>
            </w:r>
            <w:r w:rsidR="00164E0D" w:rsidRPr="005E457A">
              <w:rPr>
                <w:rFonts w:eastAsia="SimSun"/>
                <w:bCs/>
              </w:rPr>
              <w:t>20</w:t>
            </w:r>
            <w:r w:rsidR="00FD4509" w:rsidRPr="005E457A">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5E457A" w:rsidRDefault="00181401" w:rsidP="00FD4509">
      <w:pPr>
        <w:pStyle w:val="MDPI71References"/>
        <w:numPr>
          <w:ilvl w:val="0"/>
          <w:numId w:val="0"/>
        </w:numPr>
        <w:spacing w:after="240"/>
        <w:rPr>
          <w:rStyle w:val="LineNumber"/>
          <w:rFonts w:eastAsia="SimSun"/>
        </w:rPr>
      </w:pPr>
    </w:p>
    <w:sectPr w:rsidR="00181401" w:rsidRPr="005E457A" w:rsidSect="00C8121C">
      <w:headerReference w:type="even" r:id="rId37"/>
      <w:headerReference w:type="default" r:id="rId38"/>
      <w:footerReference w:type="default" r:id="rId39"/>
      <w:headerReference w:type="first" r:id="rId40"/>
      <w:footerReference w:type="first" r:id="rId41"/>
      <w:pgSz w:w="11906" w:h="16838" w:code="9"/>
      <w:pgMar w:top="1417" w:right="1531" w:bottom="1077" w:left="1531" w:header="1020"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DPI" w:date="2020-05-04T09:08:00Z" w:initials="M">
    <w:p w14:paraId="2C045F2A" w14:textId="042F4E7E" w:rsidR="00200C59" w:rsidRDefault="00200C59">
      <w:pPr>
        <w:pStyle w:val="CommentText"/>
      </w:pPr>
      <w:r>
        <w:rPr>
          <w:rStyle w:val="CommentReference"/>
        </w:rPr>
        <w:annotationRef/>
      </w:r>
      <w:r>
        <w:t>Please confirm or revise the highlighted parts.</w:t>
      </w:r>
    </w:p>
  </w:comment>
  <w:comment w:id="1" w:author="MDPI" w:date="2020-05-03T14:53:00Z" w:initials="M">
    <w:p w14:paraId="41A81BE4" w14:textId="4600DECC" w:rsidR="00200C59" w:rsidRDefault="00200C59">
      <w:pPr>
        <w:pStyle w:val="CommentText"/>
      </w:pPr>
      <w:r>
        <w:rPr>
          <w:rStyle w:val="CommentReference"/>
        </w:rPr>
        <w:annotationRef/>
      </w:r>
      <w:r>
        <w:t xml:space="preserve">Please carefully check the accuracy of names and affiliations. Changes will not be possible after proofreading. </w:t>
      </w:r>
    </w:p>
  </w:comment>
  <w:comment w:id="2" w:author="MDPI" w:date="2020-05-04T09:10:00Z" w:initials="M">
    <w:p w14:paraId="2979BE72" w14:textId="206AC144" w:rsidR="00200C59" w:rsidRDefault="00200C59">
      <w:pPr>
        <w:pStyle w:val="CommentText"/>
      </w:pPr>
      <w:r>
        <w:rPr>
          <w:rStyle w:val="CommentReference"/>
        </w:rPr>
        <w:annotationRef/>
      </w:r>
      <w:r>
        <w:t xml:space="preserve">Please add the </w:t>
      </w:r>
      <w:r w:rsidRPr="002F3C8F">
        <w:t>State Abbreviation</w:t>
      </w:r>
      <w:r>
        <w:t>.</w:t>
      </w:r>
    </w:p>
  </w:comment>
  <w:comment w:id="6" w:author="Ellsworth, Samantha" w:date="2020-05-03T18:13:00Z" w:initials="ES">
    <w:p w14:paraId="5CE3315A" w14:textId="7841BE2B" w:rsidR="00200C59" w:rsidRDefault="00200C59">
      <w:pPr>
        <w:pStyle w:val="CommentText"/>
      </w:pPr>
      <w:r>
        <w:rPr>
          <w:rStyle w:val="CommentReference"/>
        </w:rPr>
        <w:annotationRef/>
      </w:r>
      <w:r>
        <w:t>Please define if appropriate.</w:t>
      </w:r>
    </w:p>
  </w:comment>
  <w:comment w:id="8" w:author="Ellsworth, Samantha" w:date="2020-05-03T18:13:00Z" w:initials="ES">
    <w:p w14:paraId="0D297CFF" w14:textId="0DE1CC57" w:rsidR="00200C59" w:rsidRDefault="00200C59">
      <w:pPr>
        <w:pStyle w:val="CommentText"/>
      </w:pPr>
      <w:r>
        <w:rPr>
          <w:rStyle w:val="CommentReference"/>
        </w:rPr>
        <w:annotationRef/>
      </w:r>
      <w:r>
        <w:t>Please define if appropriate.</w:t>
      </w:r>
    </w:p>
  </w:comment>
  <w:comment w:id="15" w:author="Ellsworth, Samantha" w:date="2020-05-03T18:15:00Z" w:initials="ES">
    <w:p w14:paraId="6FEC3E65" w14:textId="701002B7" w:rsidR="00200C59" w:rsidRDefault="00200C59">
      <w:pPr>
        <w:pStyle w:val="CommentText"/>
      </w:pPr>
      <w:r>
        <w:rPr>
          <w:rStyle w:val="CommentReference"/>
        </w:rPr>
        <w:annotationRef/>
      </w:r>
      <w:r>
        <w:t>Please define if appropriate.</w:t>
      </w:r>
    </w:p>
  </w:comment>
  <w:comment w:id="17" w:author="MDPI" w:date="2020-05-04T09:17:00Z" w:initials="M">
    <w:p w14:paraId="6CD5B71B" w14:textId="59EE3103" w:rsidR="00F65B1C" w:rsidRDefault="00200C59" w:rsidP="004E6647">
      <w:pPr>
        <w:pStyle w:val="CommentText"/>
      </w:pPr>
      <w:r>
        <w:rPr>
          <w:rStyle w:val="CommentReference"/>
        </w:rPr>
        <w:annotationRef/>
      </w:r>
      <w:r>
        <w:t>We noticed the section is in wrong order. Please change the section to</w:t>
      </w:r>
      <w:r w:rsidRPr="004E6647">
        <w:t xml:space="preserve"> 1. Introduction</w:t>
      </w:r>
      <w:r>
        <w:t xml:space="preserve">; </w:t>
      </w:r>
      <w:r w:rsidRPr="004E6647">
        <w:t>2. Materials and Methods</w:t>
      </w:r>
      <w:r>
        <w:t xml:space="preserve">; </w:t>
      </w:r>
      <w:r w:rsidRPr="004E6647">
        <w:t>3. Results</w:t>
      </w:r>
      <w:r>
        <w:t xml:space="preserve">; </w:t>
      </w:r>
      <w:r w:rsidRPr="00200C59">
        <w:t>4. Discussion</w:t>
      </w:r>
      <w:r>
        <w:t xml:space="preserve">. This may lead </w:t>
      </w:r>
      <w:r w:rsidR="00F65B1C">
        <w:t xml:space="preserve">to the changes of section title, </w:t>
      </w:r>
      <w:r>
        <w:t>the reference citation</w:t>
      </w:r>
      <w:r w:rsidR="00F65B1C">
        <w:t xml:space="preserve"> and section citation</w:t>
      </w:r>
      <w:r>
        <w:t xml:space="preserve">. Please revise them. </w:t>
      </w:r>
      <w:r w:rsidR="00F65B1C">
        <w:t xml:space="preserve">For your convenience, the section citation n the main text is highlighted. </w:t>
      </w:r>
    </w:p>
    <w:p w14:paraId="6F4F0669" w14:textId="1FBE9137" w:rsidR="00200C59" w:rsidRPr="004E6647" w:rsidRDefault="00200C59" w:rsidP="004E6647">
      <w:pPr>
        <w:pStyle w:val="CommentText"/>
      </w:pPr>
      <w:r>
        <w:t>Thank you for your cooperation.</w:t>
      </w:r>
    </w:p>
  </w:comment>
  <w:comment w:id="18" w:author="MDPI" w:date="2020-05-04T09:15:00Z" w:initials="M">
    <w:p w14:paraId="22CAA9C0" w14:textId="1B023B72" w:rsidR="00200C59" w:rsidRDefault="00200C59">
      <w:pPr>
        <w:pStyle w:val="CommentText"/>
      </w:pPr>
      <w:r>
        <w:rPr>
          <w:rStyle w:val="CommentReference"/>
        </w:rPr>
        <w:annotationRef/>
      </w:r>
      <w:r w:rsidRPr="00AB64F1">
        <w:t xml:space="preserve">We noticed that there is a citation in the figure legend. We are wondering whether this figure is involved with copy right issue? </w:t>
      </w:r>
    </w:p>
  </w:comment>
  <w:comment w:id="19" w:author="Dusenbury Crawford, Katharine H" w:date="2020-05-04T10:36:00Z" w:initials="DCKH">
    <w:p w14:paraId="69DD6280" w14:textId="01DDFA1A" w:rsidR="00F50DAD" w:rsidRDefault="00F50DAD">
      <w:pPr>
        <w:pStyle w:val="CommentText"/>
      </w:pPr>
      <w:r>
        <w:rPr>
          <w:rStyle w:val="CommentReference"/>
        </w:rPr>
        <w:annotationRef/>
      </w:r>
      <w:r>
        <w:t>This citation references the production of the CR3022 antibody and is not for any of the actual components of the figure.</w:t>
      </w:r>
    </w:p>
  </w:comment>
  <w:comment w:id="20" w:author="MDPI" w:date="2020-05-04T09:23:00Z" w:initials="M">
    <w:p w14:paraId="2C71F8F9" w14:textId="25949BA7" w:rsidR="00200C59" w:rsidRDefault="00200C59">
      <w:pPr>
        <w:pStyle w:val="CommentText"/>
      </w:pPr>
      <w:r>
        <w:rPr>
          <w:rStyle w:val="CommentReference"/>
        </w:rPr>
        <w:annotationRef/>
      </w:r>
      <w:r>
        <w:t>Please add scar bar for figure 2B.</w:t>
      </w:r>
    </w:p>
  </w:comment>
  <w:comment w:id="21" w:author="Dusenbury Crawford, Katharine H" w:date="2020-05-04T11:53:00Z" w:initials="DCKH">
    <w:p w14:paraId="405E9B38" w14:textId="1DCE38C1" w:rsidR="009435E1" w:rsidRDefault="009435E1">
      <w:pPr>
        <w:pStyle w:val="CommentText"/>
      </w:pPr>
      <w:r>
        <w:rPr>
          <w:rStyle w:val="CommentReference"/>
        </w:rPr>
        <w:annotationRef/>
      </w:r>
      <w:r>
        <w:t xml:space="preserve">Made the scale bar bigger. </w:t>
      </w:r>
      <w:r>
        <w:t xml:space="preserve">Hopefully that is </w:t>
      </w:r>
      <w:r>
        <w:t>sufficient.</w:t>
      </w:r>
    </w:p>
  </w:comment>
  <w:comment w:id="22" w:author="MDPI" w:date="2020-05-04T09:40:00Z" w:initials="M">
    <w:p w14:paraId="37507F4F" w14:textId="7158CE4B" w:rsidR="00F65B1C" w:rsidRDefault="00F65B1C">
      <w:pPr>
        <w:pStyle w:val="CommentText"/>
      </w:pPr>
      <w:r>
        <w:rPr>
          <w:rStyle w:val="CommentReference"/>
        </w:rPr>
        <w:annotationRef/>
      </w:r>
      <w:r>
        <w:t>Please move it to section 4.</w:t>
      </w:r>
    </w:p>
  </w:comment>
  <w:comment w:id="23" w:author="MDPI" w:date="2020-05-04T09:41:00Z" w:initials="M">
    <w:p w14:paraId="34C9D4CE" w14:textId="64FE7DC8" w:rsidR="00F65B1C" w:rsidRDefault="00F65B1C">
      <w:pPr>
        <w:pStyle w:val="CommentText"/>
      </w:pPr>
      <w:r>
        <w:rPr>
          <w:rStyle w:val="CommentReference"/>
        </w:rPr>
        <w:annotationRef/>
      </w:r>
      <w:r>
        <w:t>Please move it to section 2.</w:t>
      </w:r>
    </w:p>
  </w:comment>
  <w:comment w:id="24" w:author="MDPI" w:date="2020-05-04T09:28:00Z" w:initials="M">
    <w:p w14:paraId="26E5A100" w14:textId="665C6F56" w:rsidR="00200C59" w:rsidRDefault="00200C59">
      <w:pPr>
        <w:pStyle w:val="CommentText"/>
      </w:pPr>
      <w:r>
        <w:rPr>
          <w:rStyle w:val="CommentReference"/>
        </w:rPr>
        <w:annotationRef/>
      </w:r>
      <w:r w:rsidRPr="00200C59">
        <w:t>Please provide the company names and addresses (city, country) of the instruments, agents and software used. For USA or Canadian companies, please all provide the state name, i.e., city name, abbreviated state name, USA/Canada)</w:t>
      </w:r>
      <w:r>
        <w:t>.</w:t>
      </w:r>
    </w:p>
  </w:comment>
  <w:comment w:id="31" w:author="Dusenbury Crawford, Katharine H" w:date="2020-05-04T10:43:00Z" w:initials="DCKH">
    <w:p w14:paraId="1C0E71B1" w14:textId="3C5C6F15" w:rsidR="002933E6" w:rsidRDefault="002933E6">
      <w:pPr>
        <w:pStyle w:val="CommentText"/>
      </w:pPr>
      <w:r>
        <w:rPr>
          <w:rStyle w:val="CommentReference"/>
        </w:rPr>
        <w:annotationRef/>
      </w:r>
      <w:r>
        <w:t xml:space="preserve">This references the conjugated fluorophore, not a company name. The company information for these antibodies is provided previously in this section. </w:t>
      </w:r>
    </w:p>
  </w:comment>
  <w:comment w:id="42" w:author="MDPI" w:date="2020-05-04T09:31:00Z" w:initials="M">
    <w:p w14:paraId="142D6601" w14:textId="5AE7033B" w:rsidR="00A060BA" w:rsidRDefault="00A060BA">
      <w:pPr>
        <w:pStyle w:val="CommentText"/>
      </w:pPr>
      <w:r>
        <w:rPr>
          <w:rStyle w:val="CommentReference"/>
        </w:rPr>
        <w:annotationRef/>
      </w:r>
      <w:r>
        <w:t>Please confirm it.</w:t>
      </w:r>
    </w:p>
  </w:comment>
  <w:comment w:id="56" w:author="MDPI" w:date="2020-05-04T09:33:00Z" w:initials="M">
    <w:p w14:paraId="33CF1C61" w14:textId="109AB047" w:rsidR="00A060BA" w:rsidRDefault="00A060BA">
      <w:pPr>
        <w:pStyle w:val="CommentText"/>
      </w:pPr>
      <w:r>
        <w:rPr>
          <w:rStyle w:val="CommentReference"/>
        </w:rPr>
        <w:annotationRef/>
      </w:r>
      <w:r w:rsidRPr="00A060BA">
        <w:t>Please explain the</w:t>
      </w:r>
      <w:r>
        <w:t xml:space="preserve"> different colors in the figure 5.</w:t>
      </w:r>
    </w:p>
  </w:comment>
  <w:comment w:id="64" w:author="MDPI" w:date="2020-05-04T09:35:00Z" w:initials="M">
    <w:p w14:paraId="271F7D43" w14:textId="0A6792AC" w:rsidR="00A060BA" w:rsidRDefault="00A060BA">
      <w:pPr>
        <w:pStyle w:val="CommentText"/>
      </w:pPr>
      <w:r>
        <w:rPr>
          <w:rStyle w:val="CommentReference"/>
        </w:rPr>
        <w:annotationRef/>
      </w:r>
      <w:r>
        <w:t>Please confirm all the authors are mentioned here.</w:t>
      </w:r>
    </w:p>
  </w:comment>
  <w:comment w:id="65" w:author="MDPI" w:date="2020-05-04T09:36:00Z" w:initials="M">
    <w:p w14:paraId="6766095B" w14:textId="4AEE4786" w:rsidR="00A060BA" w:rsidRPr="00A060BA" w:rsidRDefault="00A060BA" w:rsidP="00A060BA">
      <w:pPr>
        <w:pStyle w:val="CommentText"/>
      </w:pPr>
      <w:r>
        <w:rPr>
          <w:rStyle w:val="CommentReference"/>
        </w:rPr>
        <w:annotationRef/>
      </w:r>
      <w:r w:rsidRPr="00A060BA">
        <w:t>Please check and ensure the accuracy of funding names and numbers. No changes are allowed after publishing online.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C045F2A" w15:done="0"/>
  <w15:commentEx w15:paraId="41A81BE4" w15:done="0"/>
  <w15:commentEx w15:paraId="2979BE72" w15:done="0"/>
  <w15:commentEx w15:paraId="5CE3315A" w15:done="0"/>
  <w15:commentEx w15:paraId="0D297CFF" w15:done="0"/>
  <w15:commentEx w15:paraId="6FEC3E65" w15:done="0"/>
  <w15:commentEx w15:paraId="6F4F0669" w15:done="0"/>
  <w15:commentEx w15:paraId="22CAA9C0" w15:done="0"/>
  <w15:commentEx w15:paraId="69DD6280" w15:paraIdParent="22CAA9C0" w15:done="0"/>
  <w15:commentEx w15:paraId="2C71F8F9" w15:done="0"/>
  <w15:commentEx w15:paraId="405E9B38" w15:paraIdParent="2C71F8F9" w15:done="0"/>
  <w15:commentEx w15:paraId="37507F4F" w15:done="0"/>
  <w15:commentEx w15:paraId="34C9D4CE" w15:done="0"/>
  <w15:commentEx w15:paraId="26E5A100" w15:done="0"/>
  <w15:commentEx w15:paraId="1C0E71B1" w15:done="0"/>
  <w15:commentEx w15:paraId="142D6601" w15:done="0"/>
  <w15:commentEx w15:paraId="33CF1C61" w15:done="0"/>
  <w15:commentEx w15:paraId="271F7D43" w15:done="0"/>
  <w15:commentEx w15:paraId="676609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8845" w16cex:dateUtc="2020-05-04T00:13:00Z"/>
  <w16cex:commentExtensible w16cex:durableId="2259884D" w16cex:dateUtc="2020-05-04T00:13:00Z"/>
  <w16cex:commentExtensible w16cex:durableId="225988CD" w16cex:dateUtc="2020-05-04T00:15:00Z"/>
  <w16cex:commentExtensible w16cex:durableId="225A6EAA" w16cex:dateUtc="2020-05-04T17:36:00Z"/>
  <w16cex:commentExtensible w16cex:durableId="225A80BE" w16cex:dateUtc="2020-05-04T18:53:00Z"/>
  <w16cex:commentExtensible w16cex:durableId="225A7063" w16cex:dateUtc="2020-05-04T1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C045F2A" w16cid:durableId="225A6DEE"/>
  <w16cid:commentId w16cid:paraId="41A81BE4" w16cid:durableId="22595964"/>
  <w16cid:commentId w16cid:paraId="2979BE72" w16cid:durableId="225A6DF0"/>
  <w16cid:commentId w16cid:paraId="5CE3315A" w16cid:durableId="22598845"/>
  <w16cid:commentId w16cid:paraId="0D297CFF" w16cid:durableId="2259884D"/>
  <w16cid:commentId w16cid:paraId="6FEC3E65" w16cid:durableId="225988CD"/>
  <w16cid:commentId w16cid:paraId="6F4F0669" w16cid:durableId="225A6DF4"/>
  <w16cid:commentId w16cid:paraId="22CAA9C0" w16cid:durableId="225A6DF5"/>
  <w16cid:commentId w16cid:paraId="69DD6280" w16cid:durableId="225A6EAA"/>
  <w16cid:commentId w16cid:paraId="2C71F8F9" w16cid:durableId="225A6DF6"/>
  <w16cid:commentId w16cid:paraId="405E9B38" w16cid:durableId="225A80BE"/>
  <w16cid:commentId w16cid:paraId="37507F4F" w16cid:durableId="225A6DF7"/>
  <w16cid:commentId w16cid:paraId="34C9D4CE" w16cid:durableId="225A6DF8"/>
  <w16cid:commentId w16cid:paraId="26E5A100" w16cid:durableId="225A6DF9"/>
  <w16cid:commentId w16cid:paraId="1C0E71B1" w16cid:durableId="225A7063"/>
  <w16cid:commentId w16cid:paraId="142D6601" w16cid:durableId="225A6DFA"/>
  <w16cid:commentId w16cid:paraId="33CF1C61" w16cid:durableId="225A6DFB"/>
  <w16cid:commentId w16cid:paraId="271F7D43" w16cid:durableId="225A6DFC"/>
  <w16cid:commentId w16cid:paraId="6766095B" w16cid:durableId="225A6D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EE4A6" w14:textId="77777777" w:rsidR="00C7637B" w:rsidRDefault="00C7637B">
      <w:pPr>
        <w:spacing w:line="240" w:lineRule="auto"/>
      </w:pPr>
      <w:r>
        <w:separator/>
      </w:r>
    </w:p>
  </w:endnote>
  <w:endnote w:type="continuationSeparator" w:id="0">
    <w:p w14:paraId="07C0F427" w14:textId="77777777" w:rsidR="00C7637B" w:rsidRDefault="00C763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200C59" w:rsidRPr="00CF0CC9" w:rsidRDefault="00200C59"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25AB1CF5" w:rsidR="00200C59" w:rsidRPr="00372FCD" w:rsidRDefault="00200C59"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B3C14" w14:textId="77777777" w:rsidR="00C7637B" w:rsidRDefault="00C7637B">
      <w:pPr>
        <w:spacing w:line="240" w:lineRule="auto"/>
      </w:pPr>
      <w:r>
        <w:separator/>
      </w:r>
    </w:p>
  </w:footnote>
  <w:footnote w:type="continuationSeparator" w:id="0">
    <w:p w14:paraId="69343F7A" w14:textId="77777777" w:rsidR="00C7637B" w:rsidRDefault="00C763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200C59" w:rsidRDefault="00200C59"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3146D618" w:rsidR="00200C59" w:rsidRPr="00EE746E" w:rsidRDefault="00200C59"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sidR="007F2C38">
      <w:rPr>
        <w:rFonts w:ascii="Palatino Linotype" w:hAnsi="Palatino Linotype"/>
        <w:noProof/>
        <w:sz w:val="16"/>
      </w:rPr>
      <w:t>14</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sidR="007F2C38">
      <w:rPr>
        <w:rFonts w:ascii="Palatino Linotype" w:hAnsi="Palatino Linotype"/>
        <w:noProof/>
        <w:sz w:val="16"/>
      </w:rPr>
      <w:t>15</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200C59" w:rsidRDefault="00200C59"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200C59" w:rsidRDefault="00200C59"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" stroked="f">
              <v:path arrowok="t"/>
              <v:textbox inset="0,0,0,0">
                <w:txbxContent>
                  <w:p w14:paraId="3AE8E743" w14:textId="77777777" w:rsidR="00200C59" w:rsidRDefault="00200C59"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DPI">
    <w15:presenceInfo w15:providerId="None" w15:userId="MDPI"/>
  </w15:person>
  <w15:person w15:author="Dusenbury Crawford, Katharine H">
    <w15:presenceInfo w15:providerId="AD" w15:userId="S::kdusenbu@fredhutch.org::d6aa6741-cdc8-4e26-8806-dd08e6660ec3"/>
  </w15:person>
  <w15:person w15:author="Ellsworth, Samantha">
    <w15:presenceInfo w15:providerId="AD" w15:userId="S::sellsworth21@law.du.edu::ce366ba0-351f-4e39-9875-7925f84d5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AF1"/>
    <w:rsid w:val="00063D5D"/>
    <w:rsid w:val="00065781"/>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08C7"/>
    <w:rsid w:val="000C1EE3"/>
    <w:rsid w:val="000C3EB4"/>
    <w:rsid w:val="000C43AC"/>
    <w:rsid w:val="000C44E0"/>
    <w:rsid w:val="000C66B5"/>
    <w:rsid w:val="000C6C7C"/>
    <w:rsid w:val="000C7A01"/>
    <w:rsid w:val="000D014A"/>
    <w:rsid w:val="000D0665"/>
    <w:rsid w:val="000D0B5F"/>
    <w:rsid w:val="000D0C85"/>
    <w:rsid w:val="000D383F"/>
    <w:rsid w:val="000D44FD"/>
    <w:rsid w:val="000E188D"/>
    <w:rsid w:val="000E592B"/>
    <w:rsid w:val="000E5A8D"/>
    <w:rsid w:val="000E6111"/>
    <w:rsid w:val="000E7430"/>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47387"/>
    <w:rsid w:val="00153F78"/>
    <w:rsid w:val="0015486C"/>
    <w:rsid w:val="00164E0D"/>
    <w:rsid w:val="00165034"/>
    <w:rsid w:val="00165528"/>
    <w:rsid w:val="0017185F"/>
    <w:rsid w:val="00173E2D"/>
    <w:rsid w:val="00174AC2"/>
    <w:rsid w:val="00177BE1"/>
    <w:rsid w:val="00181102"/>
    <w:rsid w:val="00181401"/>
    <w:rsid w:val="00183322"/>
    <w:rsid w:val="0018376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0CE"/>
    <w:rsid w:val="001E7856"/>
    <w:rsid w:val="001F01CF"/>
    <w:rsid w:val="001F08EA"/>
    <w:rsid w:val="001F1F62"/>
    <w:rsid w:val="001F1FCF"/>
    <w:rsid w:val="001F297F"/>
    <w:rsid w:val="001F3E85"/>
    <w:rsid w:val="001F6E8A"/>
    <w:rsid w:val="00200C59"/>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33E6"/>
    <w:rsid w:val="00294D5F"/>
    <w:rsid w:val="00295933"/>
    <w:rsid w:val="002A0075"/>
    <w:rsid w:val="002A1692"/>
    <w:rsid w:val="002A18FA"/>
    <w:rsid w:val="002A1D63"/>
    <w:rsid w:val="002A2BF1"/>
    <w:rsid w:val="002A4BF7"/>
    <w:rsid w:val="002A5BB0"/>
    <w:rsid w:val="002A61DC"/>
    <w:rsid w:val="002A7852"/>
    <w:rsid w:val="002B76EF"/>
    <w:rsid w:val="002C2BCD"/>
    <w:rsid w:val="002D0666"/>
    <w:rsid w:val="002D26D1"/>
    <w:rsid w:val="002D2E15"/>
    <w:rsid w:val="002E40F9"/>
    <w:rsid w:val="002E64E3"/>
    <w:rsid w:val="002F1023"/>
    <w:rsid w:val="002F1E50"/>
    <w:rsid w:val="002F3C8F"/>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4EAA"/>
    <w:rsid w:val="003E7660"/>
    <w:rsid w:val="003F1DBF"/>
    <w:rsid w:val="003F4DF2"/>
    <w:rsid w:val="003F6F5E"/>
    <w:rsid w:val="003F7FEC"/>
    <w:rsid w:val="00400246"/>
    <w:rsid w:val="004019C6"/>
    <w:rsid w:val="00401D30"/>
    <w:rsid w:val="00404C53"/>
    <w:rsid w:val="0040757A"/>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09A0"/>
    <w:rsid w:val="00493037"/>
    <w:rsid w:val="00493100"/>
    <w:rsid w:val="00494821"/>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E6647"/>
    <w:rsid w:val="004F1341"/>
    <w:rsid w:val="004F25AC"/>
    <w:rsid w:val="004F2C2A"/>
    <w:rsid w:val="004F49A4"/>
    <w:rsid w:val="004F6DF9"/>
    <w:rsid w:val="00500FF4"/>
    <w:rsid w:val="00502609"/>
    <w:rsid w:val="00505ED3"/>
    <w:rsid w:val="005105E8"/>
    <w:rsid w:val="0051533C"/>
    <w:rsid w:val="00520ABE"/>
    <w:rsid w:val="00520B27"/>
    <w:rsid w:val="00521B95"/>
    <w:rsid w:val="00522C91"/>
    <w:rsid w:val="00523DDF"/>
    <w:rsid w:val="00532A09"/>
    <w:rsid w:val="00534C9E"/>
    <w:rsid w:val="00534D5F"/>
    <w:rsid w:val="00550390"/>
    <w:rsid w:val="005503B2"/>
    <w:rsid w:val="005515CD"/>
    <w:rsid w:val="005528D0"/>
    <w:rsid w:val="00554FBA"/>
    <w:rsid w:val="005550C6"/>
    <w:rsid w:val="00555ACD"/>
    <w:rsid w:val="0055764D"/>
    <w:rsid w:val="00560B95"/>
    <w:rsid w:val="00561A37"/>
    <w:rsid w:val="00562C98"/>
    <w:rsid w:val="00564E14"/>
    <w:rsid w:val="005739D8"/>
    <w:rsid w:val="00574829"/>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C4E"/>
    <w:rsid w:val="005C0E8E"/>
    <w:rsid w:val="005C10AF"/>
    <w:rsid w:val="005C1DE0"/>
    <w:rsid w:val="005C452A"/>
    <w:rsid w:val="005C4B21"/>
    <w:rsid w:val="005D2C50"/>
    <w:rsid w:val="005D3991"/>
    <w:rsid w:val="005D44F7"/>
    <w:rsid w:val="005D4603"/>
    <w:rsid w:val="005D632C"/>
    <w:rsid w:val="005E0828"/>
    <w:rsid w:val="005E1105"/>
    <w:rsid w:val="005E124C"/>
    <w:rsid w:val="005E2FC2"/>
    <w:rsid w:val="005E33BF"/>
    <w:rsid w:val="005E457A"/>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167FB"/>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0DFC"/>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106E"/>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2C38"/>
    <w:rsid w:val="007F6277"/>
    <w:rsid w:val="007F7C8C"/>
    <w:rsid w:val="007F7F53"/>
    <w:rsid w:val="00801728"/>
    <w:rsid w:val="00803318"/>
    <w:rsid w:val="00804145"/>
    <w:rsid w:val="008076C3"/>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513"/>
    <w:rsid w:val="0092573B"/>
    <w:rsid w:val="0092793D"/>
    <w:rsid w:val="0093098C"/>
    <w:rsid w:val="00936CDB"/>
    <w:rsid w:val="009425DC"/>
    <w:rsid w:val="009435E1"/>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60BA"/>
    <w:rsid w:val="00A0791D"/>
    <w:rsid w:val="00A07B01"/>
    <w:rsid w:val="00A10BCF"/>
    <w:rsid w:val="00A119D4"/>
    <w:rsid w:val="00A1223D"/>
    <w:rsid w:val="00A21C8B"/>
    <w:rsid w:val="00A250AB"/>
    <w:rsid w:val="00A258AE"/>
    <w:rsid w:val="00A2625F"/>
    <w:rsid w:val="00A262D1"/>
    <w:rsid w:val="00A271A9"/>
    <w:rsid w:val="00A271F1"/>
    <w:rsid w:val="00A273B4"/>
    <w:rsid w:val="00A3115A"/>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24D0"/>
    <w:rsid w:val="00AB499B"/>
    <w:rsid w:val="00AB64F1"/>
    <w:rsid w:val="00AB6DED"/>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0B22"/>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5CA"/>
    <w:rsid w:val="00BF1E76"/>
    <w:rsid w:val="00BF687D"/>
    <w:rsid w:val="00C00813"/>
    <w:rsid w:val="00C017FD"/>
    <w:rsid w:val="00C10B45"/>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37B"/>
    <w:rsid w:val="00C76471"/>
    <w:rsid w:val="00C80298"/>
    <w:rsid w:val="00C8121C"/>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223"/>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DF4"/>
    <w:rsid w:val="00D86F00"/>
    <w:rsid w:val="00D900D5"/>
    <w:rsid w:val="00D9011F"/>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4893"/>
    <w:rsid w:val="00EA6B46"/>
    <w:rsid w:val="00EB1852"/>
    <w:rsid w:val="00EB4FA7"/>
    <w:rsid w:val="00EB7F1A"/>
    <w:rsid w:val="00EC0176"/>
    <w:rsid w:val="00EC324B"/>
    <w:rsid w:val="00EC3455"/>
    <w:rsid w:val="00EC4B81"/>
    <w:rsid w:val="00EC6297"/>
    <w:rsid w:val="00EC70E9"/>
    <w:rsid w:val="00EC7C8E"/>
    <w:rsid w:val="00ED0B23"/>
    <w:rsid w:val="00ED18DE"/>
    <w:rsid w:val="00ED2111"/>
    <w:rsid w:val="00ED6D11"/>
    <w:rsid w:val="00ED6E39"/>
    <w:rsid w:val="00EE15B8"/>
    <w:rsid w:val="00EE6BC7"/>
    <w:rsid w:val="00EF0A39"/>
    <w:rsid w:val="00EF5104"/>
    <w:rsid w:val="00F00532"/>
    <w:rsid w:val="00F0232A"/>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0DAD"/>
    <w:rsid w:val="00F56166"/>
    <w:rsid w:val="00F56795"/>
    <w:rsid w:val="00F60B69"/>
    <w:rsid w:val="00F642BE"/>
    <w:rsid w:val="00F65B1C"/>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2D1A"/>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customStyle="1" w:styleId="UnresolvedMention1">
    <w:name w:val="Unresolved Mention1"/>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ingens@fredhutch.org" TargetMode="External"/><Relationship Id="rId18" Type="http://schemas.openxmlformats.org/officeDocument/2006/relationships/hyperlink" Target="mailto:tortoric@uw.edu" TargetMode="External"/><Relationship Id="rId26" Type="http://schemas.openxmlformats.org/officeDocument/2006/relationships/hyperlink" Target="https://www.beiresources.org/" TargetMode="External"/><Relationship Id="rId39" Type="http://schemas.openxmlformats.org/officeDocument/2006/relationships/footer" Target="footer1.xml"/><Relationship Id="rId21" Type="http://schemas.openxmlformats.org/officeDocument/2006/relationships/hyperlink" Target="mailto:ddpettie@gmail.com" TargetMode="External"/><Relationship Id="rId34" Type="http://schemas.openxmlformats.org/officeDocument/2006/relationships/image" Target="media/image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crwolf@uw.edu" TargetMode="External"/><Relationship Id="rId20" Type="http://schemas.openxmlformats.org/officeDocument/2006/relationships/hyperlink" Target="mailto:murphymp@uw.edu" TargetMode="External"/><Relationship Id="rId29" Type="http://schemas.openxmlformats.org/officeDocument/2006/relationships/image" Target="media/image3.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dusenbu@fredhutch.org" TargetMode="External"/><Relationship Id="rId24" Type="http://schemas.openxmlformats.org/officeDocument/2006/relationships/hyperlink" Target="mailto:jbloom@fredhutch.org" TargetMode="External"/><Relationship Id="rId32" Type="http://schemas.openxmlformats.org/officeDocument/2006/relationships/hyperlink" Target="https://github.com/jbloomlab/SARS-CoV-2_lentiviral_pseudotype/tree/master/plasmid_maps"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aloes@fredhutch.org" TargetMode="External"/><Relationship Id="rId23" Type="http://schemas.openxmlformats.org/officeDocument/2006/relationships/hyperlink" Target="mailto:abalazs@mgh.harvard.edu" TargetMode="External"/><Relationship Id="rId28" Type="http://schemas.openxmlformats.org/officeDocument/2006/relationships/image" Target="media/image2.png"/><Relationship Id="rId36" Type="http://schemas.openxmlformats.org/officeDocument/2006/relationships/image" Target="media/image6.png"/><Relationship Id="rId10" Type="http://schemas.microsoft.com/office/2016/09/relationships/commentsIds" Target="commentsIds.xml"/><Relationship Id="rId19" Type="http://schemas.openxmlformats.org/officeDocument/2006/relationships/hyperlink" Target="mailto:dveesler@uw.edu" TargetMode="External"/><Relationship Id="rId31" Type="http://schemas.openxmlformats.org/officeDocument/2006/relationships/hyperlink" Target="https://www.beiresources.org/"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kmalone2@fredhutch.org" TargetMode="External"/><Relationship Id="rId22" Type="http://schemas.openxmlformats.org/officeDocument/2006/relationships/hyperlink" Target="mailto:neil@ipd.uw.edu" TargetMode="External"/><Relationship Id="rId27" Type="http://schemas.openxmlformats.org/officeDocument/2006/relationships/image" Target="media/image1.emf"/><Relationship Id="rId30" Type="http://schemas.openxmlformats.org/officeDocument/2006/relationships/image" Target="media/image4.png"/><Relationship Id="rId35" Type="http://schemas.openxmlformats.org/officeDocument/2006/relationships/hyperlink" Target="https://jbloomlab.github.io/neutcurve/"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mailto:reguia@fredhutch.org" TargetMode="External"/><Relationship Id="rId17" Type="http://schemas.openxmlformats.org/officeDocument/2006/relationships/hyperlink" Target="mailto:helenchu@uw.edu" TargetMode="External"/><Relationship Id="rId25" Type="http://schemas.microsoft.com/office/2018/08/relationships/commentsExtensible" Target="commentsExtensible.xml"/><Relationship Id="rId33" Type="http://schemas.openxmlformats.org/officeDocument/2006/relationships/hyperlink" Target="https://www.beiresources.org/"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BABDB640-FFC1-CD4F-9464-8E766D7C7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62153</Words>
  <Characters>354277</Characters>
  <Application>Microsoft Office Word</Application>
  <DocSecurity>0</DocSecurity>
  <Lines>2952</Lines>
  <Paragraphs>831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415599</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3</cp:revision>
  <cp:lastPrinted>2020-05-04T00:41:00Z</cp:lastPrinted>
  <dcterms:created xsi:type="dcterms:W3CDTF">2020-05-04T18:53:00Z</dcterms:created>
  <dcterms:modified xsi:type="dcterms:W3CDTF">2020-05-04T18:54:00Z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